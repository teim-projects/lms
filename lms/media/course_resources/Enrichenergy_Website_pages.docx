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BF5D1D" w14:textId="77777777" w:rsidR="00590F9E" w:rsidRDefault="00745046">
      <w:pPr>
        <w:pStyle w:val="BodyText"/>
        <w:rPr>
          <w:rFonts w:ascii="Times New Roman"/>
          <w:sz w:val="27"/>
        </w:rPr>
      </w:pPr>
      <w:r>
        <w:rPr>
          <w:rFonts w:ascii="Times New Roman"/>
          <w:noProof/>
          <w:sz w:val="27"/>
          <w:lang w:val="en-IN" w:eastAsia="en-IN"/>
        </w:rPr>
        <mc:AlternateContent>
          <mc:Choice Requires="wpg">
            <w:drawing>
              <wp:anchor distT="0" distB="0" distL="0" distR="0" simplePos="0" relativeHeight="15729152" behindDoc="0" locked="0" layoutInCell="1" allowOverlap="1" wp14:anchorId="37F5E31E" wp14:editId="6F16BF8D">
                <wp:simplePos x="0" y="0"/>
                <wp:positionH relativeFrom="page">
                  <wp:posOffset>0</wp:posOffset>
                </wp:positionH>
                <wp:positionV relativeFrom="page">
                  <wp:posOffset>180975</wp:posOffset>
                </wp:positionV>
                <wp:extent cx="10692765" cy="35560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92765" cy="3556000"/>
                          <a:chOff x="0" y="0"/>
                          <a:chExt cx="10692765" cy="3556000"/>
                        </a:xfrm>
                      </wpg:grpSpPr>
                      <pic:pic xmlns:pic="http://schemas.openxmlformats.org/drawingml/2006/picture">
                        <pic:nvPicPr>
                          <pic:cNvPr id="2" name="Image 2" descr="First slide"/>
                          <pic:cNvPicPr/>
                        </pic:nvPicPr>
                        <pic:blipFill>
                          <a:blip r:embed="rId5" cstate="print"/>
                          <a:stretch>
                            <a:fillRect/>
                          </a:stretch>
                        </pic:blipFill>
                        <pic:spPr>
                          <a:xfrm>
                            <a:off x="0" y="0"/>
                            <a:ext cx="10692407" cy="3556000"/>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1504950" y="0"/>
                            <a:ext cx="1066800" cy="908050"/>
                          </a:xfrm>
                          <a:prstGeom prst="rect">
                            <a:avLst/>
                          </a:prstGeom>
                        </pic:spPr>
                      </pic:pic>
                      <wps:wsp>
                        <wps:cNvPr id="4" name="Textbox 4"/>
                        <wps:cNvSpPr txBox="1"/>
                        <wps:spPr>
                          <a:xfrm>
                            <a:off x="3816548" y="1865895"/>
                            <a:ext cx="3073400" cy="213360"/>
                          </a:xfrm>
                          <a:prstGeom prst="rect">
                            <a:avLst/>
                          </a:prstGeom>
                        </wps:spPr>
                        <wps:txbx>
                          <w:txbxContent>
                            <w:p w14:paraId="2A06F4D6" w14:textId="77777777" w:rsidR="001E615D" w:rsidRPr="00745046" w:rsidRDefault="001E615D">
                              <w:pPr>
                                <w:spacing w:line="335" w:lineRule="exact"/>
                                <w:rPr>
                                  <w:color w:val="FFFFFF" w:themeColor="background1"/>
                                  <w:sz w:val="30"/>
                                </w:rPr>
                              </w:pPr>
                              <w:r w:rsidRPr="00745046">
                                <w:rPr>
                                  <w:color w:val="FFFFFF" w:themeColor="background1"/>
                                  <w:sz w:val="30"/>
                                </w:rPr>
                                <w:t xml:space="preserve">In Search of Sustainability in </w:t>
                              </w:r>
                              <w:r w:rsidRPr="00745046">
                                <w:rPr>
                                  <w:color w:val="FFFFFF" w:themeColor="background1"/>
                                  <w:spacing w:val="-2"/>
                                  <w:sz w:val="30"/>
                                </w:rPr>
                                <w:t>Energy</w:t>
                              </w:r>
                            </w:p>
                          </w:txbxContent>
                        </wps:txbx>
                        <wps:bodyPr wrap="square" lIns="0" tIns="0" rIns="0" bIns="0" rtlCol="0">
                          <a:noAutofit/>
                        </wps:bodyPr>
                      </wps:wsp>
                      <wps:wsp>
                        <wps:cNvPr id="5" name="Textbox 5"/>
                        <wps:cNvSpPr txBox="1"/>
                        <wps:spPr>
                          <a:xfrm>
                            <a:off x="3236218" y="2432050"/>
                            <a:ext cx="212090" cy="410209"/>
                          </a:xfrm>
                          <a:prstGeom prst="rect">
                            <a:avLst/>
                          </a:prstGeom>
                        </wps:spPr>
                        <wps:txbx>
                          <w:txbxContent>
                            <w:p w14:paraId="51B10728" w14:textId="77777777" w:rsidR="001E615D" w:rsidRDefault="001E615D">
                              <w:pPr>
                                <w:spacing w:line="434" w:lineRule="exact"/>
                                <w:ind w:left="6"/>
                                <w:rPr>
                                  <w:rFonts w:ascii="Microsoft Sans Serif" w:hAnsi="Microsoft Sans Serif"/>
                                  <w:sz w:val="40"/>
                                </w:rPr>
                              </w:pPr>
                              <w:hyperlink r:id="rId7">
                                <w:r>
                                  <w:rPr>
                                    <w:rFonts w:ascii="Microsoft Sans Serif" w:hAnsi="Microsoft Sans Serif"/>
                                    <w:spacing w:val="-10"/>
                                    <w:w w:val="80"/>
                                    <w:sz w:val="40"/>
                                  </w:rPr>
                                  <w:t></w:t>
                                </w:r>
                              </w:hyperlink>
                            </w:p>
                            <w:p w14:paraId="0F6C6000" w14:textId="77777777" w:rsidR="001E615D" w:rsidRPr="00745046" w:rsidRDefault="001E615D">
                              <w:pPr>
                                <w:spacing w:before="73"/>
                                <w:rPr>
                                  <w:color w:val="FFFFFF" w:themeColor="background1"/>
                                  <w:sz w:val="12"/>
                                </w:rPr>
                              </w:pPr>
                              <w:hyperlink r:id="rId8">
                                <w:r w:rsidRPr="00745046">
                                  <w:rPr>
                                    <w:color w:val="FFFFFF" w:themeColor="background1"/>
                                    <w:spacing w:val="-2"/>
                                    <w:sz w:val="12"/>
                                  </w:rPr>
                                  <w:t>About</w:t>
                                </w:r>
                              </w:hyperlink>
                            </w:p>
                          </w:txbxContent>
                        </wps:txbx>
                        <wps:bodyPr wrap="square" lIns="0" tIns="0" rIns="0" bIns="0" rtlCol="0">
                          <a:noAutofit/>
                        </wps:bodyPr>
                      </wps:wsp>
                      <wps:wsp>
                        <wps:cNvPr id="6" name="Textbox 6"/>
                        <wps:cNvSpPr txBox="1"/>
                        <wps:spPr>
                          <a:xfrm>
                            <a:off x="4002385" y="2432050"/>
                            <a:ext cx="288290" cy="410209"/>
                          </a:xfrm>
                          <a:prstGeom prst="rect">
                            <a:avLst/>
                          </a:prstGeom>
                        </wps:spPr>
                        <wps:txbx>
                          <w:txbxContent>
                            <w:p w14:paraId="13CC1863" w14:textId="77777777" w:rsidR="001E615D" w:rsidRPr="00745046" w:rsidRDefault="001E615D">
                              <w:pPr>
                                <w:spacing w:line="434" w:lineRule="exact"/>
                                <w:ind w:left="50"/>
                                <w:rPr>
                                  <w:rFonts w:ascii="Microsoft Sans Serif" w:hAnsi="Microsoft Sans Serif"/>
                                  <w:color w:val="FFFFFF" w:themeColor="background1"/>
                                  <w:sz w:val="40"/>
                                </w:rPr>
                              </w:pPr>
                              <w:hyperlink r:id="rId9">
                                <w:r w:rsidRPr="00745046">
                                  <w:rPr>
                                    <w:rFonts w:ascii="Microsoft Sans Serif" w:hAnsi="Microsoft Sans Serif"/>
                                    <w:color w:val="FFFFFF" w:themeColor="background1"/>
                                    <w:spacing w:val="-10"/>
                                    <w:w w:val="95"/>
                                    <w:sz w:val="40"/>
                                  </w:rPr>
                                  <w:t></w:t>
                                </w:r>
                              </w:hyperlink>
                            </w:p>
                            <w:p w14:paraId="17D04B55" w14:textId="77777777" w:rsidR="001E615D" w:rsidRPr="00745046" w:rsidRDefault="001E615D">
                              <w:pPr>
                                <w:spacing w:before="73"/>
                                <w:rPr>
                                  <w:color w:val="FFFFFF" w:themeColor="background1"/>
                                  <w:sz w:val="12"/>
                                </w:rPr>
                              </w:pPr>
                              <w:hyperlink r:id="rId10">
                                <w:r w:rsidRPr="00745046">
                                  <w:rPr>
                                    <w:color w:val="FFFFFF" w:themeColor="background1"/>
                                    <w:spacing w:val="-2"/>
                                    <w:sz w:val="12"/>
                                  </w:rPr>
                                  <w:t>Projects</w:t>
                                </w:r>
                              </w:hyperlink>
                            </w:p>
                          </w:txbxContent>
                        </wps:txbx>
                        <wps:bodyPr wrap="square" lIns="0" tIns="0" rIns="0" bIns="0" rtlCol="0">
                          <a:noAutofit/>
                        </wps:bodyPr>
                      </wps:wsp>
                      <wps:wsp>
                        <wps:cNvPr id="7" name="Textbox 7"/>
                        <wps:cNvSpPr txBox="1"/>
                        <wps:spPr>
                          <a:xfrm>
                            <a:off x="4790479" y="2432050"/>
                            <a:ext cx="320675" cy="410209"/>
                          </a:xfrm>
                          <a:prstGeom prst="rect">
                            <a:avLst/>
                          </a:prstGeom>
                        </wps:spPr>
                        <wps:txbx>
                          <w:txbxContent>
                            <w:p w14:paraId="2D45F52A" w14:textId="77777777" w:rsidR="001E615D" w:rsidRPr="00745046" w:rsidRDefault="001E615D">
                              <w:pPr>
                                <w:spacing w:line="434" w:lineRule="exact"/>
                                <w:ind w:left="59"/>
                                <w:rPr>
                                  <w:rFonts w:ascii="Microsoft Sans Serif" w:hAnsi="Microsoft Sans Serif"/>
                                  <w:color w:val="FFFFFF" w:themeColor="background1"/>
                                  <w:sz w:val="40"/>
                                </w:rPr>
                              </w:pPr>
                              <w:hyperlink w:anchor="_bookmark0" w:history="1">
                                <w:r w:rsidRPr="00745046">
                                  <w:rPr>
                                    <w:rFonts w:ascii="Microsoft Sans Serif" w:hAnsi="Microsoft Sans Serif"/>
                                    <w:color w:val="FFFFFF" w:themeColor="background1"/>
                                    <w:spacing w:val="-10"/>
                                    <w:sz w:val="40"/>
                                  </w:rPr>
                                  <w:t></w:t>
                                </w:r>
                              </w:hyperlink>
                            </w:p>
                            <w:p w14:paraId="6FDB2592" w14:textId="77777777" w:rsidR="001E615D" w:rsidRPr="00745046" w:rsidRDefault="001E615D">
                              <w:pPr>
                                <w:spacing w:before="73"/>
                                <w:rPr>
                                  <w:color w:val="FFFFFF" w:themeColor="background1"/>
                                  <w:sz w:val="12"/>
                                </w:rPr>
                              </w:pPr>
                              <w:hyperlink w:anchor="_bookmark0" w:history="1">
                                <w:r w:rsidRPr="00745046">
                                  <w:rPr>
                                    <w:color w:val="FFFFFF" w:themeColor="background1"/>
                                    <w:spacing w:val="-2"/>
                                    <w:sz w:val="12"/>
                                  </w:rPr>
                                  <w:t>Of</w:t>
                                </w:r>
                              </w:hyperlink>
                              <w:hyperlink w:anchor="_bookmark0" w:history="1">
                                <w:r w:rsidRPr="00745046">
                                  <w:rPr>
                                    <w:color w:val="FFFFFF" w:themeColor="background1"/>
                                    <w:spacing w:val="-2"/>
                                    <w:sz w:val="12"/>
                                  </w:rPr>
                                  <w:t>ferings</w:t>
                                </w:r>
                              </w:hyperlink>
                            </w:p>
                          </w:txbxContent>
                        </wps:txbx>
                        <wps:bodyPr wrap="square" lIns="0" tIns="0" rIns="0" bIns="0" rtlCol="0">
                          <a:noAutofit/>
                        </wps:bodyPr>
                      </wps:wsp>
                      <wps:wsp>
                        <wps:cNvPr id="8" name="Textbox 8"/>
                        <wps:cNvSpPr txBox="1"/>
                        <wps:spPr>
                          <a:xfrm>
                            <a:off x="5600303" y="2432050"/>
                            <a:ext cx="309245" cy="410209"/>
                          </a:xfrm>
                          <a:prstGeom prst="rect">
                            <a:avLst/>
                          </a:prstGeom>
                        </wps:spPr>
                        <wps:txbx>
                          <w:txbxContent>
                            <w:p w14:paraId="59C00657" w14:textId="77777777" w:rsidR="001E615D" w:rsidRPr="00745046" w:rsidRDefault="001E615D">
                              <w:pPr>
                                <w:spacing w:line="434" w:lineRule="exact"/>
                                <w:ind w:left="50"/>
                                <w:rPr>
                                  <w:rFonts w:ascii="Microsoft Sans Serif" w:hAnsi="Microsoft Sans Serif"/>
                                  <w:color w:val="FFFFFF" w:themeColor="background1"/>
                                  <w:sz w:val="40"/>
                                </w:rPr>
                              </w:pPr>
                              <w:hyperlink r:id="rId11">
                                <w:r w:rsidRPr="00745046">
                                  <w:rPr>
                                    <w:rFonts w:ascii="Microsoft Sans Serif" w:hAnsi="Microsoft Sans Serif"/>
                                    <w:color w:val="FFFFFF" w:themeColor="background1"/>
                                    <w:spacing w:val="-10"/>
                                    <w:sz w:val="40"/>
                                  </w:rPr>
                                  <w:t></w:t>
                                </w:r>
                              </w:hyperlink>
                            </w:p>
                            <w:p w14:paraId="36C0308A" w14:textId="77777777" w:rsidR="001E615D" w:rsidRPr="00745046" w:rsidRDefault="001E615D">
                              <w:pPr>
                                <w:spacing w:before="73"/>
                                <w:rPr>
                                  <w:color w:val="FFFFFF" w:themeColor="background1"/>
                                  <w:sz w:val="12"/>
                                </w:rPr>
                              </w:pPr>
                              <w:hyperlink r:id="rId12">
                                <w:r w:rsidRPr="00745046">
                                  <w:rPr>
                                    <w:color w:val="FFFFFF" w:themeColor="background1"/>
                                    <w:spacing w:val="-2"/>
                                    <w:sz w:val="12"/>
                                  </w:rPr>
                                  <w:t>Clientele</w:t>
                                </w:r>
                              </w:hyperlink>
                            </w:p>
                          </w:txbxContent>
                        </wps:txbx>
                        <wps:bodyPr wrap="square" lIns="0" tIns="0" rIns="0" bIns="0" rtlCol="0">
                          <a:noAutofit/>
                        </wps:bodyPr>
                      </wps:wsp>
                      <wps:wsp>
                        <wps:cNvPr id="9" name="Textbox 9"/>
                        <wps:cNvSpPr txBox="1"/>
                        <wps:spPr>
                          <a:xfrm>
                            <a:off x="6417369" y="2432050"/>
                            <a:ext cx="283845" cy="410209"/>
                          </a:xfrm>
                          <a:prstGeom prst="rect">
                            <a:avLst/>
                          </a:prstGeom>
                        </wps:spPr>
                        <wps:txbx>
                          <w:txbxContent>
                            <w:p w14:paraId="21B71202" w14:textId="77777777" w:rsidR="001E615D" w:rsidRPr="00745046" w:rsidRDefault="001E615D">
                              <w:pPr>
                                <w:spacing w:line="434" w:lineRule="exact"/>
                                <w:ind w:left="63"/>
                                <w:rPr>
                                  <w:rFonts w:ascii="Microsoft Sans Serif" w:hAnsi="Microsoft Sans Serif"/>
                                  <w:color w:val="FFFFFF" w:themeColor="background1"/>
                                  <w:sz w:val="40"/>
                                </w:rPr>
                              </w:pPr>
                              <w:r w:rsidRPr="00745046">
                                <w:rPr>
                                  <w:rFonts w:ascii="Microsoft Sans Serif" w:hAnsi="Microsoft Sans Serif"/>
                                  <w:color w:val="FFFFFF" w:themeColor="background1"/>
                                  <w:spacing w:val="-10"/>
                                  <w:w w:val="85"/>
                                  <w:sz w:val="40"/>
                                </w:rPr>
                                <w:t></w:t>
                              </w:r>
                            </w:p>
                            <w:p w14:paraId="073AA6FB" w14:textId="77777777" w:rsidR="001E615D" w:rsidRPr="00745046" w:rsidRDefault="001E615D">
                              <w:pPr>
                                <w:spacing w:before="73"/>
                                <w:rPr>
                                  <w:color w:val="FFFFFF" w:themeColor="background1"/>
                                  <w:sz w:val="12"/>
                                </w:rPr>
                              </w:pPr>
                              <w:r w:rsidRPr="00745046">
                                <w:rPr>
                                  <w:color w:val="FFFFFF" w:themeColor="background1"/>
                                  <w:spacing w:val="-2"/>
                                  <w:sz w:val="12"/>
                                </w:rPr>
                                <w:t>Careers</w:t>
                              </w:r>
                            </w:p>
                          </w:txbxContent>
                        </wps:txbx>
                        <wps:bodyPr wrap="square" lIns="0" tIns="0" rIns="0" bIns="0" rtlCol="0">
                          <a:noAutofit/>
                        </wps:bodyPr>
                      </wps:wsp>
                      <wps:wsp>
                        <wps:cNvPr id="10" name="Textbox 10"/>
                        <wps:cNvSpPr txBox="1"/>
                        <wps:spPr>
                          <a:xfrm>
                            <a:off x="7189886" y="2432050"/>
                            <a:ext cx="347345" cy="410209"/>
                          </a:xfrm>
                          <a:prstGeom prst="rect">
                            <a:avLst/>
                          </a:prstGeom>
                        </wps:spPr>
                        <wps:txbx>
                          <w:txbxContent>
                            <w:p w14:paraId="453E49B7" w14:textId="77777777" w:rsidR="001E615D" w:rsidRPr="00745046" w:rsidRDefault="001E615D">
                              <w:pPr>
                                <w:spacing w:line="434" w:lineRule="exact"/>
                                <w:ind w:right="18"/>
                                <w:jc w:val="center"/>
                                <w:rPr>
                                  <w:rFonts w:ascii="Microsoft Sans Serif" w:hAnsi="Microsoft Sans Serif"/>
                                  <w:color w:val="FFFFFF" w:themeColor="background1"/>
                                  <w:sz w:val="40"/>
                                </w:rPr>
                              </w:pPr>
                              <w:hyperlink r:id="rId13">
                                <w:r w:rsidRPr="00745046">
                                  <w:rPr>
                                    <w:rFonts w:ascii="Microsoft Sans Serif" w:hAnsi="Microsoft Sans Serif"/>
                                    <w:color w:val="FFFFFF" w:themeColor="background1"/>
                                    <w:spacing w:val="-10"/>
                                    <w:w w:val="70"/>
                                    <w:sz w:val="40"/>
                                  </w:rPr>
                                  <w:t></w:t>
                                </w:r>
                              </w:hyperlink>
                            </w:p>
                            <w:p w14:paraId="019EDC8F" w14:textId="77777777" w:rsidR="001E615D" w:rsidRPr="00745046" w:rsidRDefault="001E615D">
                              <w:pPr>
                                <w:spacing w:before="73"/>
                                <w:ind w:right="18"/>
                                <w:jc w:val="center"/>
                                <w:rPr>
                                  <w:color w:val="FFFFFF" w:themeColor="background1"/>
                                  <w:sz w:val="12"/>
                                </w:rPr>
                              </w:pPr>
                              <w:hyperlink r:id="rId14">
                                <w:r w:rsidRPr="00745046">
                                  <w:rPr>
                                    <w:color w:val="FFFFFF" w:themeColor="background1"/>
                                    <w:sz w:val="12"/>
                                  </w:rPr>
                                  <w:t xml:space="preserve">Reach </w:t>
                                </w:r>
                                <w:r w:rsidRPr="00745046">
                                  <w:rPr>
                                    <w:color w:val="FFFFFF" w:themeColor="background1"/>
                                    <w:spacing w:val="-5"/>
                                    <w:sz w:val="12"/>
                                  </w:rPr>
                                  <w:t>Us</w:t>
                                </w:r>
                              </w:hyperlink>
                            </w:p>
                          </w:txbxContent>
                        </wps:txbx>
                        <wps:bodyPr wrap="square" lIns="0" tIns="0" rIns="0" bIns="0" rtlCol="0">
                          <a:noAutofit/>
                        </wps:bodyPr>
                      </wps:wsp>
                      <wps:wsp>
                        <wps:cNvPr id="11" name="Textbox 11"/>
                        <wps:cNvSpPr txBox="1"/>
                        <wps:spPr>
                          <a:xfrm>
                            <a:off x="3028950" y="2999271"/>
                            <a:ext cx="5371465" cy="226695"/>
                          </a:xfrm>
                          <a:prstGeom prst="rect">
                            <a:avLst/>
                          </a:prstGeom>
                        </wps:spPr>
                        <wps:txbx>
                          <w:txbxContent>
                            <w:p w14:paraId="370EDD1C" w14:textId="77777777" w:rsidR="001E615D" w:rsidRPr="00745046" w:rsidRDefault="001E615D">
                              <w:pPr>
                                <w:tabs>
                                  <w:tab w:val="left" w:pos="3799"/>
                                  <w:tab w:val="left" w:pos="6332"/>
                                </w:tabs>
                                <w:spacing w:line="156" w:lineRule="exact"/>
                                <w:rPr>
                                  <w:color w:val="FFFFFF" w:themeColor="background1"/>
                                  <w:sz w:val="14"/>
                                </w:rPr>
                              </w:pPr>
                              <w:hyperlink r:id="rId15">
                                <w:r w:rsidRPr="00745046">
                                  <w:rPr>
                                    <w:color w:val="FFFFFF" w:themeColor="background1"/>
                                    <w:sz w:val="14"/>
                                  </w:rPr>
                                  <w:t>(https://enrichenerg</w:t>
                                </w:r>
                                <w:r w:rsidRPr="00745046">
                                  <w:rPr>
                                    <w:color w:val="FFFFFF" w:themeColor="background1"/>
                                    <w:spacing w:val="-11"/>
                                    <w:sz w:val="14"/>
                                  </w:rPr>
                                  <w:t>y</w:t>
                                </w:r>
                                <w:r w:rsidRPr="00745046">
                                  <w:rPr>
                                    <w:color w:val="FFFFFF" w:themeColor="background1"/>
                                    <w:spacing w:val="-39"/>
                                    <w:sz w:val="14"/>
                                  </w:rPr>
                                  <w:t>.</w:t>
                                </w:r>
                              </w:hyperlink>
                              <w:hyperlink r:id="rId16">
                                <w:r w:rsidRPr="00745046">
                                  <w:rPr>
                                    <w:color w:val="FFFFFF" w:themeColor="background1"/>
                                    <w:spacing w:val="-9"/>
                                    <w:sz w:val="14"/>
                                  </w:rPr>
                                  <w:t>(</w:t>
                                </w:r>
                                <w:r w:rsidRPr="00745046">
                                  <w:rPr>
                                    <w:color w:val="FFFFFF" w:themeColor="background1"/>
                                    <w:spacing w:val="-62"/>
                                    <w:sz w:val="14"/>
                                  </w:rPr>
                                  <w:t>c</w:t>
                                </w:r>
                                <w:r w:rsidRPr="00745046">
                                  <w:rPr>
                                    <w:color w:val="FFFFFF" w:themeColor="background1"/>
                                    <w:spacing w:val="-17"/>
                                    <w:sz w:val="14"/>
                                  </w:rPr>
                                  <w:t>h</w:t>
                                </w:r>
                                <w:r w:rsidRPr="00745046">
                                  <w:rPr>
                                    <w:color w:val="FFFFFF" w:themeColor="background1"/>
                                    <w:spacing w:val="-62"/>
                                    <w:sz w:val="14"/>
                                  </w:rPr>
                                  <w:t>o</w:t>
                                </w:r>
                                <w:r w:rsidRPr="00745046">
                                  <w:rPr>
                                    <w:color w:val="FFFFFF" w:themeColor="background1"/>
                                    <w:sz w:val="14"/>
                                  </w:rPr>
                                  <w:t>t</w:t>
                                </w:r>
                                <w:r w:rsidRPr="00745046">
                                  <w:rPr>
                                    <w:color w:val="FFFFFF" w:themeColor="background1"/>
                                    <w:spacing w:val="-17"/>
                                    <w:sz w:val="14"/>
                                  </w:rPr>
                                  <w:t>t</w:t>
                                </w:r>
                                <w:r w:rsidRPr="00745046">
                                  <w:rPr>
                                    <w:color w:val="FFFFFF" w:themeColor="background1"/>
                                    <w:spacing w:val="-101"/>
                                    <w:sz w:val="14"/>
                                  </w:rPr>
                                  <w:t>m</w:t>
                                </w:r>
                                <w:r w:rsidRPr="00745046">
                                  <w:rPr>
                                    <w:color w:val="FFFFFF" w:themeColor="background1"/>
                                    <w:sz w:val="14"/>
                                  </w:rPr>
                                  <w:t>p</w:t>
                                </w:r>
                                <w:r w:rsidRPr="00745046">
                                  <w:rPr>
                                    <w:color w:val="FFFFFF" w:themeColor="background1"/>
                                    <w:spacing w:val="-48"/>
                                    <w:sz w:val="14"/>
                                  </w:rPr>
                                  <w:t>s</w:t>
                                </w:r>
                                <w:r w:rsidRPr="00745046">
                                  <w:rPr>
                                    <w:color w:val="FFFFFF" w:themeColor="background1"/>
                                    <w:sz w:val="14"/>
                                  </w:rPr>
                                  <w:t>/</w:t>
                                </w:r>
                                <w:r w:rsidRPr="00745046">
                                  <w:rPr>
                                    <w:color w:val="FFFFFF" w:themeColor="background1"/>
                                    <w:spacing w:val="-70"/>
                                    <w:sz w:val="14"/>
                                  </w:rPr>
                                  <w:t>a</w:t>
                                </w:r>
                                <w:r w:rsidRPr="00745046">
                                  <w:rPr>
                                    <w:color w:val="FFFFFF" w:themeColor="background1"/>
                                    <w:sz w:val="14"/>
                                  </w:rPr>
                                  <w:t>:</w:t>
                                </w:r>
                                <w:r w:rsidRPr="00745046">
                                  <w:rPr>
                                    <w:color w:val="FFFFFF" w:themeColor="background1"/>
                                    <w:spacing w:val="-9"/>
                                    <w:sz w:val="14"/>
                                  </w:rPr>
                                  <w:t>/</w:t>
                                </w:r>
                                <w:r w:rsidRPr="00745046">
                                  <w:rPr>
                                    <w:color w:val="FFFFFF" w:themeColor="background1"/>
                                    <w:spacing w:val="-70"/>
                                    <w:sz w:val="14"/>
                                  </w:rPr>
                                  <w:t>b</w:t>
                                </w:r>
                                <w:r w:rsidRPr="00745046">
                                  <w:rPr>
                                    <w:color w:val="FFFFFF" w:themeColor="background1"/>
                                    <w:sz w:val="14"/>
                                  </w:rPr>
                                  <w:t>/</w:t>
                                </w:r>
                                <w:r w:rsidRPr="00745046">
                                  <w:rPr>
                                    <w:color w:val="FFFFFF" w:themeColor="background1"/>
                                    <w:spacing w:val="-48"/>
                                    <w:sz w:val="14"/>
                                  </w:rPr>
                                  <w:t>e</w:t>
                                </w:r>
                                <w:r w:rsidRPr="00745046">
                                  <w:rPr>
                                    <w:color w:val="FFFFFF" w:themeColor="background1"/>
                                    <w:spacing w:val="-31"/>
                                    <w:sz w:val="14"/>
                                  </w:rPr>
                                  <w:t>o</w:t>
                                </w:r>
                                <w:r w:rsidRPr="00745046">
                                  <w:rPr>
                                    <w:color w:val="FFFFFF" w:themeColor="background1"/>
                                    <w:spacing w:val="-48"/>
                                    <w:sz w:val="14"/>
                                  </w:rPr>
                                  <w:t>n</w:t>
                                </w:r>
                                <w:r w:rsidRPr="00745046">
                                  <w:rPr>
                                    <w:color w:val="FFFFFF" w:themeColor="background1"/>
                                    <w:spacing w:val="-31"/>
                                    <w:sz w:val="14"/>
                                  </w:rPr>
                                  <w:t>u</w:t>
                                </w:r>
                                <w:r w:rsidRPr="00745046">
                                  <w:rPr>
                                    <w:color w:val="FFFFFF" w:themeColor="background1"/>
                                    <w:spacing w:val="-17"/>
                                    <w:sz w:val="14"/>
                                  </w:rPr>
                                  <w:t>r</w:t>
                                </w:r>
                                <w:r w:rsidRPr="00745046">
                                  <w:rPr>
                                    <w:color w:val="FFFFFF" w:themeColor="background1"/>
                                    <w:spacing w:val="-23"/>
                                    <w:sz w:val="14"/>
                                  </w:rPr>
                                  <w:t>t</w:t>
                                </w:r>
                                <w:r w:rsidRPr="00745046">
                                  <w:rPr>
                                    <w:color w:val="FFFFFF" w:themeColor="background1"/>
                                    <w:spacing w:val="-9"/>
                                    <w:sz w:val="14"/>
                                  </w:rPr>
                                  <w:t>i</w:t>
                                </w:r>
                                <w:r w:rsidRPr="00745046">
                                  <w:rPr>
                                    <w:color w:val="FFFFFF" w:themeColor="background1"/>
                                    <w:spacing w:val="-39"/>
                                    <w:sz w:val="14"/>
                                  </w:rPr>
                                  <w:t>-</w:t>
                                </w:r>
                                <w:r w:rsidRPr="00745046">
                                  <w:rPr>
                                    <w:color w:val="FFFFFF" w:themeColor="background1"/>
                                    <w:spacing w:val="-2"/>
                                    <w:sz w:val="14"/>
                                  </w:rPr>
                                  <w:t>chenergy.com/projects)</w:t>
                                </w:r>
                              </w:hyperlink>
                              <w:r w:rsidRPr="00745046">
                                <w:rPr>
                                  <w:color w:val="FFFFFF" w:themeColor="background1"/>
                                  <w:sz w:val="14"/>
                                </w:rPr>
                                <w:tab/>
                              </w:r>
                              <w:hyperlink r:id="rId17">
                                <w:r w:rsidRPr="00745046">
                                  <w:rPr>
                                    <w:color w:val="FFFFFF" w:themeColor="background1"/>
                                    <w:spacing w:val="-2"/>
                                    <w:sz w:val="14"/>
                                  </w:rPr>
                                  <w:t>(https://enrichenergy.com/clientele)</w:t>
                                </w:r>
                              </w:hyperlink>
                              <w:r w:rsidRPr="00745046">
                                <w:rPr>
                                  <w:color w:val="FFFFFF" w:themeColor="background1"/>
                                  <w:sz w:val="14"/>
                                </w:rPr>
                                <w:tab/>
                              </w:r>
                              <w:hyperlink r:id="rId18">
                                <w:r w:rsidRPr="00745046">
                                  <w:rPr>
                                    <w:color w:val="FFFFFF" w:themeColor="background1"/>
                                    <w:spacing w:val="-2"/>
                                    <w:sz w:val="14"/>
                                  </w:rPr>
                                  <w:t>(https://enrichenergy.com/contact-</w:t>
                                </w:r>
                              </w:hyperlink>
                            </w:p>
                            <w:p w14:paraId="50455E4D" w14:textId="77777777" w:rsidR="001E615D" w:rsidRPr="00745046" w:rsidRDefault="001E615D">
                              <w:pPr>
                                <w:tabs>
                                  <w:tab w:val="left" w:pos="6718"/>
                                </w:tabs>
                                <w:spacing w:before="39"/>
                                <w:ind w:left="366"/>
                                <w:rPr>
                                  <w:color w:val="FFFFFF" w:themeColor="background1"/>
                                  <w:sz w:val="14"/>
                                </w:rPr>
                              </w:pPr>
                              <w:hyperlink r:id="rId19">
                                <w:r w:rsidRPr="00745046">
                                  <w:rPr>
                                    <w:color w:val="FFFFFF" w:themeColor="background1"/>
                                    <w:spacing w:val="-4"/>
                                    <w:sz w:val="14"/>
                                  </w:rPr>
                                  <w:t>us/)</w:t>
                                </w:r>
                              </w:hyperlink>
                              <w:r w:rsidRPr="00745046">
                                <w:rPr>
                                  <w:color w:val="FFFFFF" w:themeColor="background1"/>
                                  <w:sz w:val="14"/>
                                </w:rPr>
                                <w:tab/>
                              </w:r>
                              <w:hyperlink r:id="rId20">
                                <w:r w:rsidRPr="00745046">
                                  <w:rPr>
                                    <w:color w:val="FFFFFF" w:themeColor="background1"/>
                                    <w:spacing w:val="-5"/>
                                    <w:sz w:val="14"/>
                                  </w:rPr>
                                  <w:t>us)</w:t>
                                </w:r>
                              </w:hyperlink>
                            </w:p>
                          </w:txbxContent>
                        </wps:txbx>
                        <wps:bodyPr wrap="square" lIns="0" tIns="0" rIns="0" bIns="0" rtlCol="0">
                          <a:noAutofit/>
                        </wps:bodyPr>
                      </wps:wsp>
                    </wpg:wgp>
                  </a:graphicData>
                </a:graphic>
              </wp:anchor>
            </w:drawing>
          </mc:Choice>
          <mc:Fallback>
            <w:pict>
              <v:group w14:anchorId="37F5E31E" id="Group 1" o:spid="_x0000_s1026" style="position:absolute;margin-left:0;margin-top:14.25pt;width:841.95pt;height:280pt;z-index:15729152;mso-wrap-distance-left:0;mso-wrap-distance-right:0;mso-position-horizontal-relative:page;mso-position-vertical-relative:page" coordsize="106927,355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&#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First slide" style="position:absolute;width:106924;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">
                  <v:imagedata r:id="rId21" o:title="First slide"/>
                </v:shape>
                <v:shape id="Image 3" o:spid="_x0000_s1028" type="#_x0000_t75" style="position:absolute;left:15049;width:10668;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">
                  <v:imagedata r:id="rId22" o:title=""/>
                </v:shape>
                <v:shapetype id="_x0000_t202" coordsize="21600,21600" o:spt="202" path="m,l,21600r21600,l21600,xe">
                  <v:stroke joinstyle="miter"/>
                  <v:path gradientshapeok="t" o:connecttype="rect"/>
                </v:shapetype>
                <v:shape id="Textbox 4" o:spid="_x0000_s1029" type="#_x0000_t202" style="position:absolute;left:38165;top:18658;width:30734;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2A06F4D6" w14:textId="77777777" w:rsidR="001E615D" w:rsidRPr="00745046" w:rsidRDefault="001E615D">
                        <w:pPr>
                          <w:spacing w:line="335" w:lineRule="exact"/>
                          <w:rPr>
                            <w:color w:val="FFFFFF" w:themeColor="background1"/>
                            <w:sz w:val="30"/>
                          </w:rPr>
                        </w:pPr>
                        <w:r w:rsidRPr="00745046">
                          <w:rPr>
                            <w:color w:val="FFFFFF" w:themeColor="background1"/>
                            <w:sz w:val="30"/>
                          </w:rPr>
                          <w:t xml:space="preserve">In Search of Sustainability in </w:t>
                        </w:r>
                        <w:r w:rsidRPr="00745046">
                          <w:rPr>
                            <w:color w:val="FFFFFF" w:themeColor="background1"/>
                            <w:spacing w:val="-2"/>
                            <w:sz w:val="30"/>
                          </w:rPr>
                          <w:t>Energy</w:t>
                        </w:r>
                      </w:p>
                    </w:txbxContent>
                  </v:textbox>
                </v:shape>
                <v:shape id="Textbox 5" o:spid="_x0000_s1030" type="#_x0000_t202" style="position:absolute;left:32362;top:24320;width:2121;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51B10728" w14:textId="77777777" w:rsidR="001E615D" w:rsidRDefault="001E615D">
                        <w:pPr>
                          <w:spacing w:line="434" w:lineRule="exact"/>
                          <w:ind w:left="6"/>
                          <w:rPr>
                            <w:rFonts w:ascii="Microsoft Sans Serif" w:hAnsi="Microsoft Sans Serif"/>
                            <w:sz w:val="40"/>
                          </w:rPr>
                        </w:pPr>
                        <w:hyperlink r:id="rId23">
                          <w:r>
                            <w:rPr>
                              <w:rFonts w:ascii="Microsoft Sans Serif" w:hAnsi="Microsoft Sans Serif"/>
                              <w:spacing w:val="-10"/>
                              <w:w w:val="80"/>
                              <w:sz w:val="40"/>
                            </w:rPr>
                            <w:t></w:t>
                          </w:r>
                        </w:hyperlink>
                      </w:p>
                      <w:p w14:paraId="0F6C6000" w14:textId="77777777" w:rsidR="001E615D" w:rsidRPr="00745046" w:rsidRDefault="001E615D">
                        <w:pPr>
                          <w:spacing w:before="73"/>
                          <w:rPr>
                            <w:color w:val="FFFFFF" w:themeColor="background1"/>
                            <w:sz w:val="12"/>
                          </w:rPr>
                        </w:pPr>
                        <w:hyperlink r:id="rId24">
                          <w:r w:rsidRPr="00745046">
                            <w:rPr>
                              <w:color w:val="FFFFFF" w:themeColor="background1"/>
                              <w:spacing w:val="-2"/>
                              <w:sz w:val="12"/>
                            </w:rPr>
                            <w:t>About</w:t>
                          </w:r>
                        </w:hyperlink>
                      </w:p>
                    </w:txbxContent>
                  </v:textbox>
                </v:shape>
                <v:shape id="Textbox 6" o:spid="_x0000_s1031" type="#_x0000_t202" style="position:absolute;left:40023;top:24320;width:2883;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13CC1863" w14:textId="77777777" w:rsidR="001E615D" w:rsidRPr="00745046" w:rsidRDefault="001E615D">
                        <w:pPr>
                          <w:spacing w:line="434" w:lineRule="exact"/>
                          <w:ind w:left="50"/>
                          <w:rPr>
                            <w:rFonts w:ascii="Microsoft Sans Serif" w:hAnsi="Microsoft Sans Serif"/>
                            <w:color w:val="FFFFFF" w:themeColor="background1"/>
                            <w:sz w:val="40"/>
                          </w:rPr>
                        </w:pPr>
                        <w:hyperlink r:id="rId25">
                          <w:r w:rsidRPr="00745046">
                            <w:rPr>
                              <w:rFonts w:ascii="Microsoft Sans Serif" w:hAnsi="Microsoft Sans Serif"/>
                              <w:color w:val="FFFFFF" w:themeColor="background1"/>
                              <w:spacing w:val="-10"/>
                              <w:w w:val="95"/>
                              <w:sz w:val="40"/>
                            </w:rPr>
                            <w:t></w:t>
                          </w:r>
                        </w:hyperlink>
                      </w:p>
                      <w:p w14:paraId="17D04B55" w14:textId="77777777" w:rsidR="001E615D" w:rsidRPr="00745046" w:rsidRDefault="001E615D">
                        <w:pPr>
                          <w:spacing w:before="73"/>
                          <w:rPr>
                            <w:color w:val="FFFFFF" w:themeColor="background1"/>
                            <w:sz w:val="12"/>
                          </w:rPr>
                        </w:pPr>
                        <w:hyperlink r:id="rId26">
                          <w:r w:rsidRPr="00745046">
                            <w:rPr>
                              <w:color w:val="FFFFFF" w:themeColor="background1"/>
                              <w:spacing w:val="-2"/>
                              <w:sz w:val="12"/>
                            </w:rPr>
                            <w:t>Projects</w:t>
                          </w:r>
                        </w:hyperlink>
                      </w:p>
                    </w:txbxContent>
                  </v:textbox>
                </v:shape>
                <v:shape id="Textbox 7" o:spid="_x0000_s1032" type="#_x0000_t202" style="position:absolute;left:47904;top:24320;width:3207;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2D45F52A" w14:textId="77777777" w:rsidR="001E615D" w:rsidRPr="00745046" w:rsidRDefault="001E615D">
                        <w:pPr>
                          <w:spacing w:line="434" w:lineRule="exact"/>
                          <w:ind w:left="59"/>
                          <w:rPr>
                            <w:rFonts w:ascii="Microsoft Sans Serif" w:hAnsi="Microsoft Sans Serif"/>
                            <w:color w:val="FFFFFF" w:themeColor="background1"/>
                            <w:sz w:val="40"/>
                          </w:rPr>
                        </w:pPr>
                        <w:hyperlink w:anchor="_bookmark0" w:history="1">
                          <w:r w:rsidRPr="00745046">
                            <w:rPr>
                              <w:rFonts w:ascii="Microsoft Sans Serif" w:hAnsi="Microsoft Sans Serif"/>
                              <w:color w:val="FFFFFF" w:themeColor="background1"/>
                              <w:spacing w:val="-10"/>
                              <w:sz w:val="40"/>
                            </w:rPr>
                            <w:t></w:t>
                          </w:r>
                        </w:hyperlink>
                      </w:p>
                      <w:p w14:paraId="6FDB2592" w14:textId="77777777" w:rsidR="001E615D" w:rsidRPr="00745046" w:rsidRDefault="001E615D">
                        <w:pPr>
                          <w:spacing w:before="73"/>
                          <w:rPr>
                            <w:color w:val="FFFFFF" w:themeColor="background1"/>
                            <w:sz w:val="12"/>
                          </w:rPr>
                        </w:pPr>
                        <w:hyperlink w:anchor="_bookmark0" w:history="1">
                          <w:r w:rsidRPr="00745046">
                            <w:rPr>
                              <w:color w:val="FFFFFF" w:themeColor="background1"/>
                              <w:spacing w:val="-2"/>
                              <w:sz w:val="12"/>
                            </w:rPr>
                            <w:t>Of</w:t>
                          </w:r>
                        </w:hyperlink>
                        <w:hyperlink w:anchor="_bookmark0" w:history="1">
                          <w:r w:rsidRPr="00745046">
                            <w:rPr>
                              <w:color w:val="FFFFFF" w:themeColor="background1"/>
                              <w:spacing w:val="-2"/>
                              <w:sz w:val="12"/>
                            </w:rPr>
                            <w:t>ferings</w:t>
                          </w:r>
                        </w:hyperlink>
                      </w:p>
                    </w:txbxContent>
                  </v:textbox>
                </v:shape>
                <v:shape id="Textbox 8" o:spid="_x0000_s1033" type="#_x0000_t202" style="position:absolute;left:56003;top:24320;width:3092;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59C00657" w14:textId="77777777" w:rsidR="001E615D" w:rsidRPr="00745046" w:rsidRDefault="001E615D">
                        <w:pPr>
                          <w:spacing w:line="434" w:lineRule="exact"/>
                          <w:ind w:left="50"/>
                          <w:rPr>
                            <w:rFonts w:ascii="Microsoft Sans Serif" w:hAnsi="Microsoft Sans Serif"/>
                            <w:color w:val="FFFFFF" w:themeColor="background1"/>
                            <w:sz w:val="40"/>
                          </w:rPr>
                        </w:pPr>
                        <w:hyperlink r:id="rId27">
                          <w:r w:rsidRPr="00745046">
                            <w:rPr>
                              <w:rFonts w:ascii="Microsoft Sans Serif" w:hAnsi="Microsoft Sans Serif"/>
                              <w:color w:val="FFFFFF" w:themeColor="background1"/>
                              <w:spacing w:val="-10"/>
                              <w:sz w:val="40"/>
                            </w:rPr>
                            <w:t></w:t>
                          </w:r>
                        </w:hyperlink>
                      </w:p>
                      <w:p w14:paraId="36C0308A" w14:textId="77777777" w:rsidR="001E615D" w:rsidRPr="00745046" w:rsidRDefault="001E615D">
                        <w:pPr>
                          <w:spacing w:before="73"/>
                          <w:rPr>
                            <w:color w:val="FFFFFF" w:themeColor="background1"/>
                            <w:sz w:val="12"/>
                          </w:rPr>
                        </w:pPr>
                        <w:hyperlink r:id="rId28">
                          <w:r w:rsidRPr="00745046">
                            <w:rPr>
                              <w:color w:val="FFFFFF" w:themeColor="background1"/>
                              <w:spacing w:val="-2"/>
                              <w:sz w:val="12"/>
                            </w:rPr>
                            <w:t>Clientele</w:t>
                          </w:r>
                        </w:hyperlink>
                      </w:p>
                    </w:txbxContent>
                  </v:textbox>
                </v:shape>
                <v:shape id="Textbox 9" o:spid="_x0000_s1034" type="#_x0000_t202" style="position:absolute;left:64173;top:24320;width:2839;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21B71202" w14:textId="77777777" w:rsidR="001E615D" w:rsidRPr="00745046" w:rsidRDefault="001E615D">
                        <w:pPr>
                          <w:spacing w:line="434" w:lineRule="exact"/>
                          <w:ind w:left="63"/>
                          <w:rPr>
                            <w:rFonts w:ascii="Microsoft Sans Serif" w:hAnsi="Microsoft Sans Serif"/>
                            <w:color w:val="FFFFFF" w:themeColor="background1"/>
                            <w:sz w:val="40"/>
                          </w:rPr>
                        </w:pPr>
                        <w:r w:rsidRPr="00745046">
                          <w:rPr>
                            <w:rFonts w:ascii="Microsoft Sans Serif" w:hAnsi="Microsoft Sans Serif"/>
                            <w:color w:val="FFFFFF" w:themeColor="background1"/>
                            <w:spacing w:val="-10"/>
                            <w:w w:val="85"/>
                            <w:sz w:val="40"/>
                          </w:rPr>
                          <w:t></w:t>
                        </w:r>
                      </w:p>
                      <w:p w14:paraId="073AA6FB" w14:textId="77777777" w:rsidR="001E615D" w:rsidRPr="00745046" w:rsidRDefault="001E615D">
                        <w:pPr>
                          <w:spacing w:before="73"/>
                          <w:rPr>
                            <w:color w:val="FFFFFF" w:themeColor="background1"/>
                            <w:sz w:val="12"/>
                          </w:rPr>
                        </w:pPr>
                        <w:r w:rsidRPr="00745046">
                          <w:rPr>
                            <w:color w:val="FFFFFF" w:themeColor="background1"/>
                            <w:spacing w:val="-2"/>
                            <w:sz w:val="12"/>
                          </w:rPr>
                          <w:t>Careers</w:t>
                        </w:r>
                      </w:p>
                    </w:txbxContent>
                  </v:textbox>
                </v:shape>
                <v:shape id="Textbox 10" o:spid="_x0000_s1035" type="#_x0000_t202" style="position:absolute;left:71898;top:24320;width:3474;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453E49B7" w14:textId="77777777" w:rsidR="001E615D" w:rsidRPr="00745046" w:rsidRDefault="001E615D">
                        <w:pPr>
                          <w:spacing w:line="434" w:lineRule="exact"/>
                          <w:ind w:right="18"/>
                          <w:jc w:val="center"/>
                          <w:rPr>
                            <w:rFonts w:ascii="Microsoft Sans Serif" w:hAnsi="Microsoft Sans Serif"/>
                            <w:color w:val="FFFFFF" w:themeColor="background1"/>
                            <w:sz w:val="40"/>
                          </w:rPr>
                        </w:pPr>
                        <w:hyperlink r:id="rId29">
                          <w:r w:rsidRPr="00745046">
                            <w:rPr>
                              <w:rFonts w:ascii="Microsoft Sans Serif" w:hAnsi="Microsoft Sans Serif"/>
                              <w:color w:val="FFFFFF" w:themeColor="background1"/>
                              <w:spacing w:val="-10"/>
                              <w:w w:val="70"/>
                              <w:sz w:val="40"/>
                            </w:rPr>
                            <w:t></w:t>
                          </w:r>
                        </w:hyperlink>
                      </w:p>
                      <w:p w14:paraId="019EDC8F" w14:textId="77777777" w:rsidR="001E615D" w:rsidRPr="00745046" w:rsidRDefault="001E615D">
                        <w:pPr>
                          <w:spacing w:before="73"/>
                          <w:ind w:right="18"/>
                          <w:jc w:val="center"/>
                          <w:rPr>
                            <w:color w:val="FFFFFF" w:themeColor="background1"/>
                            <w:sz w:val="12"/>
                          </w:rPr>
                        </w:pPr>
                        <w:hyperlink r:id="rId30">
                          <w:r w:rsidRPr="00745046">
                            <w:rPr>
                              <w:color w:val="FFFFFF" w:themeColor="background1"/>
                              <w:sz w:val="12"/>
                            </w:rPr>
                            <w:t xml:space="preserve">Reach </w:t>
                          </w:r>
                          <w:r w:rsidRPr="00745046">
                            <w:rPr>
                              <w:color w:val="FFFFFF" w:themeColor="background1"/>
                              <w:spacing w:val="-5"/>
                              <w:sz w:val="12"/>
                            </w:rPr>
                            <w:t>Us</w:t>
                          </w:r>
                        </w:hyperlink>
                      </w:p>
                    </w:txbxContent>
                  </v:textbox>
                </v:shape>
                <v:shape id="Textbox 11" o:spid="_x0000_s1036" type="#_x0000_t202" style="position:absolute;left:30289;top:29992;width:53715;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370EDD1C" w14:textId="77777777" w:rsidR="001E615D" w:rsidRPr="00745046" w:rsidRDefault="001E615D">
                        <w:pPr>
                          <w:tabs>
                            <w:tab w:val="left" w:pos="3799"/>
                            <w:tab w:val="left" w:pos="6332"/>
                          </w:tabs>
                          <w:spacing w:line="156" w:lineRule="exact"/>
                          <w:rPr>
                            <w:color w:val="FFFFFF" w:themeColor="background1"/>
                            <w:sz w:val="14"/>
                          </w:rPr>
                        </w:pPr>
                        <w:hyperlink r:id="rId31">
                          <w:r w:rsidRPr="00745046">
                            <w:rPr>
                              <w:color w:val="FFFFFF" w:themeColor="background1"/>
                              <w:sz w:val="14"/>
                            </w:rPr>
                            <w:t>(https://enrichenerg</w:t>
                          </w:r>
                          <w:r w:rsidRPr="00745046">
                            <w:rPr>
                              <w:color w:val="FFFFFF" w:themeColor="background1"/>
                              <w:spacing w:val="-11"/>
                              <w:sz w:val="14"/>
                            </w:rPr>
                            <w:t>y</w:t>
                          </w:r>
                          <w:r w:rsidRPr="00745046">
                            <w:rPr>
                              <w:color w:val="FFFFFF" w:themeColor="background1"/>
                              <w:spacing w:val="-39"/>
                              <w:sz w:val="14"/>
                            </w:rPr>
                            <w:t>.</w:t>
                          </w:r>
                        </w:hyperlink>
                        <w:hyperlink r:id="rId32">
                          <w:r w:rsidRPr="00745046">
                            <w:rPr>
                              <w:color w:val="FFFFFF" w:themeColor="background1"/>
                              <w:spacing w:val="-9"/>
                              <w:sz w:val="14"/>
                            </w:rPr>
                            <w:t>(</w:t>
                          </w:r>
                          <w:r w:rsidRPr="00745046">
                            <w:rPr>
                              <w:color w:val="FFFFFF" w:themeColor="background1"/>
                              <w:spacing w:val="-62"/>
                              <w:sz w:val="14"/>
                            </w:rPr>
                            <w:t>c</w:t>
                          </w:r>
                          <w:r w:rsidRPr="00745046">
                            <w:rPr>
                              <w:color w:val="FFFFFF" w:themeColor="background1"/>
                              <w:spacing w:val="-17"/>
                              <w:sz w:val="14"/>
                            </w:rPr>
                            <w:t>h</w:t>
                          </w:r>
                          <w:r w:rsidRPr="00745046">
                            <w:rPr>
                              <w:color w:val="FFFFFF" w:themeColor="background1"/>
                              <w:spacing w:val="-62"/>
                              <w:sz w:val="14"/>
                            </w:rPr>
                            <w:t>o</w:t>
                          </w:r>
                          <w:r w:rsidRPr="00745046">
                            <w:rPr>
                              <w:color w:val="FFFFFF" w:themeColor="background1"/>
                              <w:sz w:val="14"/>
                            </w:rPr>
                            <w:t>t</w:t>
                          </w:r>
                          <w:r w:rsidRPr="00745046">
                            <w:rPr>
                              <w:color w:val="FFFFFF" w:themeColor="background1"/>
                              <w:spacing w:val="-17"/>
                              <w:sz w:val="14"/>
                            </w:rPr>
                            <w:t>t</w:t>
                          </w:r>
                          <w:r w:rsidRPr="00745046">
                            <w:rPr>
                              <w:color w:val="FFFFFF" w:themeColor="background1"/>
                              <w:spacing w:val="-101"/>
                              <w:sz w:val="14"/>
                            </w:rPr>
                            <w:t>m</w:t>
                          </w:r>
                          <w:r w:rsidRPr="00745046">
                            <w:rPr>
                              <w:color w:val="FFFFFF" w:themeColor="background1"/>
                              <w:sz w:val="14"/>
                            </w:rPr>
                            <w:t>p</w:t>
                          </w:r>
                          <w:r w:rsidRPr="00745046">
                            <w:rPr>
                              <w:color w:val="FFFFFF" w:themeColor="background1"/>
                              <w:spacing w:val="-48"/>
                              <w:sz w:val="14"/>
                            </w:rPr>
                            <w:t>s</w:t>
                          </w:r>
                          <w:r w:rsidRPr="00745046">
                            <w:rPr>
                              <w:color w:val="FFFFFF" w:themeColor="background1"/>
                              <w:sz w:val="14"/>
                            </w:rPr>
                            <w:t>/</w:t>
                          </w:r>
                          <w:r w:rsidRPr="00745046">
                            <w:rPr>
                              <w:color w:val="FFFFFF" w:themeColor="background1"/>
                              <w:spacing w:val="-70"/>
                              <w:sz w:val="14"/>
                            </w:rPr>
                            <w:t>a</w:t>
                          </w:r>
                          <w:r w:rsidRPr="00745046">
                            <w:rPr>
                              <w:color w:val="FFFFFF" w:themeColor="background1"/>
                              <w:sz w:val="14"/>
                            </w:rPr>
                            <w:t>:</w:t>
                          </w:r>
                          <w:r w:rsidRPr="00745046">
                            <w:rPr>
                              <w:color w:val="FFFFFF" w:themeColor="background1"/>
                              <w:spacing w:val="-9"/>
                              <w:sz w:val="14"/>
                            </w:rPr>
                            <w:t>/</w:t>
                          </w:r>
                          <w:r w:rsidRPr="00745046">
                            <w:rPr>
                              <w:color w:val="FFFFFF" w:themeColor="background1"/>
                              <w:spacing w:val="-70"/>
                              <w:sz w:val="14"/>
                            </w:rPr>
                            <w:t>b</w:t>
                          </w:r>
                          <w:r w:rsidRPr="00745046">
                            <w:rPr>
                              <w:color w:val="FFFFFF" w:themeColor="background1"/>
                              <w:sz w:val="14"/>
                            </w:rPr>
                            <w:t>/</w:t>
                          </w:r>
                          <w:r w:rsidRPr="00745046">
                            <w:rPr>
                              <w:color w:val="FFFFFF" w:themeColor="background1"/>
                              <w:spacing w:val="-48"/>
                              <w:sz w:val="14"/>
                            </w:rPr>
                            <w:t>e</w:t>
                          </w:r>
                          <w:r w:rsidRPr="00745046">
                            <w:rPr>
                              <w:color w:val="FFFFFF" w:themeColor="background1"/>
                              <w:spacing w:val="-31"/>
                              <w:sz w:val="14"/>
                            </w:rPr>
                            <w:t>o</w:t>
                          </w:r>
                          <w:r w:rsidRPr="00745046">
                            <w:rPr>
                              <w:color w:val="FFFFFF" w:themeColor="background1"/>
                              <w:spacing w:val="-48"/>
                              <w:sz w:val="14"/>
                            </w:rPr>
                            <w:t>n</w:t>
                          </w:r>
                          <w:r w:rsidRPr="00745046">
                            <w:rPr>
                              <w:color w:val="FFFFFF" w:themeColor="background1"/>
                              <w:spacing w:val="-31"/>
                              <w:sz w:val="14"/>
                            </w:rPr>
                            <w:t>u</w:t>
                          </w:r>
                          <w:r w:rsidRPr="00745046">
                            <w:rPr>
                              <w:color w:val="FFFFFF" w:themeColor="background1"/>
                              <w:spacing w:val="-17"/>
                              <w:sz w:val="14"/>
                            </w:rPr>
                            <w:t>r</w:t>
                          </w:r>
                          <w:r w:rsidRPr="00745046">
                            <w:rPr>
                              <w:color w:val="FFFFFF" w:themeColor="background1"/>
                              <w:spacing w:val="-23"/>
                              <w:sz w:val="14"/>
                            </w:rPr>
                            <w:t>t</w:t>
                          </w:r>
                          <w:r w:rsidRPr="00745046">
                            <w:rPr>
                              <w:color w:val="FFFFFF" w:themeColor="background1"/>
                              <w:spacing w:val="-9"/>
                              <w:sz w:val="14"/>
                            </w:rPr>
                            <w:t>i</w:t>
                          </w:r>
                          <w:r w:rsidRPr="00745046">
                            <w:rPr>
                              <w:color w:val="FFFFFF" w:themeColor="background1"/>
                              <w:spacing w:val="-39"/>
                              <w:sz w:val="14"/>
                            </w:rPr>
                            <w:t>-</w:t>
                          </w:r>
                          <w:r w:rsidRPr="00745046">
                            <w:rPr>
                              <w:color w:val="FFFFFF" w:themeColor="background1"/>
                              <w:spacing w:val="-2"/>
                              <w:sz w:val="14"/>
                            </w:rPr>
                            <w:t>chenergy.com/projects)</w:t>
                          </w:r>
                        </w:hyperlink>
                        <w:r w:rsidRPr="00745046">
                          <w:rPr>
                            <w:color w:val="FFFFFF" w:themeColor="background1"/>
                            <w:sz w:val="14"/>
                          </w:rPr>
                          <w:tab/>
                        </w:r>
                        <w:hyperlink r:id="rId33">
                          <w:r w:rsidRPr="00745046">
                            <w:rPr>
                              <w:color w:val="FFFFFF" w:themeColor="background1"/>
                              <w:spacing w:val="-2"/>
                              <w:sz w:val="14"/>
                            </w:rPr>
                            <w:t>(https://enrichenergy.com/clientele)</w:t>
                          </w:r>
                        </w:hyperlink>
                        <w:r w:rsidRPr="00745046">
                          <w:rPr>
                            <w:color w:val="FFFFFF" w:themeColor="background1"/>
                            <w:sz w:val="14"/>
                          </w:rPr>
                          <w:tab/>
                        </w:r>
                        <w:hyperlink r:id="rId34">
                          <w:r w:rsidRPr="00745046">
                            <w:rPr>
                              <w:color w:val="FFFFFF" w:themeColor="background1"/>
                              <w:spacing w:val="-2"/>
                              <w:sz w:val="14"/>
                            </w:rPr>
                            <w:t>(https://enrichenergy.com/contact-</w:t>
                          </w:r>
                        </w:hyperlink>
                      </w:p>
                      <w:p w14:paraId="50455E4D" w14:textId="77777777" w:rsidR="001E615D" w:rsidRPr="00745046" w:rsidRDefault="001E615D">
                        <w:pPr>
                          <w:tabs>
                            <w:tab w:val="left" w:pos="6718"/>
                          </w:tabs>
                          <w:spacing w:before="39"/>
                          <w:ind w:left="366"/>
                          <w:rPr>
                            <w:color w:val="FFFFFF" w:themeColor="background1"/>
                            <w:sz w:val="14"/>
                          </w:rPr>
                        </w:pPr>
                        <w:hyperlink r:id="rId35">
                          <w:r w:rsidRPr="00745046">
                            <w:rPr>
                              <w:color w:val="FFFFFF" w:themeColor="background1"/>
                              <w:spacing w:val="-4"/>
                              <w:sz w:val="14"/>
                            </w:rPr>
                            <w:t>us/)</w:t>
                          </w:r>
                        </w:hyperlink>
                        <w:r w:rsidRPr="00745046">
                          <w:rPr>
                            <w:color w:val="FFFFFF" w:themeColor="background1"/>
                            <w:sz w:val="14"/>
                          </w:rPr>
                          <w:tab/>
                        </w:r>
                        <w:hyperlink r:id="rId36">
                          <w:r w:rsidRPr="00745046">
                            <w:rPr>
                              <w:color w:val="FFFFFF" w:themeColor="background1"/>
                              <w:spacing w:val="-5"/>
                              <w:sz w:val="14"/>
                            </w:rPr>
                            <w:t>us)</w:t>
                          </w:r>
                        </w:hyperlink>
                      </w:p>
                    </w:txbxContent>
                  </v:textbox>
                </v:shape>
                <w10:wrap anchorx="page" anchory="page"/>
              </v:group>
            </w:pict>
          </mc:Fallback>
        </mc:AlternateContent>
      </w:r>
      <w:r>
        <w:rPr>
          <w:rFonts w:ascii="Times New Roman"/>
          <w:noProof/>
          <w:sz w:val="27"/>
          <w:lang w:val="en-IN" w:eastAsia="en-IN"/>
        </w:rPr>
        <mc:AlternateContent>
          <mc:Choice Requires="wps">
            <w:drawing>
              <wp:anchor distT="0" distB="0" distL="0" distR="0" simplePos="0" relativeHeight="15729664" behindDoc="0" locked="0" layoutInCell="1" allowOverlap="1" wp14:anchorId="56BF7344" wp14:editId="09B5D90A">
                <wp:simplePos x="0" y="0"/>
                <wp:positionH relativeFrom="page">
                  <wp:posOffset>10478380</wp:posOffset>
                </wp:positionH>
                <wp:positionV relativeFrom="page">
                  <wp:posOffset>5557985</wp:posOffset>
                </wp:positionV>
                <wp:extent cx="125095" cy="49022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 cy="490220"/>
                        </a:xfrm>
                        <a:prstGeom prst="rect">
                          <a:avLst/>
                        </a:prstGeom>
                      </wps:spPr>
                      <wps:txbx>
                        <w:txbxContent>
                          <w:p w14:paraId="725FCDAB" w14:textId="77777777" w:rsidR="001E615D" w:rsidRDefault="001E615D">
                            <w:pPr>
                              <w:spacing w:before="15"/>
                              <w:ind w:left="20"/>
                              <w:rPr>
                                <w:rFonts w:ascii="Arial"/>
                                <w:b/>
                                <w:sz w:val="14"/>
                              </w:rPr>
                            </w:pPr>
                            <w:r>
                              <w:rPr>
                                <w:rFonts w:ascii="Arial"/>
                                <w:b/>
                                <w:sz w:val="14"/>
                              </w:rPr>
                              <w:t xml:space="preserve">REACH </w:t>
                            </w:r>
                            <w:r>
                              <w:rPr>
                                <w:rFonts w:ascii="Arial"/>
                                <w:b/>
                                <w:spacing w:val="-5"/>
                                <w:sz w:val="14"/>
                              </w:rPr>
                              <w:t>US</w:t>
                            </w:r>
                          </w:p>
                        </w:txbxContent>
                      </wps:txbx>
                      <wps:bodyPr vert="vert270" wrap="square" lIns="0" tIns="0" rIns="0" bIns="0" rtlCol="0">
                        <a:noAutofit/>
                      </wps:bodyPr>
                    </wps:wsp>
                  </a:graphicData>
                </a:graphic>
              </wp:anchor>
            </w:drawing>
          </mc:Choice>
          <mc:Fallback>
            <w:pict>
              <v:shape w14:anchorId="56BF7344" id="Textbox 12" o:spid="_x0000_s1037" type="#_x0000_t202" style="position:absolute;margin-left:825.05pt;margin-top:437.65pt;width:9.85pt;height:38.6pt;z-index:1572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" filled="f" stroked="f">
                <v:path arrowok="t"/>
                <v:textbox style="layout-flow:vertical;mso-layout-flow-alt:bottom-to-top" inset="0,0,0,0">
                  <w:txbxContent>
                    <w:p w14:paraId="725FCDAB" w14:textId="77777777" w:rsidR="001E615D" w:rsidRDefault="001E615D">
                      <w:pPr>
                        <w:spacing w:before="15"/>
                        <w:ind w:left="20"/>
                        <w:rPr>
                          <w:rFonts w:ascii="Arial"/>
                          <w:b/>
                          <w:sz w:val="14"/>
                        </w:rPr>
                      </w:pPr>
                      <w:r>
                        <w:rPr>
                          <w:rFonts w:ascii="Arial"/>
                          <w:b/>
                          <w:sz w:val="14"/>
                        </w:rPr>
                        <w:t xml:space="preserve">REACH </w:t>
                      </w:r>
                      <w:r>
                        <w:rPr>
                          <w:rFonts w:ascii="Arial"/>
                          <w:b/>
                          <w:spacing w:val="-5"/>
                          <w:sz w:val="14"/>
                        </w:rPr>
                        <w:t>US</w:t>
                      </w:r>
                    </w:p>
                  </w:txbxContent>
                </v:textbox>
                <w10:wrap anchorx="page" anchory="page"/>
              </v:shape>
            </w:pict>
          </mc:Fallback>
        </mc:AlternateContent>
      </w:r>
    </w:p>
    <w:p w14:paraId="0263C787" w14:textId="77777777" w:rsidR="00590F9E" w:rsidRDefault="00590F9E">
      <w:pPr>
        <w:pStyle w:val="BodyText"/>
        <w:rPr>
          <w:rFonts w:ascii="Times New Roman"/>
          <w:sz w:val="27"/>
        </w:rPr>
      </w:pPr>
    </w:p>
    <w:p w14:paraId="48EA3D0B" w14:textId="77777777" w:rsidR="00590F9E" w:rsidRDefault="00590F9E">
      <w:pPr>
        <w:pStyle w:val="BodyText"/>
        <w:rPr>
          <w:rFonts w:ascii="Times New Roman"/>
          <w:sz w:val="27"/>
        </w:rPr>
      </w:pPr>
    </w:p>
    <w:p w14:paraId="5D34A5E8" w14:textId="77777777" w:rsidR="00590F9E" w:rsidRDefault="00590F9E">
      <w:pPr>
        <w:pStyle w:val="BodyText"/>
        <w:rPr>
          <w:rFonts w:ascii="Times New Roman"/>
          <w:sz w:val="27"/>
        </w:rPr>
      </w:pPr>
    </w:p>
    <w:p w14:paraId="47CDA274" w14:textId="77777777" w:rsidR="00590F9E" w:rsidRDefault="00590F9E">
      <w:pPr>
        <w:pStyle w:val="BodyText"/>
        <w:rPr>
          <w:rFonts w:ascii="Times New Roman"/>
          <w:sz w:val="27"/>
        </w:rPr>
      </w:pPr>
    </w:p>
    <w:p w14:paraId="36DE0892" w14:textId="77777777" w:rsidR="00590F9E" w:rsidRDefault="00590F9E">
      <w:pPr>
        <w:pStyle w:val="BodyText"/>
        <w:rPr>
          <w:rFonts w:ascii="Times New Roman"/>
          <w:sz w:val="27"/>
        </w:rPr>
      </w:pPr>
    </w:p>
    <w:p w14:paraId="7EFB8700" w14:textId="77777777" w:rsidR="00590F9E" w:rsidRDefault="00590F9E">
      <w:pPr>
        <w:pStyle w:val="BodyText"/>
        <w:rPr>
          <w:rFonts w:ascii="Times New Roman"/>
          <w:sz w:val="27"/>
        </w:rPr>
      </w:pPr>
    </w:p>
    <w:p w14:paraId="12771386" w14:textId="77777777" w:rsidR="00590F9E" w:rsidRDefault="00590F9E">
      <w:pPr>
        <w:pStyle w:val="BodyText"/>
        <w:rPr>
          <w:rFonts w:ascii="Times New Roman"/>
          <w:sz w:val="27"/>
        </w:rPr>
      </w:pPr>
    </w:p>
    <w:p w14:paraId="7D34AD5B" w14:textId="77777777" w:rsidR="00590F9E" w:rsidRDefault="00590F9E">
      <w:pPr>
        <w:pStyle w:val="BodyText"/>
        <w:rPr>
          <w:rFonts w:ascii="Times New Roman"/>
          <w:sz w:val="27"/>
        </w:rPr>
      </w:pPr>
    </w:p>
    <w:p w14:paraId="68EB664E" w14:textId="77777777" w:rsidR="00590F9E" w:rsidRDefault="00590F9E">
      <w:pPr>
        <w:pStyle w:val="BodyText"/>
        <w:rPr>
          <w:rFonts w:ascii="Times New Roman"/>
          <w:sz w:val="27"/>
        </w:rPr>
      </w:pPr>
    </w:p>
    <w:p w14:paraId="29C0AE0E" w14:textId="77777777" w:rsidR="00590F9E" w:rsidRDefault="00590F9E">
      <w:pPr>
        <w:pStyle w:val="BodyText"/>
        <w:rPr>
          <w:rFonts w:ascii="Times New Roman"/>
          <w:sz w:val="27"/>
        </w:rPr>
      </w:pPr>
    </w:p>
    <w:p w14:paraId="5FE22241" w14:textId="77777777" w:rsidR="00590F9E" w:rsidRDefault="00590F9E">
      <w:pPr>
        <w:pStyle w:val="BodyText"/>
        <w:rPr>
          <w:rFonts w:ascii="Times New Roman"/>
          <w:sz w:val="27"/>
        </w:rPr>
      </w:pPr>
    </w:p>
    <w:p w14:paraId="01490949" w14:textId="77777777" w:rsidR="00590F9E" w:rsidRDefault="00590F9E">
      <w:pPr>
        <w:pStyle w:val="BodyText"/>
        <w:rPr>
          <w:rFonts w:ascii="Times New Roman"/>
          <w:sz w:val="27"/>
        </w:rPr>
      </w:pPr>
    </w:p>
    <w:p w14:paraId="69F5D7AF" w14:textId="77777777" w:rsidR="00590F9E" w:rsidRDefault="00590F9E">
      <w:pPr>
        <w:pStyle w:val="BodyText"/>
        <w:rPr>
          <w:rFonts w:ascii="Times New Roman"/>
          <w:sz w:val="27"/>
        </w:rPr>
      </w:pPr>
    </w:p>
    <w:p w14:paraId="17604E30" w14:textId="77777777" w:rsidR="00590F9E" w:rsidRDefault="00590F9E">
      <w:pPr>
        <w:pStyle w:val="BodyText"/>
        <w:rPr>
          <w:rFonts w:ascii="Times New Roman"/>
          <w:sz w:val="27"/>
        </w:rPr>
      </w:pPr>
    </w:p>
    <w:p w14:paraId="64A43ECF" w14:textId="77777777" w:rsidR="00590F9E" w:rsidRDefault="00590F9E">
      <w:pPr>
        <w:pStyle w:val="BodyText"/>
        <w:rPr>
          <w:rFonts w:ascii="Times New Roman"/>
          <w:sz w:val="27"/>
        </w:rPr>
      </w:pPr>
    </w:p>
    <w:p w14:paraId="0C0A6DF5" w14:textId="77777777" w:rsidR="00590F9E" w:rsidRDefault="00590F9E">
      <w:pPr>
        <w:pStyle w:val="BodyText"/>
        <w:rPr>
          <w:rFonts w:ascii="Times New Roman"/>
          <w:sz w:val="27"/>
        </w:rPr>
      </w:pPr>
    </w:p>
    <w:p w14:paraId="072912EB" w14:textId="77777777" w:rsidR="00590F9E" w:rsidRDefault="00590F9E">
      <w:pPr>
        <w:pStyle w:val="BodyText"/>
        <w:rPr>
          <w:rFonts w:ascii="Times New Roman"/>
          <w:sz w:val="27"/>
        </w:rPr>
      </w:pPr>
    </w:p>
    <w:p w14:paraId="4DC77CB7" w14:textId="77777777" w:rsidR="00590F9E" w:rsidRDefault="00590F9E">
      <w:pPr>
        <w:pStyle w:val="BodyText"/>
        <w:spacing w:before="183"/>
        <w:rPr>
          <w:rFonts w:ascii="Times New Roman"/>
          <w:sz w:val="27"/>
        </w:rPr>
      </w:pPr>
    </w:p>
    <w:p w14:paraId="79084CEC" w14:textId="77777777" w:rsidR="00590F9E" w:rsidRDefault="00745046">
      <w:pPr>
        <w:pStyle w:val="Heading4"/>
        <w:ind w:left="0" w:right="421"/>
        <w:jc w:val="center"/>
      </w:pPr>
      <w:r>
        <w:t>Business</w:t>
      </w:r>
      <w:r>
        <w:rPr>
          <w:spacing w:val="10"/>
        </w:rPr>
        <w:t xml:space="preserve"> </w:t>
      </w:r>
      <w:r>
        <w:rPr>
          <w:spacing w:val="-2"/>
        </w:rPr>
        <w:t>Offerings</w:t>
      </w:r>
    </w:p>
    <w:p w14:paraId="4E7BEEC6" w14:textId="77777777" w:rsidR="00590F9E" w:rsidRDefault="00745046">
      <w:pPr>
        <w:pStyle w:val="BodyText"/>
        <w:spacing w:before="8"/>
        <w:rPr>
          <w:sz w:val="7"/>
        </w:rPr>
      </w:pPr>
      <w:r>
        <w:rPr>
          <w:noProof/>
          <w:sz w:val="7"/>
          <w:lang w:val="en-IN" w:eastAsia="en-IN"/>
        </w:rPr>
        <mc:AlternateContent>
          <mc:Choice Requires="wps">
            <w:drawing>
              <wp:anchor distT="0" distB="0" distL="0" distR="0" simplePos="0" relativeHeight="487587840" behindDoc="1" locked="0" layoutInCell="1" allowOverlap="1" wp14:anchorId="2054063D" wp14:editId="52800F13">
                <wp:simplePos x="0" y="0"/>
                <wp:positionH relativeFrom="page">
                  <wp:posOffset>5187950</wp:posOffset>
                </wp:positionH>
                <wp:positionV relativeFrom="paragraph">
                  <wp:posOffset>71963</wp:posOffset>
                </wp:positionV>
                <wp:extent cx="317500" cy="1905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0" cy="19050"/>
                        </a:xfrm>
                        <a:custGeom>
                          <a:avLst/>
                          <a:gdLst/>
                          <a:ahLst/>
                          <a:cxnLst/>
                          <a:rect l="l" t="t" r="r" b="b"/>
                          <a:pathLst>
                            <a:path w="317500" h="19050">
                              <a:moveTo>
                                <a:pt x="317500" y="19050"/>
                              </a:moveTo>
                              <a:lnTo>
                                <a:pt x="0" y="19050"/>
                              </a:lnTo>
                              <a:lnTo>
                                <a:pt x="0" y="0"/>
                              </a:lnTo>
                              <a:lnTo>
                                <a:pt x="317500" y="0"/>
                              </a:lnTo>
                              <a:lnTo>
                                <a:pt x="317500" y="19050"/>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0FE7B120" id="Graphic 13" o:spid="_x0000_s1026" style="position:absolute;margin-left:408.5pt;margin-top:5.65pt;width:25pt;height:1.5pt;z-index:-15728640;visibility:visible;mso-wrap-style:square;mso-wrap-distance-left:0;mso-wrap-distance-top:0;mso-wrap-distance-right:0;mso-wrap-distance-bottom:0;mso-position-horizontal:absolute;mso-position-horizontal-relative:page;mso-position-vertical:absolute;mso-position-vertical-relative:text;v-text-anchor:top" coordsize="31750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" path="m317500,19050l,19050,,,317500,r,19050xe" fillcolor="#ff4d00" stroked="f">
                <v:path arrowok="t"/>
                <w10:wrap type="topAndBottom" anchorx="page"/>
              </v:shape>
            </w:pict>
          </mc:Fallback>
        </mc:AlternateContent>
      </w:r>
    </w:p>
    <w:p w14:paraId="0383F148" w14:textId="77777777" w:rsidR="00590F9E" w:rsidRDefault="00590F9E" w:rsidP="00745046">
      <w:pPr>
        <w:pStyle w:val="BodyText"/>
        <w:spacing w:before="57"/>
        <w:jc w:val="center"/>
        <w:rPr>
          <w:sz w:val="14"/>
        </w:rPr>
      </w:pPr>
    </w:p>
    <w:p w14:paraId="77CC1857" w14:textId="77777777" w:rsidR="00590F9E" w:rsidRDefault="00745046" w:rsidP="00745046">
      <w:pPr>
        <w:ind w:left="1679"/>
        <w:jc w:val="center"/>
        <w:rPr>
          <w:sz w:val="14"/>
        </w:rPr>
      </w:pPr>
      <w:r>
        <w:rPr>
          <w:sz w:val="14"/>
        </w:rPr>
        <w:t>Integrated,</w:t>
      </w:r>
      <w:r>
        <w:rPr>
          <w:spacing w:val="-1"/>
          <w:sz w:val="14"/>
        </w:rPr>
        <w:t xml:space="preserve"> </w:t>
      </w:r>
      <w:r>
        <w:rPr>
          <w:sz w:val="14"/>
        </w:rPr>
        <w:t>efficient, reliable and honest solutions that are built</w:t>
      </w:r>
      <w:r>
        <w:rPr>
          <w:spacing w:val="-1"/>
          <w:sz w:val="14"/>
        </w:rPr>
        <w:t xml:space="preserve"> </w:t>
      </w:r>
      <w:r>
        <w:rPr>
          <w:sz w:val="14"/>
        </w:rPr>
        <w:t>based on our years of experience in design,</w:t>
      </w:r>
      <w:r>
        <w:rPr>
          <w:spacing w:val="-1"/>
          <w:sz w:val="14"/>
        </w:rPr>
        <w:t xml:space="preserve"> </w:t>
      </w:r>
      <w:r>
        <w:rPr>
          <w:sz w:val="14"/>
        </w:rPr>
        <w:t xml:space="preserve">development, maintenance, and considering your diverse needs and </w:t>
      </w:r>
      <w:r>
        <w:rPr>
          <w:spacing w:val="-2"/>
          <w:sz w:val="14"/>
        </w:rPr>
        <w:t>requirements.</w:t>
      </w:r>
    </w:p>
    <w:p w14:paraId="6BCEC2DB" w14:textId="77777777" w:rsidR="00590F9E" w:rsidRDefault="00590F9E" w:rsidP="00745046">
      <w:pPr>
        <w:pStyle w:val="BodyText"/>
        <w:jc w:val="center"/>
        <w:rPr>
          <w:sz w:val="14"/>
        </w:rPr>
      </w:pPr>
    </w:p>
    <w:p w14:paraId="76163222" w14:textId="77777777" w:rsidR="00590F9E" w:rsidRDefault="00590F9E" w:rsidP="00745046">
      <w:pPr>
        <w:pStyle w:val="BodyText"/>
        <w:spacing w:before="17"/>
        <w:jc w:val="center"/>
        <w:rPr>
          <w:sz w:val="14"/>
        </w:rPr>
      </w:pPr>
    </w:p>
    <w:p w14:paraId="4C8E35D1" w14:textId="77777777" w:rsidR="00590F9E" w:rsidRDefault="001E615D" w:rsidP="00745046">
      <w:pPr>
        <w:jc w:val="center"/>
        <w:rPr>
          <w:sz w:val="14"/>
        </w:rPr>
      </w:pPr>
      <w:hyperlink r:id="rId37">
        <w:r w:rsidR="00745046">
          <w:rPr>
            <w:spacing w:val="-2"/>
            <w:sz w:val="14"/>
          </w:rPr>
          <w:t>(https://enrichenergy.com/business_offerings/turnkey-solutions/)</w:t>
        </w:r>
      </w:hyperlink>
      <w:r w:rsidR="00745046">
        <w:rPr>
          <w:spacing w:val="79"/>
          <w:sz w:val="14"/>
        </w:rPr>
        <w:t xml:space="preserve">  </w:t>
      </w:r>
      <w:hyperlink r:id="rId38">
        <w:r w:rsidR="00745046">
          <w:rPr>
            <w:spacing w:val="-2"/>
            <w:sz w:val="14"/>
          </w:rPr>
          <w:t>(https://enrichenergy.com/business_offerings/epc-solutions/)</w:t>
        </w:r>
      </w:hyperlink>
    </w:p>
    <w:p w14:paraId="06B36952" w14:textId="77777777" w:rsidR="00590F9E" w:rsidRDefault="001E615D" w:rsidP="00745046">
      <w:pPr>
        <w:spacing w:before="39" w:line="297" w:lineRule="auto"/>
        <w:jc w:val="center"/>
        <w:rPr>
          <w:sz w:val="14"/>
        </w:rPr>
      </w:pPr>
      <w:hyperlink r:id="rId39">
        <w:r w:rsidR="00745046">
          <w:rPr>
            <w:spacing w:val="-2"/>
            <w:sz w:val="14"/>
          </w:rPr>
          <w:t>(https://enrichenergy.com/business_offerings/rooftop-solutions/)</w:t>
        </w:r>
      </w:hyperlink>
      <w:r w:rsidR="00745046">
        <w:rPr>
          <w:spacing w:val="40"/>
          <w:sz w:val="14"/>
        </w:rPr>
        <w:t xml:space="preserve"> </w:t>
      </w:r>
      <w:hyperlink r:id="rId40">
        <w:r w:rsidR="00745046">
          <w:rPr>
            <w:spacing w:val="-2"/>
            <w:sz w:val="14"/>
          </w:rPr>
          <w:t>(https://enrichenergy.com/business_offerings/energystorage/)</w:t>
        </w:r>
      </w:hyperlink>
    </w:p>
    <w:p w14:paraId="2BDC32D3" w14:textId="77777777" w:rsidR="00590F9E" w:rsidRDefault="00590F9E" w:rsidP="00745046">
      <w:pPr>
        <w:pStyle w:val="BodyText"/>
        <w:jc w:val="center"/>
        <w:rPr>
          <w:sz w:val="14"/>
        </w:rPr>
      </w:pPr>
    </w:p>
    <w:p w14:paraId="39969FCB" w14:textId="77777777" w:rsidR="00590F9E" w:rsidRDefault="00590F9E" w:rsidP="00745046">
      <w:pPr>
        <w:pStyle w:val="BodyText"/>
        <w:jc w:val="center"/>
        <w:rPr>
          <w:sz w:val="14"/>
        </w:rPr>
      </w:pPr>
    </w:p>
    <w:bookmarkStart w:id="0" w:name="_bookmark0"/>
    <w:bookmarkEnd w:id="0"/>
    <w:p w14:paraId="627D1219" w14:textId="77777777" w:rsidR="00590F9E" w:rsidRDefault="00745046" w:rsidP="00745046">
      <w:pPr>
        <w:ind w:left="1956"/>
        <w:jc w:val="center"/>
        <w:rPr>
          <w:sz w:val="14"/>
        </w:rPr>
      </w:pPr>
      <w:r>
        <w:fldChar w:fldCharType="begin"/>
      </w:r>
      <w:r>
        <w:instrText xml:space="preserve"> HYPERLINK "https://enrichenergy.com/business_offerings/om-services/" \h </w:instrText>
      </w:r>
      <w:r>
        <w:fldChar w:fldCharType="separate"/>
      </w:r>
      <w:r>
        <w:rPr>
          <w:spacing w:val="-2"/>
          <w:sz w:val="14"/>
        </w:rPr>
        <w:t>(https://enrichenergy.com/business_offerings/om-services/)</w:t>
      </w:r>
      <w:r>
        <w:rPr>
          <w:spacing w:val="-2"/>
          <w:sz w:val="14"/>
        </w:rPr>
        <w:fldChar w:fldCharType="end"/>
      </w:r>
      <w:r>
        <w:rPr>
          <w:spacing w:val="62"/>
          <w:w w:val="150"/>
          <w:sz w:val="14"/>
        </w:rPr>
        <w:t xml:space="preserve">  </w:t>
      </w:r>
      <w:hyperlink r:id="rId41">
        <w:r>
          <w:rPr>
            <w:spacing w:val="-2"/>
            <w:sz w:val="14"/>
          </w:rPr>
          <w:t>(https://enrichenergy.com/business_offerings/value-added-services/)</w:t>
        </w:r>
      </w:hyperlink>
    </w:p>
    <w:p w14:paraId="732C43BD" w14:textId="77777777" w:rsidR="00590F9E" w:rsidRDefault="00590F9E">
      <w:pPr>
        <w:rPr>
          <w:sz w:val="14"/>
        </w:rPr>
        <w:sectPr w:rsidR="00590F9E">
          <w:type w:val="continuous"/>
          <w:pgSz w:w="16840" w:h="11900" w:orient="landscape"/>
          <w:pgMar w:top="260" w:right="425" w:bottom="280" w:left="850" w:header="720" w:footer="720" w:gutter="0"/>
          <w:cols w:space="720"/>
        </w:sectPr>
      </w:pPr>
    </w:p>
    <w:p w14:paraId="042F90C4" w14:textId="77777777" w:rsidR="00590F9E" w:rsidRDefault="00590F9E">
      <w:pPr>
        <w:pStyle w:val="BodyText"/>
        <w:spacing w:before="225"/>
        <w:rPr>
          <w:sz w:val="20"/>
        </w:rPr>
      </w:pPr>
    </w:p>
    <w:p w14:paraId="2FD16048" w14:textId="77777777" w:rsidR="00590F9E" w:rsidRDefault="00590F9E">
      <w:pPr>
        <w:pStyle w:val="BodyText"/>
        <w:rPr>
          <w:sz w:val="20"/>
        </w:rPr>
        <w:sectPr w:rsidR="00590F9E">
          <w:pgSz w:w="16840" w:h="11900" w:orient="landscape"/>
          <w:pgMar w:top="1320" w:right="425" w:bottom="280" w:left="850" w:header="720" w:footer="720" w:gutter="0"/>
          <w:cols w:space="720"/>
        </w:sectPr>
      </w:pPr>
    </w:p>
    <w:p w14:paraId="0E678306" w14:textId="77777777" w:rsidR="00590F9E" w:rsidRDefault="00745046">
      <w:pPr>
        <w:spacing w:before="87"/>
        <w:ind w:left="1217"/>
        <w:jc w:val="center"/>
        <w:rPr>
          <w:sz w:val="42"/>
        </w:rPr>
      </w:pPr>
      <w:del w:id="1" w:author="Shekhar Shirwalkar" w:date="2025-01-08T16:26:00Z">
        <w:r w:rsidDel="001E615D">
          <w:rPr>
            <w:spacing w:val="-5"/>
            <w:sz w:val="42"/>
          </w:rPr>
          <w:lastRenderedPageBreak/>
          <w:delText>297</w:delText>
        </w:r>
      </w:del>
      <w:ins w:id="2" w:author="Shekhar Shirwalkar" w:date="2025-01-08T16:26:00Z">
        <w:r w:rsidR="001E615D">
          <w:rPr>
            <w:spacing w:val="-5"/>
            <w:sz w:val="42"/>
          </w:rPr>
          <w:t>700+</w:t>
        </w:r>
      </w:ins>
    </w:p>
    <w:p w14:paraId="341A40FE" w14:textId="77777777" w:rsidR="00590F9E" w:rsidRDefault="00745046">
      <w:pPr>
        <w:spacing w:before="321"/>
        <w:ind w:left="1217"/>
        <w:jc w:val="center"/>
        <w:rPr>
          <w:sz w:val="17"/>
        </w:rPr>
      </w:pPr>
      <w:del w:id="3" w:author="Shekhar Shirwalkar" w:date="2025-01-08T16:26:00Z">
        <w:r w:rsidDel="001E615D">
          <w:rPr>
            <w:sz w:val="17"/>
          </w:rPr>
          <w:delText>MW</w:delText>
        </w:r>
        <w:r w:rsidDel="001E615D">
          <w:rPr>
            <w:spacing w:val="7"/>
            <w:sz w:val="17"/>
          </w:rPr>
          <w:delText xml:space="preserve"> </w:delText>
        </w:r>
      </w:del>
      <w:ins w:id="4" w:author="Shekhar Shirwalkar" w:date="2025-01-08T16:26:00Z">
        <w:r w:rsidR="001E615D">
          <w:rPr>
            <w:sz w:val="17"/>
          </w:rPr>
          <w:t>MWp</w:t>
        </w:r>
        <w:r w:rsidR="001E615D">
          <w:rPr>
            <w:spacing w:val="7"/>
            <w:sz w:val="17"/>
          </w:rPr>
          <w:t xml:space="preserve"> </w:t>
        </w:r>
      </w:ins>
      <w:r>
        <w:rPr>
          <w:spacing w:val="-2"/>
          <w:sz w:val="17"/>
        </w:rPr>
        <w:t>commissioned</w:t>
      </w:r>
    </w:p>
    <w:p w14:paraId="6E3C1282" w14:textId="77777777" w:rsidR="00590F9E" w:rsidRDefault="00745046">
      <w:pPr>
        <w:spacing w:before="87"/>
        <w:ind w:left="1146"/>
        <w:jc w:val="center"/>
        <w:rPr>
          <w:sz w:val="42"/>
        </w:rPr>
      </w:pPr>
      <w:r>
        <w:br w:type="column"/>
      </w:r>
      <w:del w:id="5" w:author="Shekhar Shirwalkar" w:date="2025-01-08T16:26:00Z">
        <w:r w:rsidDel="001E615D">
          <w:rPr>
            <w:spacing w:val="-5"/>
            <w:sz w:val="42"/>
          </w:rPr>
          <w:lastRenderedPageBreak/>
          <w:delText>124</w:delText>
        </w:r>
      </w:del>
      <w:ins w:id="6" w:author="Shekhar Shirwalkar" w:date="2025-01-08T16:26:00Z">
        <w:r w:rsidR="001E615D">
          <w:rPr>
            <w:spacing w:val="-5"/>
            <w:sz w:val="42"/>
          </w:rPr>
          <w:t>300+</w:t>
        </w:r>
      </w:ins>
    </w:p>
    <w:p w14:paraId="119EF4F3" w14:textId="77777777" w:rsidR="00590F9E" w:rsidRDefault="00745046">
      <w:pPr>
        <w:spacing w:before="321"/>
        <w:ind w:left="1146"/>
        <w:jc w:val="center"/>
        <w:rPr>
          <w:sz w:val="17"/>
        </w:rPr>
      </w:pPr>
      <w:del w:id="7" w:author="Shekhar Shirwalkar" w:date="2025-01-08T16:26:00Z">
        <w:r w:rsidDel="001E615D">
          <w:rPr>
            <w:sz w:val="17"/>
          </w:rPr>
          <w:delText>MW</w:delText>
        </w:r>
        <w:r w:rsidDel="001E615D">
          <w:rPr>
            <w:spacing w:val="8"/>
            <w:sz w:val="17"/>
          </w:rPr>
          <w:delText xml:space="preserve"> </w:delText>
        </w:r>
      </w:del>
      <w:ins w:id="8" w:author="Shekhar Shirwalkar" w:date="2025-01-08T16:26:00Z">
        <w:r w:rsidR="001E615D">
          <w:rPr>
            <w:sz w:val="17"/>
          </w:rPr>
          <w:t>MWp</w:t>
        </w:r>
        <w:r w:rsidR="001E615D">
          <w:rPr>
            <w:spacing w:val="8"/>
            <w:sz w:val="17"/>
          </w:rPr>
          <w:t xml:space="preserve"> </w:t>
        </w:r>
      </w:ins>
      <w:r>
        <w:rPr>
          <w:sz w:val="17"/>
        </w:rPr>
        <w:t>under</w:t>
      </w:r>
      <w:r>
        <w:rPr>
          <w:spacing w:val="8"/>
          <w:sz w:val="17"/>
        </w:rPr>
        <w:t xml:space="preserve"> </w:t>
      </w:r>
      <w:r>
        <w:rPr>
          <w:spacing w:val="-2"/>
          <w:sz w:val="17"/>
        </w:rPr>
        <w:t>installation</w:t>
      </w:r>
    </w:p>
    <w:p w14:paraId="1A27BB29" w14:textId="77777777" w:rsidR="00590F9E" w:rsidRDefault="00745046">
      <w:pPr>
        <w:spacing w:before="87"/>
        <w:ind w:left="1177"/>
        <w:jc w:val="center"/>
        <w:rPr>
          <w:sz w:val="42"/>
        </w:rPr>
      </w:pPr>
      <w:r>
        <w:br w:type="column"/>
      </w:r>
      <w:del w:id="9" w:author="Shekhar Shirwalkar" w:date="2025-01-08T16:26:00Z">
        <w:r w:rsidDel="001E615D">
          <w:rPr>
            <w:spacing w:val="-5"/>
            <w:sz w:val="42"/>
          </w:rPr>
          <w:lastRenderedPageBreak/>
          <w:delText>258</w:delText>
        </w:r>
      </w:del>
      <w:ins w:id="10" w:author="Shekhar Shirwalkar" w:date="2025-01-08T16:26:00Z">
        <w:r w:rsidR="001E615D">
          <w:rPr>
            <w:spacing w:val="-5"/>
            <w:sz w:val="42"/>
          </w:rPr>
          <w:t>600+</w:t>
        </w:r>
      </w:ins>
    </w:p>
    <w:p w14:paraId="0143E62C" w14:textId="77777777" w:rsidR="00590F9E" w:rsidRDefault="00745046">
      <w:pPr>
        <w:spacing w:before="321"/>
        <w:ind w:left="1177"/>
        <w:jc w:val="center"/>
        <w:rPr>
          <w:sz w:val="17"/>
        </w:rPr>
      </w:pPr>
      <w:del w:id="11" w:author="Shekhar Shirwalkar" w:date="2025-01-08T16:27:00Z">
        <w:r w:rsidDel="001E615D">
          <w:rPr>
            <w:sz w:val="17"/>
          </w:rPr>
          <w:delText>MW</w:delText>
        </w:r>
        <w:r w:rsidDel="001E615D">
          <w:rPr>
            <w:spacing w:val="8"/>
            <w:sz w:val="17"/>
          </w:rPr>
          <w:delText xml:space="preserve"> </w:delText>
        </w:r>
      </w:del>
      <w:ins w:id="12" w:author="Shekhar Shirwalkar" w:date="2025-01-08T16:27:00Z">
        <w:r w:rsidR="001E615D">
          <w:rPr>
            <w:sz w:val="17"/>
          </w:rPr>
          <w:t>MWp</w:t>
        </w:r>
        <w:r w:rsidR="001E615D">
          <w:rPr>
            <w:spacing w:val="8"/>
            <w:sz w:val="17"/>
          </w:rPr>
          <w:t xml:space="preserve"> </w:t>
        </w:r>
      </w:ins>
      <w:r>
        <w:rPr>
          <w:sz w:val="17"/>
        </w:rPr>
        <w:t>under</w:t>
      </w:r>
      <w:r>
        <w:rPr>
          <w:spacing w:val="8"/>
          <w:sz w:val="17"/>
        </w:rPr>
        <w:t xml:space="preserve"> </w:t>
      </w:r>
      <w:r>
        <w:rPr>
          <w:spacing w:val="-5"/>
          <w:sz w:val="17"/>
        </w:rPr>
        <w:t>O&amp;M</w:t>
      </w:r>
    </w:p>
    <w:p w14:paraId="24E1C408" w14:textId="77777777" w:rsidR="00590F9E" w:rsidRDefault="00745046">
      <w:pPr>
        <w:spacing w:before="87"/>
        <w:ind w:left="1217"/>
        <w:jc w:val="center"/>
        <w:rPr>
          <w:sz w:val="42"/>
        </w:rPr>
      </w:pPr>
      <w:r>
        <w:br w:type="column"/>
      </w:r>
      <w:del w:id="13" w:author="Shekhar Shirwalkar" w:date="2025-01-08T16:27:00Z">
        <w:r w:rsidDel="001E615D">
          <w:rPr>
            <w:spacing w:val="-5"/>
            <w:sz w:val="42"/>
          </w:rPr>
          <w:lastRenderedPageBreak/>
          <w:delText>13</w:delText>
        </w:r>
      </w:del>
    </w:p>
    <w:p w14:paraId="042A3A88" w14:textId="77777777" w:rsidR="00590F9E" w:rsidDel="001E615D" w:rsidRDefault="00745046">
      <w:pPr>
        <w:spacing w:before="321"/>
        <w:ind w:left="1217"/>
        <w:jc w:val="center"/>
        <w:rPr>
          <w:del w:id="14" w:author="Shekhar Shirwalkar" w:date="2025-01-08T16:27:00Z"/>
          <w:sz w:val="17"/>
        </w:rPr>
      </w:pPr>
      <w:del w:id="15" w:author="Shekhar Shirwalkar" w:date="2025-01-08T16:27:00Z">
        <w:r w:rsidDel="001E615D">
          <w:rPr>
            <w:sz w:val="17"/>
          </w:rPr>
          <w:delText>MW</w:delText>
        </w:r>
        <w:r w:rsidDel="001E615D">
          <w:rPr>
            <w:spacing w:val="7"/>
            <w:sz w:val="17"/>
          </w:rPr>
          <w:delText xml:space="preserve"> </w:delText>
        </w:r>
        <w:r w:rsidDel="001E615D">
          <w:rPr>
            <w:sz w:val="17"/>
          </w:rPr>
          <w:delText>own</w:delText>
        </w:r>
        <w:r w:rsidDel="001E615D">
          <w:rPr>
            <w:spacing w:val="7"/>
            <w:sz w:val="17"/>
          </w:rPr>
          <w:delText xml:space="preserve"> </w:delText>
        </w:r>
        <w:r w:rsidDel="001E615D">
          <w:rPr>
            <w:sz w:val="17"/>
          </w:rPr>
          <w:delText>IPP</w:delText>
        </w:r>
        <w:r w:rsidDel="001E615D">
          <w:rPr>
            <w:spacing w:val="3"/>
            <w:sz w:val="17"/>
          </w:rPr>
          <w:delText xml:space="preserve"> </w:delText>
        </w:r>
        <w:r w:rsidDel="001E615D">
          <w:rPr>
            <w:spacing w:val="-2"/>
            <w:sz w:val="17"/>
          </w:rPr>
          <w:delText>Portfolio</w:delText>
        </w:r>
      </w:del>
    </w:p>
    <w:p w14:paraId="6314274B" w14:textId="77777777" w:rsidR="00590F9E" w:rsidRDefault="00745046">
      <w:pPr>
        <w:spacing w:before="87"/>
        <w:ind w:right="461"/>
        <w:jc w:val="center"/>
        <w:rPr>
          <w:sz w:val="42"/>
        </w:rPr>
      </w:pPr>
      <w:r>
        <w:br w:type="column"/>
      </w:r>
      <w:r>
        <w:rPr>
          <w:spacing w:val="-5"/>
          <w:sz w:val="42"/>
        </w:rPr>
        <w:lastRenderedPageBreak/>
        <w:t>302</w:t>
      </w:r>
    </w:p>
    <w:p w14:paraId="17344D11" w14:textId="77777777" w:rsidR="00590F9E" w:rsidRDefault="00745046">
      <w:pPr>
        <w:spacing w:before="321" w:line="307" w:lineRule="auto"/>
        <w:ind w:left="803" w:right="1264"/>
        <w:jc w:val="center"/>
        <w:rPr>
          <w:sz w:val="17"/>
        </w:rPr>
      </w:pPr>
      <w:r>
        <w:rPr>
          <w:sz w:val="17"/>
        </w:rPr>
        <w:t xml:space="preserve">Million units generated every </w:t>
      </w:r>
      <w:r>
        <w:rPr>
          <w:spacing w:val="-4"/>
          <w:sz w:val="17"/>
        </w:rPr>
        <w:t>year</w:t>
      </w:r>
    </w:p>
    <w:p w14:paraId="4C7D34AE" w14:textId="77777777" w:rsidR="00590F9E" w:rsidRDefault="00590F9E">
      <w:pPr>
        <w:spacing w:line="307" w:lineRule="auto"/>
        <w:jc w:val="center"/>
        <w:rPr>
          <w:sz w:val="17"/>
        </w:rPr>
        <w:sectPr w:rsidR="00590F9E">
          <w:type w:val="continuous"/>
          <w:pgSz w:w="16840" w:h="11900" w:orient="landscape"/>
          <w:pgMar w:top="260" w:right="425" w:bottom="280" w:left="850" w:header="720" w:footer="720" w:gutter="0"/>
          <w:cols w:num="5" w:space="720" w:equalWidth="0">
            <w:col w:w="2696" w:space="40"/>
            <w:col w:w="2909" w:space="79"/>
            <w:col w:w="2512" w:space="73"/>
            <w:col w:w="2917" w:space="40"/>
            <w:col w:w="4299"/>
          </w:cols>
        </w:sectPr>
      </w:pPr>
    </w:p>
    <w:p w14:paraId="7A5AD731" w14:textId="77777777" w:rsidR="00590F9E" w:rsidRDefault="00590F9E">
      <w:pPr>
        <w:pStyle w:val="BodyText"/>
        <w:rPr>
          <w:sz w:val="27"/>
        </w:rPr>
      </w:pPr>
    </w:p>
    <w:p w14:paraId="09FE66CB" w14:textId="77777777" w:rsidR="00590F9E" w:rsidRDefault="00590F9E">
      <w:pPr>
        <w:pStyle w:val="BodyText"/>
        <w:rPr>
          <w:sz w:val="27"/>
        </w:rPr>
      </w:pPr>
    </w:p>
    <w:p w14:paraId="7FBA341D" w14:textId="77777777" w:rsidR="00590F9E" w:rsidRDefault="00590F9E">
      <w:pPr>
        <w:pStyle w:val="BodyText"/>
        <w:rPr>
          <w:sz w:val="27"/>
        </w:rPr>
      </w:pPr>
    </w:p>
    <w:p w14:paraId="256E297C" w14:textId="77777777" w:rsidR="00590F9E" w:rsidRDefault="00590F9E">
      <w:pPr>
        <w:pStyle w:val="BodyText"/>
        <w:rPr>
          <w:sz w:val="27"/>
        </w:rPr>
      </w:pPr>
    </w:p>
    <w:p w14:paraId="0E3A31B9" w14:textId="77777777" w:rsidR="00590F9E" w:rsidRDefault="00590F9E">
      <w:pPr>
        <w:pStyle w:val="BodyText"/>
        <w:spacing w:before="303"/>
        <w:rPr>
          <w:sz w:val="27"/>
        </w:rPr>
      </w:pPr>
    </w:p>
    <w:p w14:paraId="6992381B" w14:textId="77777777" w:rsidR="00590F9E" w:rsidRDefault="00745046">
      <w:pPr>
        <w:pStyle w:val="Heading4"/>
        <w:spacing w:before="1"/>
        <w:ind w:left="0" w:right="421"/>
        <w:jc w:val="center"/>
      </w:pPr>
      <w:r>
        <w:t>Why</w:t>
      </w:r>
      <w:r>
        <w:rPr>
          <w:spacing w:val="5"/>
        </w:rPr>
        <w:t xml:space="preserve"> </w:t>
      </w:r>
      <w:r>
        <w:rPr>
          <w:spacing w:val="-5"/>
        </w:rPr>
        <w:t>Us?</w:t>
      </w:r>
    </w:p>
    <w:p w14:paraId="297F62F7" w14:textId="77777777" w:rsidR="00590F9E" w:rsidRDefault="00745046">
      <w:pPr>
        <w:pStyle w:val="BodyText"/>
        <w:spacing w:before="8"/>
        <w:rPr>
          <w:sz w:val="7"/>
        </w:rPr>
      </w:pPr>
      <w:r>
        <w:rPr>
          <w:noProof/>
          <w:sz w:val="7"/>
          <w:lang w:val="en-IN" w:eastAsia="en-IN"/>
        </w:rPr>
        <mc:AlternateContent>
          <mc:Choice Requires="wps">
            <w:drawing>
              <wp:anchor distT="0" distB="0" distL="0" distR="0" simplePos="0" relativeHeight="487589376" behindDoc="1" locked="0" layoutInCell="1" allowOverlap="1" wp14:anchorId="15CF3F98" wp14:editId="4AC76F14">
                <wp:simplePos x="0" y="0"/>
                <wp:positionH relativeFrom="page">
                  <wp:posOffset>5187950</wp:posOffset>
                </wp:positionH>
                <wp:positionV relativeFrom="paragraph">
                  <wp:posOffset>71489</wp:posOffset>
                </wp:positionV>
                <wp:extent cx="317500" cy="1905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0" cy="19050"/>
                        </a:xfrm>
                        <a:custGeom>
                          <a:avLst/>
                          <a:gdLst/>
                          <a:ahLst/>
                          <a:cxnLst/>
                          <a:rect l="l" t="t" r="r" b="b"/>
                          <a:pathLst>
                            <a:path w="317500" h="19050">
                              <a:moveTo>
                                <a:pt x="317500" y="19050"/>
                              </a:moveTo>
                              <a:lnTo>
                                <a:pt x="0" y="19050"/>
                              </a:lnTo>
                              <a:lnTo>
                                <a:pt x="0" y="0"/>
                              </a:lnTo>
                              <a:lnTo>
                                <a:pt x="317500" y="0"/>
                              </a:lnTo>
                              <a:lnTo>
                                <a:pt x="317500" y="19050"/>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366A086E" id="Graphic 14" o:spid="_x0000_s1026" style="position:absolute;margin-left:408.5pt;margin-top:5.65pt;width:25pt;height:1.5pt;z-index:-15727104;visibility:visible;mso-wrap-style:square;mso-wrap-distance-left:0;mso-wrap-distance-top:0;mso-wrap-distance-right:0;mso-wrap-distance-bottom:0;mso-position-horizontal:absolute;mso-position-horizontal-relative:page;mso-position-vertical:absolute;mso-position-vertical-relative:text;v-text-anchor:top" coordsize="31750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" path="m317500,19050l,19050,,,317500,r,19050xe" fillcolor="#ff4d00" stroked="f">
                <v:path arrowok="t"/>
                <w10:wrap type="topAndBottom" anchorx="page"/>
              </v:shape>
            </w:pict>
          </mc:Fallback>
        </mc:AlternateContent>
      </w:r>
    </w:p>
    <w:p w14:paraId="17045A93" w14:textId="77777777" w:rsidR="00590F9E" w:rsidRDefault="00590F9E">
      <w:pPr>
        <w:pStyle w:val="BodyText"/>
        <w:spacing w:before="65"/>
        <w:rPr>
          <w:sz w:val="20"/>
        </w:rPr>
      </w:pPr>
    </w:p>
    <w:p w14:paraId="1D137FC3" w14:textId="77777777" w:rsidR="00590F9E" w:rsidRDefault="00590F9E">
      <w:pPr>
        <w:pStyle w:val="BodyText"/>
        <w:rPr>
          <w:sz w:val="20"/>
        </w:rPr>
        <w:sectPr w:rsidR="00590F9E">
          <w:type w:val="continuous"/>
          <w:pgSz w:w="16840" w:h="11900" w:orient="landscape"/>
          <w:pgMar w:top="260" w:right="425" w:bottom="280" w:left="850" w:header="720" w:footer="720" w:gutter="0"/>
          <w:cols w:space="720"/>
        </w:sectPr>
      </w:pPr>
    </w:p>
    <w:p w14:paraId="101924D3" w14:textId="77777777" w:rsidR="00590F9E" w:rsidRDefault="00745046">
      <w:pPr>
        <w:spacing w:before="95"/>
        <w:ind w:left="3916"/>
        <w:rPr>
          <w:rFonts w:ascii="Arial"/>
          <w:b/>
          <w:sz w:val="16"/>
        </w:rPr>
      </w:pPr>
      <w:r>
        <w:rPr>
          <w:rFonts w:ascii="Arial"/>
          <w:b/>
          <w:noProof/>
          <w:sz w:val="16"/>
          <w:lang w:val="en-IN" w:eastAsia="en-IN"/>
        </w:rPr>
        <w:lastRenderedPageBreak/>
        <mc:AlternateContent>
          <mc:Choice Requires="wpg">
            <w:drawing>
              <wp:anchor distT="0" distB="0" distL="0" distR="0" simplePos="0" relativeHeight="15732736" behindDoc="0" locked="0" layoutInCell="1" allowOverlap="1" wp14:anchorId="5FFD2955" wp14:editId="0E277E45">
                <wp:simplePos x="0" y="0"/>
                <wp:positionH relativeFrom="page">
                  <wp:posOffset>2457449</wp:posOffset>
                </wp:positionH>
                <wp:positionV relativeFrom="paragraph">
                  <wp:posOffset>66686</wp:posOffset>
                </wp:positionV>
                <wp:extent cx="412750" cy="40005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0" cy="400050"/>
                          <a:chOff x="0" y="0"/>
                          <a:chExt cx="412750" cy="400050"/>
                        </a:xfrm>
                      </wpg:grpSpPr>
                      <wps:wsp>
                        <wps:cNvPr id="16" name="Graphic 16"/>
                        <wps:cNvSpPr/>
                        <wps:spPr>
                          <a:xfrm>
                            <a:off x="6350" y="6350"/>
                            <a:ext cx="400050" cy="387350"/>
                          </a:xfrm>
                          <a:custGeom>
                            <a:avLst/>
                            <a:gdLst/>
                            <a:ahLst/>
                            <a:cxnLst/>
                            <a:rect l="l" t="t" r="r" b="b"/>
                            <a:pathLst>
                              <a:path w="400050" h="387350">
                                <a:moveTo>
                                  <a:pt x="0" y="374650"/>
                                </a:moveTo>
                                <a:lnTo>
                                  <a:pt x="0" y="12700"/>
                                </a:lnTo>
                                <a:lnTo>
                                  <a:pt x="0" y="11015"/>
                                </a:lnTo>
                                <a:lnTo>
                                  <a:pt x="322" y="9395"/>
                                </a:lnTo>
                                <a:lnTo>
                                  <a:pt x="966" y="7839"/>
                                </a:lnTo>
                                <a:lnTo>
                                  <a:pt x="1611" y="6283"/>
                                </a:lnTo>
                                <a:lnTo>
                                  <a:pt x="2528" y="4910"/>
                                </a:lnTo>
                                <a:lnTo>
                                  <a:pt x="3719" y="3719"/>
                                </a:lnTo>
                                <a:lnTo>
                                  <a:pt x="4910" y="2528"/>
                                </a:lnTo>
                                <a:lnTo>
                                  <a:pt x="6283" y="1611"/>
                                </a:lnTo>
                                <a:lnTo>
                                  <a:pt x="7839" y="966"/>
                                </a:lnTo>
                                <a:lnTo>
                                  <a:pt x="9395" y="322"/>
                                </a:lnTo>
                                <a:lnTo>
                                  <a:pt x="11015" y="0"/>
                                </a:lnTo>
                                <a:lnTo>
                                  <a:pt x="12700" y="0"/>
                                </a:lnTo>
                                <a:lnTo>
                                  <a:pt x="387350" y="0"/>
                                </a:lnTo>
                                <a:lnTo>
                                  <a:pt x="389034" y="0"/>
                                </a:lnTo>
                                <a:lnTo>
                                  <a:pt x="390654" y="322"/>
                                </a:lnTo>
                                <a:lnTo>
                                  <a:pt x="392210" y="966"/>
                                </a:lnTo>
                                <a:lnTo>
                                  <a:pt x="393765" y="1611"/>
                                </a:lnTo>
                                <a:lnTo>
                                  <a:pt x="395139" y="2528"/>
                                </a:lnTo>
                                <a:lnTo>
                                  <a:pt x="396330" y="3719"/>
                                </a:lnTo>
                                <a:lnTo>
                                  <a:pt x="397521" y="4910"/>
                                </a:lnTo>
                                <a:lnTo>
                                  <a:pt x="398438" y="6283"/>
                                </a:lnTo>
                                <a:lnTo>
                                  <a:pt x="399083" y="7839"/>
                                </a:lnTo>
                                <a:lnTo>
                                  <a:pt x="399727" y="9395"/>
                                </a:lnTo>
                                <a:lnTo>
                                  <a:pt x="400049" y="11015"/>
                                </a:lnTo>
                                <a:lnTo>
                                  <a:pt x="400050" y="12700"/>
                                </a:lnTo>
                                <a:lnTo>
                                  <a:pt x="400050" y="374650"/>
                                </a:lnTo>
                                <a:lnTo>
                                  <a:pt x="392210" y="386383"/>
                                </a:lnTo>
                                <a:lnTo>
                                  <a:pt x="390654" y="387027"/>
                                </a:lnTo>
                                <a:lnTo>
                                  <a:pt x="389034" y="387349"/>
                                </a:lnTo>
                                <a:lnTo>
                                  <a:pt x="387350" y="387350"/>
                                </a:lnTo>
                                <a:lnTo>
                                  <a:pt x="12700" y="387350"/>
                                </a:lnTo>
                                <a:lnTo>
                                  <a:pt x="3719" y="383630"/>
                                </a:lnTo>
                                <a:lnTo>
                                  <a:pt x="2528" y="382439"/>
                                </a:lnTo>
                                <a:lnTo>
                                  <a:pt x="1611" y="381065"/>
                                </a:lnTo>
                                <a:lnTo>
                                  <a:pt x="966" y="379510"/>
                                </a:lnTo>
                                <a:lnTo>
                                  <a:pt x="322" y="377954"/>
                                </a:lnTo>
                                <a:lnTo>
                                  <a:pt x="0" y="376334"/>
                                </a:lnTo>
                                <a:lnTo>
                                  <a:pt x="0" y="374650"/>
                                </a:lnTo>
                                <a:close/>
                              </a:path>
                            </a:pathLst>
                          </a:custGeom>
                          <a:ln w="12700">
                            <a:solidFill>
                              <a:srgbClr val="FF4D00"/>
                            </a:solidFill>
                            <a:prstDash val="solid"/>
                          </a:ln>
                        </wps:spPr>
                        <wps:bodyPr wrap="square" lIns="0" tIns="0" rIns="0" bIns="0" rtlCol="0">
                          <a:prstTxWarp prst="textNoShape">
                            <a:avLst/>
                          </a:prstTxWarp>
                          <a:noAutofit/>
                        </wps:bodyPr>
                      </wps:wsp>
                      <wps:wsp>
                        <wps:cNvPr id="17" name="Textbox 17"/>
                        <wps:cNvSpPr txBox="1"/>
                        <wps:spPr>
                          <a:xfrm>
                            <a:off x="0" y="0"/>
                            <a:ext cx="412750" cy="400050"/>
                          </a:xfrm>
                          <a:prstGeom prst="rect">
                            <a:avLst/>
                          </a:prstGeom>
                        </wps:spPr>
                        <wps:txbx>
                          <w:txbxContent>
                            <w:p w14:paraId="2DEB3CE7" w14:textId="77777777" w:rsidR="001E615D" w:rsidRDefault="001E615D">
                              <w:pPr>
                                <w:spacing w:before="128"/>
                                <w:ind w:right="1"/>
                                <w:jc w:val="center"/>
                                <w:rPr>
                                  <w:sz w:val="30"/>
                                </w:rPr>
                              </w:pPr>
                              <w:r>
                                <w:rPr>
                                  <w:spacing w:val="-10"/>
                                  <w:sz w:val="30"/>
                                </w:rPr>
                                <w:t>1</w:t>
                              </w:r>
                            </w:p>
                          </w:txbxContent>
                        </wps:txbx>
                        <wps:bodyPr wrap="square" lIns="0" tIns="0" rIns="0" bIns="0" rtlCol="0">
                          <a:noAutofit/>
                        </wps:bodyPr>
                      </wps:wsp>
                    </wpg:wgp>
                  </a:graphicData>
                </a:graphic>
              </wp:anchor>
            </w:drawing>
          </mc:Choice>
          <mc:Fallback>
            <w:pict>
              <v:group w14:anchorId="5FFD2955" id="Group 15" o:spid="_x0000_s1038" style="position:absolute;left:0;text-align:left;margin-left:193.5pt;margin-top:5.25pt;width:32.5pt;height:31.5pt;z-index:15732736;mso-wrap-distance-left:0;mso-wrap-distance-right:0;mso-position-horizontal-relative:page" coordsize="41275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">
                <v:shape id="Graphic 16" o:spid="_x0000_s1039" style="position:absolute;left:6350;top:6350;width:400050;height:387350;visibility:visible;mso-wrap-style:square;v-text-anchor:top" coordsize="400050,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" path="m,374650l,12700,,11015,322,9395,966,7839,1611,6283,2528,4910,3719,3719,4910,2528,6283,1611,7839,966,9395,322,11015,r1685,l387350,r1684,l390654,322r1556,644l393765,1611r1374,917l396330,3719r1191,1191l398438,6283r645,1556l399727,9395r322,1620l400050,12700r,361950l392210,386383r-1556,644l389034,387349r-1684,1l12700,387350,3719,383630,2528,382439r-917,-1374l966,379510,322,377954,,376334r,-1684xe" filled="f" strokecolor="#ff4d00" strokeweight="1pt">
                  <v:path arrowok="t"/>
                </v:shape>
                <v:shape id="Textbox 17" o:spid="_x0000_s1040" type="#_x0000_t202" style="position:absolute;width:412750;height:400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2DEB3CE7" w14:textId="77777777" w:rsidR="001E615D" w:rsidRDefault="001E615D">
                        <w:pPr>
                          <w:spacing w:before="128"/>
                          <w:ind w:right="1"/>
                          <w:jc w:val="center"/>
                          <w:rPr>
                            <w:sz w:val="30"/>
                          </w:rPr>
                        </w:pPr>
                        <w:r>
                          <w:rPr>
                            <w:spacing w:val="-10"/>
                            <w:sz w:val="30"/>
                          </w:rPr>
                          <w:t>1</w:t>
                        </w:r>
                      </w:p>
                    </w:txbxContent>
                  </v:textbox>
                </v:shape>
                <w10:wrap anchorx="page"/>
              </v:group>
            </w:pict>
          </mc:Fallback>
        </mc:AlternateContent>
      </w:r>
      <w:del w:id="16" w:author="Shekhar Shirwalkar" w:date="2025-01-08T16:28:00Z">
        <w:r w:rsidDel="001E615D">
          <w:rPr>
            <w:rFonts w:ascii="Arial"/>
            <w:b/>
            <w:sz w:val="16"/>
          </w:rPr>
          <w:delText xml:space="preserve">Thought </w:delText>
        </w:r>
        <w:r w:rsidDel="001E615D">
          <w:rPr>
            <w:rFonts w:ascii="Arial"/>
            <w:b/>
            <w:spacing w:val="-2"/>
            <w:sz w:val="16"/>
          </w:rPr>
          <w:delText>Leadership</w:delText>
        </w:r>
      </w:del>
      <w:ins w:id="17" w:author="Shekhar Shirwalkar" w:date="2025-01-08T16:31:00Z">
        <w:r w:rsidR="001E615D">
          <w:rPr>
            <w:rFonts w:ascii="Arial"/>
            <w:b/>
            <w:sz w:val="16"/>
          </w:rPr>
          <w:t>CREDIBLE</w:t>
        </w:r>
      </w:ins>
    </w:p>
    <w:p w14:paraId="2FA662FB" w14:textId="77777777" w:rsidR="00590F9E" w:rsidRDefault="001E615D">
      <w:pPr>
        <w:spacing w:before="134" w:line="321" w:lineRule="auto"/>
        <w:ind w:left="3916"/>
        <w:rPr>
          <w:sz w:val="13"/>
        </w:rPr>
      </w:pPr>
      <w:ins w:id="18" w:author="Shekhar Shirwalkar" w:date="2025-01-08T16:29:00Z">
        <w:r w:rsidRPr="001E615D">
          <w:rPr>
            <w:sz w:val="13"/>
          </w:rPr>
          <w:t xml:space="preserve">Track record of </w:t>
        </w:r>
        <w:r w:rsidRPr="001E615D">
          <w:rPr>
            <w:b/>
            <w:bCs/>
            <w:sz w:val="13"/>
          </w:rPr>
          <w:t xml:space="preserve">~1 GWp </w:t>
        </w:r>
        <w:r w:rsidRPr="001E615D">
          <w:rPr>
            <w:sz w:val="13"/>
          </w:rPr>
          <w:t>(executed /under execution) projects</w:t>
        </w:r>
        <w:r>
          <w:rPr>
            <w:sz w:val="13"/>
          </w:rPr>
          <w:t xml:space="preserve"> over 13 years </w:t>
        </w:r>
      </w:ins>
      <w:del w:id="19" w:author="Shekhar Shirwalkar" w:date="2025-01-08T16:29:00Z">
        <w:r w:rsidR="00745046" w:rsidDel="001E615D">
          <w:rPr>
            <w:sz w:val="13"/>
          </w:rPr>
          <w:delText>Born</w:delText>
        </w:r>
        <w:r w:rsidR="00745046" w:rsidDel="001E615D">
          <w:rPr>
            <w:spacing w:val="-6"/>
            <w:sz w:val="13"/>
          </w:rPr>
          <w:delText xml:space="preserve"> </w:delText>
        </w:r>
        <w:r w:rsidR="00745046" w:rsidDel="001E615D">
          <w:rPr>
            <w:sz w:val="13"/>
          </w:rPr>
          <w:delText>to</w:delText>
        </w:r>
        <w:r w:rsidR="00745046" w:rsidDel="001E615D">
          <w:rPr>
            <w:spacing w:val="-6"/>
            <w:sz w:val="13"/>
          </w:rPr>
          <w:delText xml:space="preserve"> </w:delText>
        </w:r>
        <w:r w:rsidR="00745046" w:rsidDel="001E615D">
          <w:rPr>
            <w:sz w:val="13"/>
          </w:rPr>
          <w:delText>build</w:delText>
        </w:r>
        <w:r w:rsidR="00745046" w:rsidDel="001E615D">
          <w:rPr>
            <w:spacing w:val="-6"/>
            <w:sz w:val="13"/>
          </w:rPr>
          <w:delText xml:space="preserve"> </w:delText>
        </w:r>
        <w:r w:rsidR="00745046" w:rsidDel="001E615D">
          <w:rPr>
            <w:sz w:val="13"/>
          </w:rPr>
          <w:delText>sustainable</w:delText>
        </w:r>
        <w:r w:rsidR="00745046" w:rsidDel="001E615D">
          <w:rPr>
            <w:spacing w:val="-6"/>
            <w:sz w:val="13"/>
          </w:rPr>
          <w:delText xml:space="preserve"> </w:delText>
        </w:r>
        <w:r w:rsidR="00745046" w:rsidDel="001E615D">
          <w:rPr>
            <w:sz w:val="13"/>
          </w:rPr>
          <w:delText>energy</w:delText>
        </w:r>
        <w:r w:rsidR="00745046" w:rsidDel="001E615D">
          <w:rPr>
            <w:spacing w:val="-6"/>
            <w:sz w:val="13"/>
          </w:rPr>
          <w:delText xml:space="preserve"> </w:delText>
        </w:r>
        <w:r w:rsidR="00745046" w:rsidDel="001E615D">
          <w:rPr>
            <w:sz w:val="13"/>
          </w:rPr>
          <w:delText>solutions,</w:delText>
        </w:r>
        <w:r w:rsidR="00745046" w:rsidDel="001E615D">
          <w:rPr>
            <w:spacing w:val="-6"/>
            <w:sz w:val="13"/>
          </w:rPr>
          <w:delText xml:space="preserve"> </w:delText>
        </w:r>
        <w:r w:rsidR="00745046" w:rsidDel="001E615D">
          <w:rPr>
            <w:sz w:val="13"/>
          </w:rPr>
          <w:delText>focused</w:delText>
        </w:r>
        <w:r w:rsidR="00745046" w:rsidDel="001E615D">
          <w:rPr>
            <w:spacing w:val="-6"/>
            <w:sz w:val="13"/>
          </w:rPr>
          <w:delText xml:space="preserve"> </w:delText>
        </w:r>
        <w:r w:rsidR="00745046" w:rsidDel="001E615D">
          <w:rPr>
            <w:sz w:val="13"/>
          </w:rPr>
          <w:delText>on</w:delText>
        </w:r>
        <w:r w:rsidR="00745046" w:rsidDel="001E615D">
          <w:rPr>
            <w:spacing w:val="40"/>
            <w:sz w:val="13"/>
          </w:rPr>
          <w:delText xml:space="preserve"> </w:delText>
        </w:r>
        <w:r w:rsidR="00745046" w:rsidDel="001E615D">
          <w:rPr>
            <w:sz w:val="13"/>
          </w:rPr>
          <w:delText>harnessing Solar energy</w:delText>
        </w:r>
      </w:del>
    </w:p>
    <w:p w14:paraId="1D301718" w14:textId="77777777" w:rsidR="00590F9E" w:rsidRDefault="00745046">
      <w:pPr>
        <w:spacing w:before="95"/>
        <w:ind w:left="1545"/>
        <w:rPr>
          <w:rFonts w:ascii="Arial"/>
          <w:b/>
          <w:sz w:val="16"/>
        </w:rPr>
      </w:pPr>
      <w:r>
        <w:br w:type="column"/>
      </w:r>
      <w:del w:id="20" w:author="Shekhar Shirwalkar" w:date="2025-01-08T16:33:00Z">
        <w:r w:rsidDel="001E615D">
          <w:rPr>
            <w:rFonts w:ascii="Arial"/>
            <w:b/>
            <w:sz w:val="16"/>
          </w:rPr>
          <w:lastRenderedPageBreak/>
          <w:delText xml:space="preserve">Global </w:delText>
        </w:r>
        <w:r w:rsidDel="001E615D">
          <w:rPr>
            <w:rFonts w:ascii="Arial"/>
            <w:b/>
            <w:spacing w:val="-2"/>
            <w:sz w:val="16"/>
          </w:rPr>
          <w:delText>standards</w:delText>
        </w:r>
      </w:del>
      <w:ins w:id="21" w:author="Shekhar Shirwalkar" w:date="2025-01-08T16:33:00Z">
        <w:r w:rsidR="001E615D">
          <w:rPr>
            <w:rFonts w:ascii="Arial"/>
            <w:b/>
            <w:sz w:val="16"/>
          </w:rPr>
          <w:t>GLOBAL STANDARDS</w:t>
        </w:r>
      </w:ins>
    </w:p>
    <w:p w14:paraId="58F2BA60" w14:textId="77777777" w:rsidR="00590F9E" w:rsidRDefault="00745046">
      <w:pPr>
        <w:spacing w:before="134"/>
        <w:ind w:left="1545"/>
        <w:rPr>
          <w:sz w:val="13"/>
        </w:rPr>
      </w:pPr>
      <w:r>
        <w:rPr>
          <w:noProof/>
          <w:sz w:val="13"/>
          <w:lang w:val="en-IN" w:eastAsia="en-IN"/>
        </w:rPr>
        <mc:AlternateContent>
          <mc:Choice Requires="wpg">
            <w:drawing>
              <wp:anchor distT="0" distB="0" distL="0" distR="0" simplePos="0" relativeHeight="15734272" behindDoc="0" locked="0" layoutInCell="1" allowOverlap="1" wp14:anchorId="1C23CF1F" wp14:editId="24CD98A1">
                <wp:simplePos x="0" y="0"/>
                <wp:positionH relativeFrom="page">
                  <wp:posOffset>5441950</wp:posOffset>
                </wp:positionH>
                <wp:positionV relativeFrom="paragraph">
                  <wp:posOffset>-110468</wp:posOffset>
                </wp:positionV>
                <wp:extent cx="412750" cy="400050"/>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0" cy="400050"/>
                          <a:chOff x="0" y="0"/>
                          <a:chExt cx="412750" cy="400050"/>
                        </a:xfrm>
                      </wpg:grpSpPr>
                      <wps:wsp>
                        <wps:cNvPr id="19" name="Graphic 19"/>
                        <wps:cNvSpPr/>
                        <wps:spPr>
                          <a:xfrm>
                            <a:off x="6350" y="6350"/>
                            <a:ext cx="400050" cy="387350"/>
                          </a:xfrm>
                          <a:custGeom>
                            <a:avLst/>
                            <a:gdLst/>
                            <a:ahLst/>
                            <a:cxnLst/>
                            <a:rect l="l" t="t" r="r" b="b"/>
                            <a:pathLst>
                              <a:path w="400050" h="387350">
                                <a:moveTo>
                                  <a:pt x="0" y="374650"/>
                                </a:moveTo>
                                <a:lnTo>
                                  <a:pt x="0" y="12700"/>
                                </a:lnTo>
                                <a:lnTo>
                                  <a:pt x="0" y="11015"/>
                                </a:lnTo>
                                <a:lnTo>
                                  <a:pt x="322" y="9395"/>
                                </a:lnTo>
                                <a:lnTo>
                                  <a:pt x="966" y="7839"/>
                                </a:lnTo>
                                <a:lnTo>
                                  <a:pt x="1611" y="6283"/>
                                </a:lnTo>
                                <a:lnTo>
                                  <a:pt x="2528" y="4910"/>
                                </a:lnTo>
                                <a:lnTo>
                                  <a:pt x="3719" y="3719"/>
                                </a:lnTo>
                                <a:lnTo>
                                  <a:pt x="4910" y="2528"/>
                                </a:lnTo>
                                <a:lnTo>
                                  <a:pt x="6283" y="1611"/>
                                </a:lnTo>
                                <a:lnTo>
                                  <a:pt x="7839" y="966"/>
                                </a:lnTo>
                                <a:lnTo>
                                  <a:pt x="9395" y="322"/>
                                </a:lnTo>
                                <a:lnTo>
                                  <a:pt x="11015" y="0"/>
                                </a:lnTo>
                                <a:lnTo>
                                  <a:pt x="12700" y="0"/>
                                </a:lnTo>
                                <a:lnTo>
                                  <a:pt x="387350" y="0"/>
                                </a:lnTo>
                                <a:lnTo>
                                  <a:pt x="389034" y="0"/>
                                </a:lnTo>
                                <a:lnTo>
                                  <a:pt x="390654" y="322"/>
                                </a:lnTo>
                                <a:lnTo>
                                  <a:pt x="392210" y="966"/>
                                </a:lnTo>
                                <a:lnTo>
                                  <a:pt x="393765" y="1611"/>
                                </a:lnTo>
                                <a:lnTo>
                                  <a:pt x="395139" y="2528"/>
                                </a:lnTo>
                                <a:lnTo>
                                  <a:pt x="396330" y="3719"/>
                                </a:lnTo>
                                <a:lnTo>
                                  <a:pt x="397521" y="4910"/>
                                </a:lnTo>
                                <a:lnTo>
                                  <a:pt x="398438" y="6283"/>
                                </a:lnTo>
                                <a:lnTo>
                                  <a:pt x="399083" y="7839"/>
                                </a:lnTo>
                                <a:lnTo>
                                  <a:pt x="399727" y="9395"/>
                                </a:lnTo>
                                <a:lnTo>
                                  <a:pt x="400049" y="11015"/>
                                </a:lnTo>
                                <a:lnTo>
                                  <a:pt x="400050" y="12700"/>
                                </a:lnTo>
                                <a:lnTo>
                                  <a:pt x="400050" y="374650"/>
                                </a:lnTo>
                                <a:lnTo>
                                  <a:pt x="392210" y="386383"/>
                                </a:lnTo>
                                <a:lnTo>
                                  <a:pt x="390654" y="387027"/>
                                </a:lnTo>
                                <a:lnTo>
                                  <a:pt x="389034" y="387349"/>
                                </a:lnTo>
                                <a:lnTo>
                                  <a:pt x="387350" y="387350"/>
                                </a:lnTo>
                                <a:lnTo>
                                  <a:pt x="12700" y="387350"/>
                                </a:lnTo>
                                <a:lnTo>
                                  <a:pt x="3719" y="383630"/>
                                </a:lnTo>
                                <a:lnTo>
                                  <a:pt x="2528" y="382439"/>
                                </a:lnTo>
                                <a:lnTo>
                                  <a:pt x="1611" y="381065"/>
                                </a:lnTo>
                                <a:lnTo>
                                  <a:pt x="966" y="379510"/>
                                </a:lnTo>
                                <a:lnTo>
                                  <a:pt x="322" y="377954"/>
                                </a:lnTo>
                                <a:lnTo>
                                  <a:pt x="0" y="376334"/>
                                </a:lnTo>
                                <a:lnTo>
                                  <a:pt x="0" y="374650"/>
                                </a:lnTo>
                                <a:close/>
                              </a:path>
                            </a:pathLst>
                          </a:custGeom>
                          <a:ln w="12700">
                            <a:solidFill>
                              <a:srgbClr val="FF4D00"/>
                            </a:solidFill>
                            <a:prstDash val="solid"/>
                          </a:ln>
                        </wps:spPr>
                        <wps:bodyPr wrap="square" lIns="0" tIns="0" rIns="0" bIns="0" rtlCol="0">
                          <a:prstTxWarp prst="textNoShape">
                            <a:avLst/>
                          </a:prstTxWarp>
                          <a:noAutofit/>
                        </wps:bodyPr>
                      </wps:wsp>
                      <wps:wsp>
                        <wps:cNvPr id="20" name="Textbox 20"/>
                        <wps:cNvSpPr txBox="1"/>
                        <wps:spPr>
                          <a:xfrm>
                            <a:off x="0" y="0"/>
                            <a:ext cx="412750" cy="400050"/>
                          </a:xfrm>
                          <a:prstGeom prst="rect">
                            <a:avLst/>
                          </a:prstGeom>
                        </wps:spPr>
                        <wps:txbx>
                          <w:txbxContent>
                            <w:p w14:paraId="0446D8B2" w14:textId="77777777" w:rsidR="001E615D" w:rsidRDefault="001E615D">
                              <w:pPr>
                                <w:spacing w:before="128"/>
                                <w:ind w:right="1"/>
                                <w:jc w:val="center"/>
                                <w:rPr>
                                  <w:sz w:val="30"/>
                                </w:rPr>
                              </w:pPr>
                              <w:r>
                                <w:rPr>
                                  <w:spacing w:val="-10"/>
                                  <w:sz w:val="30"/>
                                </w:rPr>
                                <w:t>4</w:t>
                              </w:r>
                            </w:p>
                          </w:txbxContent>
                        </wps:txbx>
                        <wps:bodyPr wrap="square" lIns="0" tIns="0" rIns="0" bIns="0" rtlCol="0">
                          <a:noAutofit/>
                        </wps:bodyPr>
                      </wps:wsp>
                    </wpg:wgp>
                  </a:graphicData>
                </a:graphic>
              </wp:anchor>
            </w:drawing>
          </mc:Choice>
          <mc:Fallback>
            <w:pict>
              <v:group w14:anchorId="1C23CF1F" id="Group 18" o:spid="_x0000_s1041" style="position:absolute;left:0;text-align:left;margin-left:428.5pt;margin-top:-8.7pt;width:32.5pt;height:31.5pt;z-index:15734272;mso-wrap-distance-left:0;mso-wrap-distance-right:0;mso-position-horizontal-relative:page" coordsize="41275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">
                <v:shape id="Graphic 19" o:spid="_x0000_s1042" style="position:absolute;left:6350;top:6350;width:400050;height:387350;visibility:visible;mso-wrap-style:square;v-text-anchor:top" coordsize="400050,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" path="m,374650l,12700,,11015,322,9395,966,7839,1611,6283,2528,4910,3719,3719,4910,2528,6283,1611,7839,966,9395,322,11015,r1685,l387350,r1684,l390654,322r1556,644l393765,1611r1374,917l396330,3719r1191,1191l398438,6283r645,1556l399727,9395r322,1620l400050,12700r,361950l392210,386383r-1556,644l389034,387349r-1684,1l12700,387350,3719,383630,2528,382439r-917,-1374l966,379510,322,377954,,376334r,-1684xe" filled="f" strokecolor="#ff4d00" strokeweight="1pt">
                  <v:path arrowok="t"/>
                </v:shape>
                <v:shape id="Textbox 20" o:spid="_x0000_s1043" type="#_x0000_t202" style="position:absolute;width:412750;height:400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0446D8B2" w14:textId="77777777" w:rsidR="001E615D" w:rsidRDefault="001E615D">
                        <w:pPr>
                          <w:spacing w:before="128"/>
                          <w:ind w:right="1"/>
                          <w:jc w:val="center"/>
                          <w:rPr>
                            <w:sz w:val="30"/>
                          </w:rPr>
                        </w:pPr>
                        <w:r>
                          <w:rPr>
                            <w:spacing w:val="-10"/>
                            <w:sz w:val="30"/>
                          </w:rPr>
                          <w:t>4</w:t>
                        </w:r>
                      </w:p>
                    </w:txbxContent>
                  </v:textbox>
                </v:shape>
                <w10:wrap anchorx="page"/>
              </v:group>
            </w:pict>
          </mc:Fallback>
        </mc:AlternateContent>
      </w:r>
      <w:r>
        <w:rPr>
          <w:sz w:val="13"/>
        </w:rPr>
        <w:t>Designs comply with IEC, EN, IS, BS &amp;</w:t>
      </w:r>
      <w:r>
        <w:rPr>
          <w:spacing w:val="-8"/>
          <w:sz w:val="13"/>
        </w:rPr>
        <w:t xml:space="preserve"> </w:t>
      </w:r>
      <w:r>
        <w:rPr>
          <w:spacing w:val="-4"/>
          <w:sz w:val="13"/>
        </w:rPr>
        <w:t>ASTM</w:t>
      </w:r>
    </w:p>
    <w:p w14:paraId="72E4D9BA" w14:textId="77777777" w:rsidR="00590F9E" w:rsidRDefault="00745046">
      <w:pPr>
        <w:spacing w:before="50"/>
        <w:ind w:left="1545"/>
        <w:rPr>
          <w:sz w:val="13"/>
        </w:rPr>
      </w:pPr>
      <w:r>
        <w:rPr>
          <w:sz w:val="13"/>
        </w:rPr>
        <w:t xml:space="preserve">Processes as per to ISO 9001, ISO 14001 &amp; OHSAS </w:t>
      </w:r>
      <w:r>
        <w:rPr>
          <w:spacing w:val="-2"/>
          <w:sz w:val="13"/>
        </w:rPr>
        <w:t>18001</w:t>
      </w:r>
    </w:p>
    <w:p w14:paraId="5081A124" w14:textId="77777777" w:rsidR="00590F9E" w:rsidRDefault="00590F9E">
      <w:pPr>
        <w:rPr>
          <w:sz w:val="13"/>
        </w:rPr>
        <w:sectPr w:rsidR="00590F9E">
          <w:type w:val="continuous"/>
          <w:pgSz w:w="16840" w:h="11900" w:orient="landscape"/>
          <w:pgMar w:top="260" w:right="425" w:bottom="280" w:left="850" w:header="720" w:footer="720" w:gutter="0"/>
          <w:cols w:num="2" w:space="720" w:equalWidth="0">
            <w:col w:w="7032" w:space="40"/>
            <w:col w:w="8493"/>
          </w:cols>
        </w:sectPr>
      </w:pPr>
    </w:p>
    <w:p w14:paraId="180FC390" w14:textId="77777777" w:rsidR="00590F9E" w:rsidRDefault="00590F9E">
      <w:pPr>
        <w:pStyle w:val="BodyText"/>
        <w:spacing w:before="46"/>
        <w:rPr>
          <w:sz w:val="20"/>
        </w:rPr>
      </w:pPr>
    </w:p>
    <w:p w14:paraId="2FCE2ADA" w14:textId="77777777" w:rsidR="00590F9E" w:rsidRDefault="00590F9E">
      <w:pPr>
        <w:pStyle w:val="BodyText"/>
        <w:rPr>
          <w:sz w:val="20"/>
        </w:rPr>
        <w:sectPr w:rsidR="00590F9E">
          <w:type w:val="continuous"/>
          <w:pgSz w:w="16840" w:h="11900" w:orient="landscape"/>
          <w:pgMar w:top="260" w:right="425" w:bottom="280" w:left="850" w:header="720" w:footer="720" w:gutter="0"/>
          <w:cols w:space="720"/>
        </w:sectPr>
      </w:pPr>
    </w:p>
    <w:p w14:paraId="134EC83C" w14:textId="77777777" w:rsidR="00590F9E" w:rsidRDefault="00745046">
      <w:pPr>
        <w:spacing w:before="95"/>
        <w:ind w:left="3916"/>
        <w:rPr>
          <w:rFonts w:ascii="Arial"/>
          <w:b/>
          <w:sz w:val="16"/>
        </w:rPr>
      </w:pPr>
      <w:r>
        <w:rPr>
          <w:rFonts w:ascii="Arial"/>
          <w:b/>
          <w:noProof/>
          <w:sz w:val="16"/>
          <w:lang w:val="en-IN" w:eastAsia="en-IN"/>
        </w:rPr>
        <w:lastRenderedPageBreak/>
        <mc:AlternateContent>
          <mc:Choice Requires="wpg">
            <w:drawing>
              <wp:anchor distT="0" distB="0" distL="0" distR="0" simplePos="0" relativeHeight="15733248" behindDoc="0" locked="0" layoutInCell="1" allowOverlap="1" wp14:anchorId="7E650D16" wp14:editId="05B3F277">
                <wp:simplePos x="0" y="0"/>
                <wp:positionH relativeFrom="page">
                  <wp:posOffset>2457449</wp:posOffset>
                </wp:positionH>
                <wp:positionV relativeFrom="paragraph">
                  <wp:posOffset>66946</wp:posOffset>
                </wp:positionV>
                <wp:extent cx="412750" cy="400050"/>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0" cy="400050"/>
                          <a:chOff x="0" y="0"/>
                          <a:chExt cx="412750" cy="400050"/>
                        </a:xfrm>
                      </wpg:grpSpPr>
                      <wps:wsp>
                        <wps:cNvPr id="22" name="Graphic 22"/>
                        <wps:cNvSpPr/>
                        <wps:spPr>
                          <a:xfrm>
                            <a:off x="6350" y="6350"/>
                            <a:ext cx="400050" cy="387350"/>
                          </a:xfrm>
                          <a:custGeom>
                            <a:avLst/>
                            <a:gdLst/>
                            <a:ahLst/>
                            <a:cxnLst/>
                            <a:rect l="l" t="t" r="r" b="b"/>
                            <a:pathLst>
                              <a:path w="400050" h="387350">
                                <a:moveTo>
                                  <a:pt x="0" y="374650"/>
                                </a:moveTo>
                                <a:lnTo>
                                  <a:pt x="0" y="12700"/>
                                </a:lnTo>
                                <a:lnTo>
                                  <a:pt x="0" y="11015"/>
                                </a:lnTo>
                                <a:lnTo>
                                  <a:pt x="322" y="9395"/>
                                </a:lnTo>
                                <a:lnTo>
                                  <a:pt x="966" y="7839"/>
                                </a:lnTo>
                                <a:lnTo>
                                  <a:pt x="1611" y="6283"/>
                                </a:lnTo>
                                <a:lnTo>
                                  <a:pt x="2528" y="4910"/>
                                </a:lnTo>
                                <a:lnTo>
                                  <a:pt x="3719" y="3719"/>
                                </a:lnTo>
                                <a:lnTo>
                                  <a:pt x="4910" y="2528"/>
                                </a:lnTo>
                                <a:lnTo>
                                  <a:pt x="6283" y="1611"/>
                                </a:lnTo>
                                <a:lnTo>
                                  <a:pt x="7839" y="966"/>
                                </a:lnTo>
                                <a:lnTo>
                                  <a:pt x="9395" y="322"/>
                                </a:lnTo>
                                <a:lnTo>
                                  <a:pt x="11015" y="0"/>
                                </a:lnTo>
                                <a:lnTo>
                                  <a:pt x="12700" y="0"/>
                                </a:lnTo>
                                <a:lnTo>
                                  <a:pt x="387350" y="0"/>
                                </a:lnTo>
                                <a:lnTo>
                                  <a:pt x="389034" y="0"/>
                                </a:lnTo>
                                <a:lnTo>
                                  <a:pt x="390654" y="322"/>
                                </a:lnTo>
                                <a:lnTo>
                                  <a:pt x="392210" y="966"/>
                                </a:lnTo>
                                <a:lnTo>
                                  <a:pt x="393765" y="1611"/>
                                </a:lnTo>
                                <a:lnTo>
                                  <a:pt x="395139" y="2528"/>
                                </a:lnTo>
                                <a:lnTo>
                                  <a:pt x="396330" y="3719"/>
                                </a:lnTo>
                                <a:lnTo>
                                  <a:pt x="397521" y="4910"/>
                                </a:lnTo>
                                <a:lnTo>
                                  <a:pt x="398438" y="6283"/>
                                </a:lnTo>
                                <a:lnTo>
                                  <a:pt x="399083" y="7839"/>
                                </a:lnTo>
                                <a:lnTo>
                                  <a:pt x="399727" y="9395"/>
                                </a:lnTo>
                                <a:lnTo>
                                  <a:pt x="400049" y="11015"/>
                                </a:lnTo>
                                <a:lnTo>
                                  <a:pt x="400050" y="12700"/>
                                </a:lnTo>
                                <a:lnTo>
                                  <a:pt x="400050" y="374650"/>
                                </a:lnTo>
                                <a:lnTo>
                                  <a:pt x="387350" y="387350"/>
                                </a:lnTo>
                                <a:lnTo>
                                  <a:pt x="12700" y="387350"/>
                                </a:lnTo>
                                <a:lnTo>
                                  <a:pt x="11015" y="387349"/>
                                </a:lnTo>
                                <a:lnTo>
                                  <a:pt x="9395" y="387027"/>
                                </a:lnTo>
                                <a:lnTo>
                                  <a:pt x="7839" y="386383"/>
                                </a:lnTo>
                                <a:lnTo>
                                  <a:pt x="6283" y="385738"/>
                                </a:lnTo>
                                <a:lnTo>
                                  <a:pt x="966" y="379509"/>
                                </a:lnTo>
                                <a:lnTo>
                                  <a:pt x="322" y="377954"/>
                                </a:lnTo>
                                <a:lnTo>
                                  <a:pt x="0" y="376334"/>
                                </a:lnTo>
                                <a:lnTo>
                                  <a:pt x="0" y="374650"/>
                                </a:lnTo>
                                <a:close/>
                              </a:path>
                            </a:pathLst>
                          </a:custGeom>
                          <a:ln w="12700">
                            <a:solidFill>
                              <a:srgbClr val="FF4D00"/>
                            </a:solidFill>
                            <a:prstDash val="solid"/>
                          </a:ln>
                        </wps:spPr>
                        <wps:bodyPr wrap="square" lIns="0" tIns="0" rIns="0" bIns="0" rtlCol="0">
                          <a:prstTxWarp prst="textNoShape">
                            <a:avLst/>
                          </a:prstTxWarp>
                          <a:noAutofit/>
                        </wps:bodyPr>
                      </wps:wsp>
                      <wps:wsp>
                        <wps:cNvPr id="23" name="Textbox 23"/>
                        <wps:cNvSpPr txBox="1"/>
                        <wps:spPr>
                          <a:xfrm>
                            <a:off x="0" y="0"/>
                            <a:ext cx="412750" cy="400050"/>
                          </a:xfrm>
                          <a:prstGeom prst="rect">
                            <a:avLst/>
                          </a:prstGeom>
                        </wps:spPr>
                        <wps:txbx>
                          <w:txbxContent>
                            <w:p w14:paraId="216A123E" w14:textId="77777777" w:rsidR="001E615D" w:rsidRDefault="001E615D">
                              <w:pPr>
                                <w:spacing w:before="128"/>
                                <w:ind w:right="1"/>
                                <w:jc w:val="center"/>
                                <w:rPr>
                                  <w:sz w:val="30"/>
                                </w:rPr>
                              </w:pPr>
                              <w:r>
                                <w:rPr>
                                  <w:spacing w:val="-10"/>
                                  <w:sz w:val="30"/>
                                </w:rPr>
                                <w:t>2</w:t>
                              </w:r>
                            </w:p>
                          </w:txbxContent>
                        </wps:txbx>
                        <wps:bodyPr wrap="square" lIns="0" tIns="0" rIns="0" bIns="0" rtlCol="0">
                          <a:noAutofit/>
                        </wps:bodyPr>
                      </wps:wsp>
                    </wpg:wgp>
                  </a:graphicData>
                </a:graphic>
              </wp:anchor>
            </w:drawing>
          </mc:Choice>
          <mc:Fallback>
            <w:pict>
              <v:group w14:anchorId="7E650D16" id="Group 21" o:spid="_x0000_s1044" style="position:absolute;left:0;text-align:left;margin-left:193.5pt;margin-top:5.25pt;width:32.5pt;height:31.5pt;z-index:15733248;mso-wrap-distance-left:0;mso-wrap-distance-right:0;mso-position-horizontal-relative:page" coordsize="41275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">
                <v:shape id="Graphic 22" o:spid="_x0000_s1045" style="position:absolute;left:6350;top:6350;width:400050;height:387350;visibility:visible;mso-wrap-style:square;v-text-anchor:top" coordsize="400050,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" path="m,374650l,12700,,11015,322,9395,966,7839,1611,6283,2528,4910,3719,3719,4910,2528,6283,1611,7839,966,9395,322,11015,r1685,l387350,r1684,l390654,322r1556,644l393765,1611r1374,917l396330,3719r1191,1191l398438,6283r645,1556l399727,9395r322,1620l400050,12700r,361950l387350,387350r-374650,l11015,387349r-1620,-322l7839,386383r-1556,-645l966,379509,322,377954,,376334r,-1684xe" filled="f" strokecolor="#ff4d00" strokeweight="1pt">
                  <v:path arrowok="t"/>
                </v:shape>
                <v:shape id="Textbox 23" o:spid="_x0000_s1046" type="#_x0000_t202" style="position:absolute;width:412750;height:400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216A123E" w14:textId="77777777" w:rsidR="001E615D" w:rsidRDefault="001E615D">
                        <w:pPr>
                          <w:spacing w:before="128"/>
                          <w:ind w:right="1"/>
                          <w:jc w:val="center"/>
                          <w:rPr>
                            <w:sz w:val="30"/>
                          </w:rPr>
                        </w:pPr>
                        <w:r>
                          <w:rPr>
                            <w:spacing w:val="-10"/>
                            <w:sz w:val="30"/>
                          </w:rPr>
                          <w:t>2</w:t>
                        </w:r>
                      </w:p>
                    </w:txbxContent>
                  </v:textbox>
                </v:shape>
                <w10:wrap anchorx="page"/>
              </v:group>
            </w:pict>
          </mc:Fallback>
        </mc:AlternateContent>
      </w:r>
      <w:del w:id="22" w:author="Shekhar Shirwalkar" w:date="2025-01-08T16:29:00Z">
        <w:r w:rsidDel="001E615D">
          <w:rPr>
            <w:rFonts w:ascii="Arial"/>
            <w:b/>
            <w:sz w:val="16"/>
          </w:rPr>
          <w:delText xml:space="preserve">Solid </w:delText>
        </w:r>
        <w:r w:rsidDel="001E615D">
          <w:rPr>
            <w:rFonts w:ascii="Arial"/>
            <w:b/>
            <w:spacing w:val="-2"/>
            <w:sz w:val="16"/>
          </w:rPr>
          <w:delText>Experience</w:delText>
        </w:r>
      </w:del>
      <w:ins w:id="23" w:author="Shekhar Shirwalkar" w:date="2025-01-08T16:29:00Z">
        <w:r w:rsidR="001E615D">
          <w:rPr>
            <w:rFonts w:ascii="Arial"/>
            <w:b/>
            <w:sz w:val="16"/>
          </w:rPr>
          <w:t>CAPABLE</w:t>
        </w:r>
      </w:ins>
    </w:p>
    <w:p w14:paraId="506473DF" w14:textId="77777777" w:rsidR="00590F9E" w:rsidRDefault="001E615D">
      <w:pPr>
        <w:spacing w:before="124" w:line="336" w:lineRule="auto"/>
        <w:ind w:left="3916"/>
        <w:rPr>
          <w:sz w:val="13"/>
        </w:rPr>
      </w:pPr>
      <w:ins w:id="24" w:author="Shekhar Shirwalkar" w:date="2025-01-08T16:30:00Z">
        <w:r w:rsidRPr="001E615D">
          <w:rPr>
            <w:sz w:val="13"/>
          </w:rPr>
          <w:t xml:space="preserve">Experienced </w:t>
        </w:r>
        <w:r w:rsidRPr="001E615D">
          <w:rPr>
            <w:b/>
            <w:bCs/>
            <w:sz w:val="13"/>
          </w:rPr>
          <w:t xml:space="preserve">team of 300+ </w:t>
        </w:r>
        <w:r w:rsidRPr="001E615D">
          <w:rPr>
            <w:sz w:val="13"/>
          </w:rPr>
          <w:t>with deep expertise in</w:t>
        </w:r>
        <w:r>
          <w:rPr>
            <w:sz w:val="13"/>
          </w:rPr>
          <w:t xml:space="preserve"> Land &amp; PE,</w:t>
        </w:r>
        <w:r w:rsidRPr="001E615D">
          <w:rPr>
            <w:sz w:val="13"/>
          </w:rPr>
          <w:t xml:space="preserve"> Design, SCM, Project</w:t>
        </w:r>
      </w:ins>
      <w:ins w:id="25" w:author="Shekhar Shirwalkar" w:date="2025-01-08T16:31:00Z">
        <w:r>
          <w:rPr>
            <w:sz w:val="13"/>
          </w:rPr>
          <w:t>,</w:t>
        </w:r>
      </w:ins>
      <w:ins w:id="26" w:author="Shekhar Shirwalkar" w:date="2025-01-08T16:30:00Z">
        <w:r w:rsidRPr="001E615D">
          <w:rPr>
            <w:sz w:val="13"/>
          </w:rPr>
          <w:t xml:space="preserve"> Operations</w:t>
        </w:r>
      </w:ins>
      <w:ins w:id="27" w:author="Shekhar Shirwalkar" w:date="2025-01-08T16:31:00Z">
        <w:r>
          <w:rPr>
            <w:sz w:val="13"/>
          </w:rPr>
          <w:t xml:space="preserve"> &amp; Consulting</w:t>
        </w:r>
      </w:ins>
      <w:del w:id="28" w:author="Shekhar Shirwalkar" w:date="2025-01-08T16:30:00Z">
        <w:r w:rsidR="00745046" w:rsidDel="001E615D">
          <w:rPr>
            <w:sz w:val="13"/>
          </w:rPr>
          <w:delText>An</w:delText>
        </w:r>
        <w:r w:rsidR="00745046" w:rsidDel="001E615D">
          <w:rPr>
            <w:spacing w:val="-5"/>
            <w:sz w:val="13"/>
          </w:rPr>
          <w:delText xml:space="preserve"> </w:delText>
        </w:r>
        <w:r w:rsidR="00745046" w:rsidDel="001E615D">
          <w:rPr>
            <w:sz w:val="13"/>
          </w:rPr>
          <w:delText>elixir</w:delText>
        </w:r>
        <w:r w:rsidR="00745046" w:rsidDel="001E615D">
          <w:rPr>
            <w:spacing w:val="-5"/>
            <w:sz w:val="13"/>
          </w:rPr>
          <w:delText xml:space="preserve"> </w:delText>
        </w:r>
        <w:r w:rsidR="00745046" w:rsidDel="001E615D">
          <w:rPr>
            <w:sz w:val="13"/>
          </w:rPr>
          <w:delText>derived</w:delText>
        </w:r>
        <w:r w:rsidR="00745046" w:rsidDel="001E615D">
          <w:rPr>
            <w:spacing w:val="-5"/>
            <w:sz w:val="13"/>
          </w:rPr>
          <w:delText xml:space="preserve"> </w:delText>
        </w:r>
        <w:r w:rsidR="00745046" w:rsidDel="001E615D">
          <w:rPr>
            <w:sz w:val="13"/>
          </w:rPr>
          <w:delText>from</w:delText>
        </w:r>
        <w:r w:rsidR="00745046" w:rsidDel="001E615D">
          <w:rPr>
            <w:spacing w:val="-5"/>
            <w:sz w:val="13"/>
          </w:rPr>
          <w:delText xml:space="preserve"> </w:delText>
        </w:r>
        <w:r w:rsidR="00745046" w:rsidDel="001E615D">
          <w:rPr>
            <w:sz w:val="13"/>
          </w:rPr>
          <w:delText>9</w:delText>
        </w:r>
        <w:r w:rsidR="00745046" w:rsidDel="001E615D">
          <w:rPr>
            <w:spacing w:val="-5"/>
            <w:sz w:val="13"/>
          </w:rPr>
          <w:delText xml:space="preserve"> </w:delText>
        </w:r>
        <w:r w:rsidR="00745046" w:rsidDel="001E615D">
          <w:rPr>
            <w:sz w:val="13"/>
          </w:rPr>
          <w:delText>years</w:delText>
        </w:r>
        <w:r w:rsidR="00745046" w:rsidDel="001E615D">
          <w:rPr>
            <w:spacing w:val="-5"/>
            <w:sz w:val="13"/>
          </w:rPr>
          <w:delText xml:space="preserve"> </w:delText>
        </w:r>
        <w:r w:rsidR="00745046" w:rsidDel="001E615D">
          <w:rPr>
            <w:sz w:val="13"/>
          </w:rPr>
          <w:delText>of</w:delText>
        </w:r>
        <w:r w:rsidR="00745046" w:rsidDel="001E615D">
          <w:rPr>
            <w:spacing w:val="-5"/>
            <w:sz w:val="13"/>
          </w:rPr>
          <w:delText xml:space="preserve"> </w:delText>
        </w:r>
        <w:r w:rsidR="00745046" w:rsidDel="001E615D">
          <w:rPr>
            <w:sz w:val="13"/>
          </w:rPr>
          <w:delText>design,</w:delText>
        </w:r>
        <w:r w:rsidR="00745046" w:rsidDel="001E615D">
          <w:rPr>
            <w:spacing w:val="-5"/>
            <w:sz w:val="13"/>
          </w:rPr>
          <w:delText xml:space="preserve"> </w:delText>
        </w:r>
        <w:r w:rsidR="00745046" w:rsidDel="001E615D">
          <w:rPr>
            <w:sz w:val="13"/>
          </w:rPr>
          <w:delText>execution</w:delText>
        </w:r>
        <w:r w:rsidR="00745046" w:rsidDel="001E615D">
          <w:rPr>
            <w:spacing w:val="-5"/>
            <w:sz w:val="13"/>
          </w:rPr>
          <w:delText xml:space="preserve"> </w:delText>
        </w:r>
        <w:r w:rsidR="00745046" w:rsidDel="001E615D">
          <w:rPr>
            <w:sz w:val="13"/>
          </w:rPr>
          <w:delText>and</w:delText>
        </w:r>
        <w:r w:rsidR="00745046" w:rsidDel="001E615D">
          <w:rPr>
            <w:spacing w:val="40"/>
            <w:sz w:val="13"/>
          </w:rPr>
          <w:delText xml:space="preserve"> </w:delText>
        </w:r>
        <w:r w:rsidR="00745046" w:rsidDel="001E615D">
          <w:rPr>
            <w:sz w:val="13"/>
          </w:rPr>
          <w:delText>maintenance experience with over 100 projects</w:delText>
        </w:r>
      </w:del>
    </w:p>
    <w:p w14:paraId="38BE1631" w14:textId="77777777" w:rsidR="00590F9E" w:rsidRDefault="00745046">
      <w:pPr>
        <w:spacing w:before="95"/>
        <w:ind w:left="1531"/>
        <w:rPr>
          <w:rFonts w:ascii="Arial"/>
          <w:b/>
          <w:sz w:val="16"/>
        </w:rPr>
      </w:pPr>
      <w:r>
        <w:br w:type="column"/>
      </w:r>
      <w:del w:id="29" w:author="Shekhar Shirwalkar" w:date="2025-01-08T16:33:00Z">
        <w:r w:rsidDel="001E615D">
          <w:rPr>
            <w:rFonts w:ascii="Arial"/>
            <w:b/>
            <w:sz w:val="16"/>
          </w:rPr>
          <w:lastRenderedPageBreak/>
          <w:delText xml:space="preserve">Leading edge </w:delText>
        </w:r>
        <w:r w:rsidDel="001E615D">
          <w:rPr>
            <w:rFonts w:ascii="Arial"/>
            <w:b/>
            <w:spacing w:val="-2"/>
            <w:sz w:val="16"/>
          </w:rPr>
          <w:delText>technology</w:delText>
        </w:r>
      </w:del>
      <w:ins w:id="30" w:author="Shekhar Shirwalkar" w:date="2025-01-08T16:34:00Z">
        <w:r w:rsidR="001E615D">
          <w:rPr>
            <w:rFonts w:ascii="Arial"/>
            <w:b/>
            <w:sz w:val="16"/>
          </w:rPr>
          <w:t>KEEPING PACE WITH TECHNOLOGY</w:t>
        </w:r>
      </w:ins>
    </w:p>
    <w:p w14:paraId="6F662A05" w14:textId="77777777" w:rsidR="00590F9E" w:rsidRDefault="00745046">
      <w:pPr>
        <w:spacing w:before="124" w:line="336" w:lineRule="auto"/>
        <w:ind w:left="1531" w:right="3554"/>
        <w:rPr>
          <w:sz w:val="13"/>
        </w:rPr>
      </w:pPr>
      <w:r>
        <w:rPr>
          <w:noProof/>
          <w:sz w:val="13"/>
          <w:lang w:val="en-IN" w:eastAsia="en-IN"/>
        </w:rPr>
        <mc:AlternateContent>
          <mc:Choice Requires="wpg">
            <w:drawing>
              <wp:anchor distT="0" distB="0" distL="0" distR="0" simplePos="0" relativeHeight="15734784" behindDoc="0" locked="0" layoutInCell="1" allowOverlap="1" wp14:anchorId="6369813E" wp14:editId="61900256">
                <wp:simplePos x="0" y="0"/>
                <wp:positionH relativeFrom="page">
                  <wp:posOffset>5441950</wp:posOffset>
                </wp:positionH>
                <wp:positionV relativeFrom="paragraph">
                  <wp:posOffset>-110208</wp:posOffset>
                </wp:positionV>
                <wp:extent cx="412750" cy="40005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0" cy="400050"/>
                          <a:chOff x="0" y="0"/>
                          <a:chExt cx="412750" cy="400050"/>
                        </a:xfrm>
                      </wpg:grpSpPr>
                      <wps:wsp>
                        <wps:cNvPr id="25" name="Graphic 25"/>
                        <wps:cNvSpPr/>
                        <wps:spPr>
                          <a:xfrm>
                            <a:off x="6350" y="6350"/>
                            <a:ext cx="400050" cy="387350"/>
                          </a:xfrm>
                          <a:custGeom>
                            <a:avLst/>
                            <a:gdLst/>
                            <a:ahLst/>
                            <a:cxnLst/>
                            <a:rect l="l" t="t" r="r" b="b"/>
                            <a:pathLst>
                              <a:path w="400050" h="387350">
                                <a:moveTo>
                                  <a:pt x="0" y="374650"/>
                                </a:moveTo>
                                <a:lnTo>
                                  <a:pt x="0" y="12700"/>
                                </a:lnTo>
                                <a:lnTo>
                                  <a:pt x="0" y="11015"/>
                                </a:lnTo>
                                <a:lnTo>
                                  <a:pt x="322" y="9395"/>
                                </a:lnTo>
                                <a:lnTo>
                                  <a:pt x="966" y="7839"/>
                                </a:lnTo>
                                <a:lnTo>
                                  <a:pt x="1611" y="6283"/>
                                </a:lnTo>
                                <a:lnTo>
                                  <a:pt x="2528" y="4910"/>
                                </a:lnTo>
                                <a:lnTo>
                                  <a:pt x="3719" y="3719"/>
                                </a:lnTo>
                                <a:lnTo>
                                  <a:pt x="4910" y="2528"/>
                                </a:lnTo>
                                <a:lnTo>
                                  <a:pt x="6283" y="1611"/>
                                </a:lnTo>
                                <a:lnTo>
                                  <a:pt x="7839" y="966"/>
                                </a:lnTo>
                                <a:lnTo>
                                  <a:pt x="9395" y="322"/>
                                </a:lnTo>
                                <a:lnTo>
                                  <a:pt x="11015" y="0"/>
                                </a:lnTo>
                                <a:lnTo>
                                  <a:pt x="12700" y="0"/>
                                </a:lnTo>
                                <a:lnTo>
                                  <a:pt x="387350" y="0"/>
                                </a:lnTo>
                                <a:lnTo>
                                  <a:pt x="389034" y="0"/>
                                </a:lnTo>
                                <a:lnTo>
                                  <a:pt x="390654" y="322"/>
                                </a:lnTo>
                                <a:lnTo>
                                  <a:pt x="392210" y="966"/>
                                </a:lnTo>
                                <a:lnTo>
                                  <a:pt x="393765" y="1611"/>
                                </a:lnTo>
                                <a:lnTo>
                                  <a:pt x="395139" y="2528"/>
                                </a:lnTo>
                                <a:lnTo>
                                  <a:pt x="396330" y="3719"/>
                                </a:lnTo>
                                <a:lnTo>
                                  <a:pt x="397521" y="4910"/>
                                </a:lnTo>
                                <a:lnTo>
                                  <a:pt x="398438" y="6283"/>
                                </a:lnTo>
                                <a:lnTo>
                                  <a:pt x="399083" y="7839"/>
                                </a:lnTo>
                                <a:lnTo>
                                  <a:pt x="399727" y="9395"/>
                                </a:lnTo>
                                <a:lnTo>
                                  <a:pt x="400049" y="11015"/>
                                </a:lnTo>
                                <a:lnTo>
                                  <a:pt x="400050" y="12700"/>
                                </a:lnTo>
                                <a:lnTo>
                                  <a:pt x="400050" y="374650"/>
                                </a:lnTo>
                                <a:lnTo>
                                  <a:pt x="387350" y="387350"/>
                                </a:lnTo>
                                <a:lnTo>
                                  <a:pt x="12700" y="387350"/>
                                </a:lnTo>
                                <a:lnTo>
                                  <a:pt x="11015" y="387349"/>
                                </a:lnTo>
                                <a:lnTo>
                                  <a:pt x="9395" y="387027"/>
                                </a:lnTo>
                                <a:lnTo>
                                  <a:pt x="7839" y="386383"/>
                                </a:lnTo>
                                <a:lnTo>
                                  <a:pt x="6283" y="385738"/>
                                </a:lnTo>
                                <a:lnTo>
                                  <a:pt x="966" y="379509"/>
                                </a:lnTo>
                                <a:lnTo>
                                  <a:pt x="322" y="377954"/>
                                </a:lnTo>
                                <a:lnTo>
                                  <a:pt x="0" y="376334"/>
                                </a:lnTo>
                                <a:lnTo>
                                  <a:pt x="0" y="374650"/>
                                </a:lnTo>
                                <a:close/>
                              </a:path>
                            </a:pathLst>
                          </a:custGeom>
                          <a:ln w="12700">
                            <a:solidFill>
                              <a:srgbClr val="FF4D00"/>
                            </a:solidFill>
                            <a:prstDash val="solid"/>
                          </a:ln>
                        </wps:spPr>
                        <wps:bodyPr wrap="square" lIns="0" tIns="0" rIns="0" bIns="0" rtlCol="0">
                          <a:prstTxWarp prst="textNoShape">
                            <a:avLst/>
                          </a:prstTxWarp>
                          <a:noAutofit/>
                        </wps:bodyPr>
                      </wps:wsp>
                      <wps:wsp>
                        <wps:cNvPr id="26" name="Textbox 26"/>
                        <wps:cNvSpPr txBox="1"/>
                        <wps:spPr>
                          <a:xfrm>
                            <a:off x="0" y="0"/>
                            <a:ext cx="412750" cy="400050"/>
                          </a:xfrm>
                          <a:prstGeom prst="rect">
                            <a:avLst/>
                          </a:prstGeom>
                        </wps:spPr>
                        <wps:txbx>
                          <w:txbxContent>
                            <w:p w14:paraId="346C1ED4" w14:textId="77777777" w:rsidR="001E615D" w:rsidRDefault="001E615D">
                              <w:pPr>
                                <w:spacing w:before="128"/>
                                <w:ind w:right="1"/>
                                <w:jc w:val="center"/>
                                <w:rPr>
                                  <w:sz w:val="30"/>
                                </w:rPr>
                              </w:pPr>
                              <w:r>
                                <w:rPr>
                                  <w:spacing w:val="-10"/>
                                  <w:sz w:val="30"/>
                                </w:rPr>
                                <w:t>5</w:t>
                              </w:r>
                            </w:p>
                          </w:txbxContent>
                        </wps:txbx>
                        <wps:bodyPr wrap="square" lIns="0" tIns="0" rIns="0" bIns="0" rtlCol="0">
                          <a:noAutofit/>
                        </wps:bodyPr>
                      </wps:wsp>
                    </wpg:wgp>
                  </a:graphicData>
                </a:graphic>
              </wp:anchor>
            </w:drawing>
          </mc:Choice>
          <mc:Fallback>
            <w:pict>
              <v:group w14:anchorId="6369813E" id="Group 24" o:spid="_x0000_s1047" style="position:absolute;left:0;text-align:left;margin-left:428.5pt;margin-top:-8.7pt;width:32.5pt;height:31.5pt;z-index:15734784;mso-wrap-distance-left:0;mso-wrap-distance-right:0;mso-position-horizontal-relative:page" coordsize="41275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">
                <v:shape id="Graphic 25" o:spid="_x0000_s1048" style="position:absolute;left:6350;top:6350;width:400050;height:387350;visibility:visible;mso-wrap-style:square;v-text-anchor:top" coordsize="400050,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" path="m,374650l,12700,,11015,322,9395,966,7839,1611,6283,2528,4910,3719,3719,4910,2528,6283,1611,7839,966,9395,322,11015,r1685,l387350,r1684,l390654,322r1556,644l393765,1611r1374,917l396330,3719r1191,1191l398438,6283r645,1556l399727,9395r322,1620l400050,12700r,361950l387350,387350r-374650,l11015,387349r-1620,-322l7839,386383r-1556,-645l966,379509,322,377954,,376334r,-1684xe" filled="f" strokecolor="#ff4d00" strokeweight="1pt">
                  <v:path arrowok="t"/>
                </v:shape>
                <v:shape id="Textbox 26" o:spid="_x0000_s1049" type="#_x0000_t202" style="position:absolute;width:412750;height:400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346C1ED4" w14:textId="77777777" w:rsidR="001E615D" w:rsidRDefault="001E615D">
                        <w:pPr>
                          <w:spacing w:before="128"/>
                          <w:ind w:right="1"/>
                          <w:jc w:val="center"/>
                          <w:rPr>
                            <w:sz w:val="30"/>
                          </w:rPr>
                        </w:pPr>
                        <w:r>
                          <w:rPr>
                            <w:spacing w:val="-10"/>
                            <w:sz w:val="30"/>
                          </w:rPr>
                          <w:t>5</w:t>
                        </w:r>
                      </w:p>
                    </w:txbxContent>
                  </v:textbox>
                </v:shape>
                <w10:wrap anchorx="page"/>
              </v:group>
            </w:pict>
          </mc:Fallback>
        </mc:AlternateContent>
      </w:r>
      <w:ins w:id="31" w:author="Shekhar Shirwalkar" w:date="2025-01-08T16:34:00Z">
        <w:r w:rsidR="001E615D">
          <w:rPr>
            <w:sz w:val="13"/>
          </w:rPr>
          <w:t>Experience of working with all leading technology products and p</w:t>
        </w:r>
      </w:ins>
      <w:ins w:id="32" w:author="Shekhar Shirwalkar" w:date="2025-01-08T16:35:00Z">
        <w:r w:rsidR="001E615D">
          <w:rPr>
            <w:sz w:val="13"/>
          </w:rPr>
          <w:t xml:space="preserve">roactively adopting latest technology </w:t>
        </w:r>
        <w:r w:rsidR="001477BE">
          <w:rPr>
            <w:sz w:val="13"/>
          </w:rPr>
          <w:t xml:space="preserve">in to business &amp; offerings </w:t>
        </w:r>
      </w:ins>
      <w:del w:id="33" w:author="Shekhar Shirwalkar" w:date="2025-01-08T16:35:00Z">
        <w:r w:rsidDel="001477BE">
          <w:rPr>
            <w:sz w:val="13"/>
          </w:rPr>
          <w:delText>At</w:delText>
        </w:r>
        <w:r w:rsidDel="001477BE">
          <w:rPr>
            <w:spacing w:val="-5"/>
            <w:sz w:val="13"/>
          </w:rPr>
          <w:delText xml:space="preserve"> </w:delText>
        </w:r>
        <w:r w:rsidDel="001477BE">
          <w:rPr>
            <w:sz w:val="13"/>
          </w:rPr>
          <w:delText>the</w:delText>
        </w:r>
        <w:r w:rsidDel="001477BE">
          <w:rPr>
            <w:spacing w:val="-5"/>
            <w:sz w:val="13"/>
          </w:rPr>
          <w:delText xml:space="preserve"> </w:delText>
        </w:r>
        <w:r w:rsidDel="001477BE">
          <w:rPr>
            <w:sz w:val="13"/>
          </w:rPr>
          <w:delText>forefront</w:delText>
        </w:r>
        <w:r w:rsidDel="001477BE">
          <w:rPr>
            <w:spacing w:val="-5"/>
            <w:sz w:val="13"/>
          </w:rPr>
          <w:delText xml:space="preserve"> </w:delText>
        </w:r>
        <w:r w:rsidDel="001477BE">
          <w:rPr>
            <w:sz w:val="13"/>
          </w:rPr>
          <w:delText>in</w:delText>
        </w:r>
        <w:r w:rsidDel="001477BE">
          <w:rPr>
            <w:spacing w:val="-5"/>
            <w:sz w:val="13"/>
          </w:rPr>
          <w:delText xml:space="preserve"> </w:delText>
        </w:r>
        <w:r w:rsidDel="001477BE">
          <w:rPr>
            <w:sz w:val="13"/>
          </w:rPr>
          <w:delText>developing</w:delText>
        </w:r>
        <w:r w:rsidDel="001477BE">
          <w:rPr>
            <w:spacing w:val="-5"/>
            <w:sz w:val="13"/>
          </w:rPr>
          <w:delText xml:space="preserve"> </w:delText>
        </w:r>
        <w:r w:rsidDel="001477BE">
          <w:rPr>
            <w:sz w:val="13"/>
          </w:rPr>
          <w:delText>and</w:delText>
        </w:r>
        <w:r w:rsidDel="001477BE">
          <w:rPr>
            <w:spacing w:val="-5"/>
            <w:sz w:val="13"/>
          </w:rPr>
          <w:delText xml:space="preserve"> </w:delText>
        </w:r>
        <w:r w:rsidDel="001477BE">
          <w:rPr>
            <w:sz w:val="13"/>
          </w:rPr>
          <w:delText>adopting</w:delText>
        </w:r>
        <w:r w:rsidDel="001477BE">
          <w:rPr>
            <w:spacing w:val="-5"/>
            <w:sz w:val="13"/>
          </w:rPr>
          <w:delText xml:space="preserve"> </w:delText>
        </w:r>
        <w:r w:rsidDel="001477BE">
          <w:rPr>
            <w:sz w:val="13"/>
          </w:rPr>
          <w:delText>new</w:delText>
        </w:r>
        <w:r w:rsidDel="001477BE">
          <w:rPr>
            <w:spacing w:val="-5"/>
            <w:sz w:val="13"/>
          </w:rPr>
          <w:delText xml:space="preserve"> </w:delText>
        </w:r>
        <w:r w:rsidDel="001477BE">
          <w:rPr>
            <w:sz w:val="13"/>
          </w:rPr>
          <w:delText>technology</w:delText>
        </w:r>
        <w:r w:rsidDel="001477BE">
          <w:rPr>
            <w:spacing w:val="40"/>
            <w:sz w:val="13"/>
          </w:rPr>
          <w:delText xml:space="preserve"> </w:delText>
        </w:r>
        <w:r w:rsidDel="001477BE">
          <w:rPr>
            <w:sz w:val="13"/>
          </w:rPr>
          <w:delText>products and practices</w:delText>
        </w:r>
      </w:del>
    </w:p>
    <w:p w14:paraId="3D66E1F3" w14:textId="77777777" w:rsidR="00590F9E" w:rsidRDefault="00590F9E">
      <w:pPr>
        <w:spacing w:line="336" w:lineRule="auto"/>
        <w:rPr>
          <w:sz w:val="13"/>
        </w:rPr>
        <w:sectPr w:rsidR="00590F9E">
          <w:type w:val="continuous"/>
          <w:pgSz w:w="16840" w:h="11900" w:orient="landscape"/>
          <w:pgMar w:top="260" w:right="425" w:bottom="280" w:left="850" w:header="720" w:footer="720" w:gutter="0"/>
          <w:cols w:num="2" w:space="720" w:equalWidth="0">
            <w:col w:w="7046" w:space="40"/>
            <w:col w:w="8479"/>
          </w:cols>
        </w:sectPr>
      </w:pPr>
    </w:p>
    <w:p w14:paraId="2EF702EA" w14:textId="77777777" w:rsidR="00590F9E" w:rsidRDefault="00590F9E">
      <w:pPr>
        <w:pStyle w:val="BodyText"/>
        <w:spacing w:before="29"/>
        <w:rPr>
          <w:sz w:val="20"/>
        </w:rPr>
      </w:pPr>
    </w:p>
    <w:p w14:paraId="5537AA77" w14:textId="77777777" w:rsidR="00590F9E" w:rsidRDefault="00590F9E">
      <w:pPr>
        <w:pStyle w:val="BodyText"/>
        <w:rPr>
          <w:sz w:val="20"/>
        </w:rPr>
        <w:sectPr w:rsidR="00590F9E">
          <w:type w:val="continuous"/>
          <w:pgSz w:w="16840" w:h="11900" w:orient="landscape"/>
          <w:pgMar w:top="260" w:right="425" w:bottom="280" w:left="850" w:header="720" w:footer="720" w:gutter="0"/>
          <w:cols w:space="720"/>
        </w:sectPr>
      </w:pPr>
    </w:p>
    <w:p w14:paraId="539380CE" w14:textId="77777777" w:rsidR="00590F9E" w:rsidRDefault="00745046">
      <w:pPr>
        <w:spacing w:before="95"/>
        <w:ind w:left="3916"/>
        <w:rPr>
          <w:rFonts w:ascii="Arial"/>
          <w:b/>
          <w:sz w:val="16"/>
        </w:rPr>
      </w:pPr>
      <w:r>
        <w:rPr>
          <w:rFonts w:ascii="Arial"/>
          <w:b/>
          <w:noProof/>
          <w:sz w:val="16"/>
          <w:lang w:val="en-IN" w:eastAsia="en-IN"/>
        </w:rPr>
        <w:lastRenderedPageBreak/>
        <mc:AlternateContent>
          <mc:Choice Requires="wpg">
            <w:drawing>
              <wp:anchor distT="0" distB="0" distL="0" distR="0" simplePos="0" relativeHeight="15733760" behindDoc="0" locked="0" layoutInCell="1" allowOverlap="1" wp14:anchorId="6CB67CC6" wp14:editId="2FDDA879">
                <wp:simplePos x="0" y="0"/>
                <wp:positionH relativeFrom="page">
                  <wp:posOffset>2457449</wp:posOffset>
                </wp:positionH>
                <wp:positionV relativeFrom="paragraph">
                  <wp:posOffset>66610</wp:posOffset>
                </wp:positionV>
                <wp:extent cx="412750" cy="40005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0" cy="400050"/>
                          <a:chOff x="0" y="0"/>
                          <a:chExt cx="412750" cy="400050"/>
                        </a:xfrm>
                      </wpg:grpSpPr>
                      <wps:wsp>
                        <wps:cNvPr id="28" name="Graphic 28"/>
                        <wps:cNvSpPr/>
                        <wps:spPr>
                          <a:xfrm>
                            <a:off x="6350" y="6350"/>
                            <a:ext cx="400050" cy="387350"/>
                          </a:xfrm>
                          <a:custGeom>
                            <a:avLst/>
                            <a:gdLst/>
                            <a:ahLst/>
                            <a:cxnLst/>
                            <a:rect l="l" t="t" r="r" b="b"/>
                            <a:pathLst>
                              <a:path w="400050" h="387350">
                                <a:moveTo>
                                  <a:pt x="0" y="374650"/>
                                </a:moveTo>
                                <a:lnTo>
                                  <a:pt x="0" y="12700"/>
                                </a:lnTo>
                                <a:lnTo>
                                  <a:pt x="0" y="11015"/>
                                </a:lnTo>
                                <a:lnTo>
                                  <a:pt x="322" y="9395"/>
                                </a:lnTo>
                                <a:lnTo>
                                  <a:pt x="966" y="7839"/>
                                </a:lnTo>
                                <a:lnTo>
                                  <a:pt x="1611" y="6283"/>
                                </a:lnTo>
                                <a:lnTo>
                                  <a:pt x="2528" y="4910"/>
                                </a:lnTo>
                                <a:lnTo>
                                  <a:pt x="3719" y="3719"/>
                                </a:lnTo>
                                <a:lnTo>
                                  <a:pt x="4910" y="2528"/>
                                </a:lnTo>
                                <a:lnTo>
                                  <a:pt x="6283" y="1611"/>
                                </a:lnTo>
                                <a:lnTo>
                                  <a:pt x="7839" y="966"/>
                                </a:lnTo>
                                <a:lnTo>
                                  <a:pt x="9395" y="322"/>
                                </a:lnTo>
                                <a:lnTo>
                                  <a:pt x="11015" y="0"/>
                                </a:lnTo>
                                <a:lnTo>
                                  <a:pt x="12700" y="0"/>
                                </a:lnTo>
                                <a:lnTo>
                                  <a:pt x="387350" y="0"/>
                                </a:lnTo>
                                <a:lnTo>
                                  <a:pt x="389034" y="0"/>
                                </a:lnTo>
                                <a:lnTo>
                                  <a:pt x="390654" y="322"/>
                                </a:lnTo>
                                <a:lnTo>
                                  <a:pt x="392210" y="966"/>
                                </a:lnTo>
                                <a:lnTo>
                                  <a:pt x="393765" y="1611"/>
                                </a:lnTo>
                                <a:lnTo>
                                  <a:pt x="395139" y="2528"/>
                                </a:lnTo>
                                <a:lnTo>
                                  <a:pt x="396330" y="3719"/>
                                </a:lnTo>
                                <a:lnTo>
                                  <a:pt x="397521" y="4910"/>
                                </a:lnTo>
                                <a:lnTo>
                                  <a:pt x="400050" y="12700"/>
                                </a:lnTo>
                                <a:lnTo>
                                  <a:pt x="400050" y="374650"/>
                                </a:lnTo>
                                <a:lnTo>
                                  <a:pt x="400049" y="376334"/>
                                </a:lnTo>
                                <a:lnTo>
                                  <a:pt x="399727" y="377953"/>
                                </a:lnTo>
                                <a:lnTo>
                                  <a:pt x="399083" y="379509"/>
                                </a:lnTo>
                                <a:lnTo>
                                  <a:pt x="398438" y="381065"/>
                                </a:lnTo>
                                <a:lnTo>
                                  <a:pt x="387350" y="387350"/>
                                </a:lnTo>
                                <a:lnTo>
                                  <a:pt x="12700" y="387350"/>
                                </a:lnTo>
                                <a:lnTo>
                                  <a:pt x="966" y="379509"/>
                                </a:lnTo>
                                <a:lnTo>
                                  <a:pt x="322" y="377953"/>
                                </a:lnTo>
                                <a:lnTo>
                                  <a:pt x="0" y="376334"/>
                                </a:lnTo>
                                <a:lnTo>
                                  <a:pt x="0" y="374650"/>
                                </a:lnTo>
                                <a:close/>
                              </a:path>
                            </a:pathLst>
                          </a:custGeom>
                          <a:ln w="12700">
                            <a:solidFill>
                              <a:srgbClr val="FF4D00"/>
                            </a:solidFill>
                            <a:prstDash val="solid"/>
                          </a:ln>
                        </wps:spPr>
                        <wps:bodyPr wrap="square" lIns="0" tIns="0" rIns="0" bIns="0" rtlCol="0">
                          <a:prstTxWarp prst="textNoShape">
                            <a:avLst/>
                          </a:prstTxWarp>
                          <a:noAutofit/>
                        </wps:bodyPr>
                      </wps:wsp>
                      <wps:wsp>
                        <wps:cNvPr id="29" name="Textbox 29"/>
                        <wps:cNvSpPr txBox="1"/>
                        <wps:spPr>
                          <a:xfrm>
                            <a:off x="0" y="0"/>
                            <a:ext cx="412750" cy="400050"/>
                          </a:xfrm>
                          <a:prstGeom prst="rect">
                            <a:avLst/>
                          </a:prstGeom>
                        </wps:spPr>
                        <wps:txbx>
                          <w:txbxContent>
                            <w:p w14:paraId="77874FBA" w14:textId="77777777" w:rsidR="001E615D" w:rsidRDefault="001E615D">
                              <w:pPr>
                                <w:spacing w:before="128"/>
                                <w:ind w:right="1"/>
                                <w:jc w:val="center"/>
                                <w:rPr>
                                  <w:sz w:val="30"/>
                                </w:rPr>
                              </w:pPr>
                              <w:r>
                                <w:rPr>
                                  <w:spacing w:val="-10"/>
                                  <w:sz w:val="30"/>
                                </w:rPr>
                                <w:t>3</w:t>
                              </w:r>
                            </w:p>
                          </w:txbxContent>
                        </wps:txbx>
                        <wps:bodyPr wrap="square" lIns="0" tIns="0" rIns="0" bIns="0" rtlCol="0">
                          <a:noAutofit/>
                        </wps:bodyPr>
                      </wps:wsp>
                    </wpg:wgp>
                  </a:graphicData>
                </a:graphic>
              </wp:anchor>
            </w:drawing>
          </mc:Choice>
          <mc:Fallback>
            <w:pict>
              <v:group w14:anchorId="6CB67CC6" id="Group 27" o:spid="_x0000_s1050" style="position:absolute;left:0;text-align:left;margin-left:193.5pt;margin-top:5.25pt;width:32.5pt;height:31.5pt;z-index:15733760;mso-wrap-distance-left:0;mso-wrap-distance-right:0;mso-position-horizontal-relative:page" coordsize="41275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">
                <v:shape id="Graphic 28" o:spid="_x0000_s1051" style="position:absolute;left:6350;top:6350;width:400050;height:387350;visibility:visible;mso-wrap-style:square;v-text-anchor:top" coordsize="400050,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" path="m,374650l,12700,,11015,322,9395,966,7839,1611,6283,2528,4910,3719,3719,4910,2528,6283,1611,7839,966,9395,322,11015,r1685,l387350,r1684,l390654,322r1556,644l393765,1611r1374,917l396330,3719r1191,1191l400050,12700r,361950l400049,376334r-322,1619l399083,379509r-645,1556l387350,387350r-374650,l966,379509,322,377953,,376334r,-1684xe" filled="f" strokecolor="#ff4d00" strokeweight="1pt">
                  <v:path arrowok="t"/>
                </v:shape>
                <v:shape id="Textbox 29" o:spid="_x0000_s1052" type="#_x0000_t202" style="position:absolute;width:412750;height:400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77874FBA" w14:textId="77777777" w:rsidR="001E615D" w:rsidRDefault="001E615D">
                        <w:pPr>
                          <w:spacing w:before="128"/>
                          <w:ind w:right="1"/>
                          <w:jc w:val="center"/>
                          <w:rPr>
                            <w:sz w:val="30"/>
                          </w:rPr>
                        </w:pPr>
                        <w:r>
                          <w:rPr>
                            <w:spacing w:val="-10"/>
                            <w:sz w:val="30"/>
                          </w:rPr>
                          <w:t>3</w:t>
                        </w:r>
                      </w:p>
                    </w:txbxContent>
                  </v:textbox>
                </v:shape>
                <w10:wrap anchorx="page"/>
              </v:group>
            </w:pict>
          </mc:Fallback>
        </mc:AlternateContent>
      </w:r>
      <w:del w:id="34" w:author="Shekhar Shirwalkar" w:date="2025-01-08T16:31:00Z">
        <w:r w:rsidDel="001E615D">
          <w:rPr>
            <w:rFonts w:ascii="Arial"/>
            <w:b/>
            <w:sz w:val="16"/>
          </w:rPr>
          <w:delText xml:space="preserve">Flexible &amp; Customized </w:delText>
        </w:r>
        <w:r w:rsidDel="001E615D">
          <w:rPr>
            <w:rFonts w:ascii="Arial"/>
            <w:b/>
            <w:spacing w:val="-2"/>
            <w:sz w:val="16"/>
          </w:rPr>
          <w:delText>solutions</w:delText>
        </w:r>
      </w:del>
      <w:ins w:id="35" w:author="Shekhar Shirwalkar" w:date="2025-01-08T16:31:00Z">
        <w:r w:rsidR="001E615D">
          <w:rPr>
            <w:rFonts w:ascii="Arial"/>
            <w:b/>
            <w:sz w:val="16"/>
          </w:rPr>
          <w:t>CUSTOMER-CENTRIC</w:t>
        </w:r>
      </w:ins>
    </w:p>
    <w:p w14:paraId="5CC1360D" w14:textId="77777777" w:rsidR="00590F9E" w:rsidRDefault="00745046">
      <w:pPr>
        <w:spacing w:before="134" w:line="336" w:lineRule="auto"/>
        <w:ind w:left="3916"/>
        <w:rPr>
          <w:sz w:val="13"/>
        </w:rPr>
      </w:pPr>
      <w:del w:id="36" w:author="Shekhar Shirwalkar" w:date="2025-01-08T16:32:00Z">
        <w:r w:rsidDel="001E615D">
          <w:rPr>
            <w:sz w:val="13"/>
          </w:rPr>
          <w:delText>Be</w:delText>
        </w:r>
        <w:r w:rsidDel="001E615D">
          <w:rPr>
            <w:spacing w:val="-4"/>
            <w:sz w:val="13"/>
          </w:rPr>
          <w:delText xml:space="preserve"> </w:delText>
        </w:r>
        <w:r w:rsidDel="001E615D">
          <w:rPr>
            <w:sz w:val="13"/>
          </w:rPr>
          <w:delText>it</w:delText>
        </w:r>
        <w:r w:rsidDel="001E615D">
          <w:rPr>
            <w:spacing w:val="-4"/>
            <w:sz w:val="13"/>
          </w:rPr>
          <w:delText xml:space="preserve"> </w:delText>
        </w:r>
        <w:r w:rsidDel="001E615D">
          <w:rPr>
            <w:sz w:val="13"/>
          </w:rPr>
          <w:delText>50</w:delText>
        </w:r>
        <w:r w:rsidDel="001E615D">
          <w:rPr>
            <w:spacing w:val="-4"/>
            <w:sz w:val="13"/>
          </w:rPr>
          <w:delText xml:space="preserve"> </w:delText>
        </w:r>
        <w:r w:rsidDel="001E615D">
          <w:rPr>
            <w:sz w:val="13"/>
          </w:rPr>
          <w:delText>kW</w:delText>
        </w:r>
        <w:r w:rsidDel="001E615D">
          <w:rPr>
            <w:spacing w:val="-4"/>
            <w:sz w:val="13"/>
          </w:rPr>
          <w:delText xml:space="preserve"> </w:delText>
        </w:r>
        <w:r w:rsidDel="001E615D">
          <w:rPr>
            <w:sz w:val="13"/>
          </w:rPr>
          <w:delText>Rooftop</w:delText>
        </w:r>
        <w:r w:rsidDel="001E615D">
          <w:rPr>
            <w:spacing w:val="-4"/>
            <w:sz w:val="13"/>
          </w:rPr>
          <w:delText xml:space="preserve"> </w:delText>
        </w:r>
        <w:r w:rsidDel="001E615D">
          <w:rPr>
            <w:sz w:val="13"/>
          </w:rPr>
          <w:delText>or</w:delText>
        </w:r>
        <w:r w:rsidDel="001E615D">
          <w:rPr>
            <w:spacing w:val="-4"/>
            <w:sz w:val="13"/>
          </w:rPr>
          <w:delText xml:space="preserve"> </w:delText>
        </w:r>
        <w:r w:rsidDel="001E615D">
          <w:rPr>
            <w:sz w:val="13"/>
          </w:rPr>
          <w:delText>750</w:delText>
        </w:r>
        <w:r w:rsidDel="001E615D">
          <w:rPr>
            <w:spacing w:val="-4"/>
            <w:sz w:val="13"/>
          </w:rPr>
          <w:delText xml:space="preserve"> </w:delText>
        </w:r>
        <w:r w:rsidDel="001E615D">
          <w:rPr>
            <w:sz w:val="13"/>
          </w:rPr>
          <w:delText>MW</w:delText>
        </w:r>
        <w:r w:rsidDel="001E615D">
          <w:rPr>
            <w:spacing w:val="-4"/>
            <w:sz w:val="13"/>
          </w:rPr>
          <w:delText xml:space="preserve"> </w:delText>
        </w:r>
        <w:r w:rsidDel="001E615D">
          <w:rPr>
            <w:sz w:val="13"/>
          </w:rPr>
          <w:delText>Utility</w:delText>
        </w:r>
        <w:r w:rsidDel="001E615D">
          <w:rPr>
            <w:spacing w:val="-4"/>
            <w:sz w:val="13"/>
          </w:rPr>
          <w:delText xml:space="preserve"> </w:delText>
        </w:r>
        <w:r w:rsidDel="001E615D">
          <w:rPr>
            <w:sz w:val="13"/>
          </w:rPr>
          <w:delText>scale</w:delText>
        </w:r>
        <w:r w:rsidDel="001E615D">
          <w:rPr>
            <w:spacing w:val="-4"/>
            <w:sz w:val="13"/>
          </w:rPr>
          <w:delText xml:space="preserve"> </w:delText>
        </w:r>
        <w:r w:rsidDel="001E615D">
          <w:rPr>
            <w:sz w:val="13"/>
          </w:rPr>
          <w:delText>Solar</w:delText>
        </w:r>
        <w:r w:rsidDel="001E615D">
          <w:rPr>
            <w:spacing w:val="-4"/>
            <w:sz w:val="13"/>
          </w:rPr>
          <w:delText xml:space="preserve"> </w:delText>
        </w:r>
        <w:r w:rsidDel="001E615D">
          <w:rPr>
            <w:sz w:val="13"/>
          </w:rPr>
          <w:delText>project,</w:delText>
        </w:r>
        <w:r w:rsidDel="001E615D">
          <w:rPr>
            <w:spacing w:val="40"/>
            <w:sz w:val="13"/>
          </w:rPr>
          <w:delText xml:space="preserve"> </w:delText>
        </w:r>
        <w:r w:rsidDel="001E615D">
          <w:rPr>
            <w:sz w:val="13"/>
          </w:rPr>
          <w:delText>we design and execute them all</w:delText>
        </w:r>
      </w:del>
      <w:ins w:id="37" w:author="Shekhar Shirwalkar" w:date="2025-01-08T16:32:00Z">
        <w:r w:rsidR="001E615D">
          <w:rPr>
            <w:sz w:val="13"/>
          </w:rPr>
          <w:t>100+ customers across C&amp;I, PSU and IPP segments with exceptional rate of repeat orders</w:t>
        </w:r>
      </w:ins>
    </w:p>
    <w:p w14:paraId="7B437B0B" w14:textId="77777777" w:rsidR="00590F9E" w:rsidRDefault="00745046">
      <w:pPr>
        <w:spacing w:before="95"/>
        <w:ind w:left="1336"/>
        <w:rPr>
          <w:rFonts w:ascii="Arial"/>
          <w:b/>
          <w:sz w:val="16"/>
        </w:rPr>
      </w:pPr>
      <w:r>
        <w:br w:type="column"/>
      </w:r>
      <w:del w:id="38" w:author="Shekhar Shirwalkar" w:date="2025-01-08T16:35:00Z">
        <w:r w:rsidDel="001477BE">
          <w:rPr>
            <w:rFonts w:ascii="Arial"/>
            <w:b/>
            <w:sz w:val="16"/>
          </w:rPr>
          <w:lastRenderedPageBreak/>
          <w:delText xml:space="preserve">Concept to Commissioning and </w:delText>
        </w:r>
        <w:r w:rsidDel="001477BE">
          <w:rPr>
            <w:rFonts w:ascii="Arial"/>
            <w:b/>
            <w:spacing w:val="-2"/>
            <w:sz w:val="16"/>
          </w:rPr>
          <w:delText>Maintenance</w:delText>
        </w:r>
      </w:del>
      <w:ins w:id="39" w:author="Shekhar Shirwalkar" w:date="2025-01-08T16:35:00Z">
        <w:r w:rsidR="001477BE">
          <w:rPr>
            <w:rFonts w:ascii="Arial"/>
            <w:b/>
            <w:sz w:val="16"/>
          </w:rPr>
          <w:t>END TO END SOLUTION PROVIDER</w:t>
        </w:r>
      </w:ins>
    </w:p>
    <w:p w14:paraId="66D44B88" w14:textId="77777777" w:rsidR="00590F9E" w:rsidRDefault="001477BE" w:rsidP="001477BE">
      <w:pPr>
        <w:spacing w:before="95"/>
        <w:ind w:left="1336"/>
        <w:rPr>
          <w:sz w:val="13"/>
        </w:rPr>
        <w:pPrChange w:id="40" w:author="Shekhar Shirwalkar" w:date="2025-01-08T16:37:00Z">
          <w:pPr>
            <w:spacing w:before="134" w:line="336" w:lineRule="auto"/>
            <w:ind w:left="1336" w:right="3198"/>
          </w:pPr>
        </w:pPrChange>
      </w:pPr>
      <w:ins w:id="41" w:author="Shekhar Shirwalkar" w:date="2025-01-08T16:36:00Z">
        <w:r w:rsidRPr="001477BE">
          <w:rPr>
            <w:bCs/>
            <w:sz w:val="13"/>
            <w:rPrChange w:id="42" w:author="Shekhar Shirwalkar" w:date="2025-01-08T16:36:00Z">
              <w:rPr>
                <w:b/>
                <w:bCs/>
                <w:sz w:val="13"/>
              </w:rPr>
            </w:rPrChange>
          </w:rPr>
          <w:t>One stop solution</w:t>
        </w:r>
        <w:r w:rsidRPr="001477BE">
          <w:rPr>
            <w:b/>
            <w:bCs/>
            <w:sz w:val="13"/>
          </w:rPr>
          <w:t xml:space="preserve"> </w:t>
        </w:r>
        <w:r w:rsidRPr="001477BE">
          <w:rPr>
            <w:sz w:val="13"/>
          </w:rPr>
          <w:t>provider with proven capabilities across the value chain</w:t>
        </w:r>
      </w:ins>
      <w:ins w:id="43" w:author="Shekhar Shirwalkar" w:date="2025-01-08T16:37:00Z">
        <w:r>
          <w:rPr>
            <w:sz w:val="13"/>
          </w:rPr>
          <w:t xml:space="preserve"> from </w:t>
        </w:r>
      </w:ins>
      <w:r w:rsidR="00745046">
        <w:rPr>
          <w:noProof/>
          <w:sz w:val="13"/>
          <w:lang w:val="en-IN" w:eastAsia="en-IN"/>
        </w:rPr>
        <mc:AlternateContent>
          <mc:Choice Requires="wpg">
            <w:drawing>
              <wp:anchor distT="0" distB="0" distL="0" distR="0" simplePos="0" relativeHeight="251649536" behindDoc="0" locked="0" layoutInCell="1" allowOverlap="1" wp14:anchorId="0119FF59" wp14:editId="5D65AC6F">
                <wp:simplePos x="0" y="0"/>
                <wp:positionH relativeFrom="page">
                  <wp:posOffset>5441950</wp:posOffset>
                </wp:positionH>
                <wp:positionV relativeFrom="paragraph">
                  <wp:posOffset>-110544</wp:posOffset>
                </wp:positionV>
                <wp:extent cx="412750" cy="40005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0" cy="400050"/>
                          <a:chOff x="0" y="0"/>
                          <a:chExt cx="412750" cy="400050"/>
                        </a:xfrm>
                      </wpg:grpSpPr>
                      <wps:wsp>
                        <wps:cNvPr id="31" name="Graphic 31"/>
                        <wps:cNvSpPr/>
                        <wps:spPr>
                          <a:xfrm>
                            <a:off x="6350" y="6350"/>
                            <a:ext cx="400050" cy="387350"/>
                          </a:xfrm>
                          <a:custGeom>
                            <a:avLst/>
                            <a:gdLst/>
                            <a:ahLst/>
                            <a:cxnLst/>
                            <a:rect l="l" t="t" r="r" b="b"/>
                            <a:pathLst>
                              <a:path w="400050" h="387350">
                                <a:moveTo>
                                  <a:pt x="0" y="374650"/>
                                </a:moveTo>
                                <a:lnTo>
                                  <a:pt x="0" y="12700"/>
                                </a:lnTo>
                                <a:lnTo>
                                  <a:pt x="0" y="11015"/>
                                </a:lnTo>
                                <a:lnTo>
                                  <a:pt x="322" y="9395"/>
                                </a:lnTo>
                                <a:lnTo>
                                  <a:pt x="966" y="7839"/>
                                </a:lnTo>
                                <a:lnTo>
                                  <a:pt x="1611" y="6283"/>
                                </a:lnTo>
                                <a:lnTo>
                                  <a:pt x="2528" y="4910"/>
                                </a:lnTo>
                                <a:lnTo>
                                  <a:pt x="3719" y="3719"/>
                                </a:lnTo>
                                <a:lnTo>
                                  <a:pt x="4910" y="2528"/>
                                </a:lnTo>
                                <a:lnTo>
                                  <a:pt x="6283" y="1611"/>
                                </a:lnTo>
                                <a:lnTo>
                                  <a:pt x="7839" y="966"/>
                                </a:lnTo>
                                <a:lnTo>
                                  <a:pt x="9395" y="322"/>
                                </a:lnTo>
                                <a:lnTo>
                                  <a:pt x="11015" y="0"/>
                                </a:lnTo>
                                <a:lnTo>
                                  <a:pt x="12700" y="0"/>
                                </a:lnTo>
                                <a:lnTo>
                                  <a:pt x="387350" y="0"/>
                                </a:lnTo>
                                <a:lnTo>
                                  <a:pt x="389034" y="0"/>
                                </a:lnTo>
                                <a:lnTo>
                                  <a:pt x="390654" y="322"/>
                                </a:lnTo>
                                <a:lnTo>
                                  <a:pt x="392210" y="966"/>
                                </a:lnTo>
                                <a:lnTo>
                                  <a:pt x="393765" y="1611"/>
                                </a:lnTo>
                                <a:lnTo>
                                  <a:pt x="395139" y="2528"/>
                                </a:lnTo>
                                <a:lnTo>
                                  <a:pt x="396330" y="3719"/>
                                </a:lnTo>
                                <a:lnTo>
                                  <a:pt x="397521" y="4910"/>
                                </a:lnTo>
                                <a:lnTo>
                                  <a:pt x="400050" y="12700"/>
                                </a:lnTo>
                                <a:lnTo>
                                  <a:pt x="400050" y="374650"/>
                                </a:lnTo>
                                <a:lnTo>
                                  <a:pt x="400049" y="376334"/>
                                </a:lnTo>
                                <a:lnTo>
                                  <a:pt x="399727" y="377953"/>
                                </a:lnTo>
                                <a:lnTo>
                                  <a:pt x="399083" y="379509"/>
                                </a:lnTo>
                                <a:lnTo>
                                  <a:pt x="398438" y="381065"/>
                                </a:lnTo>
                                <a:lnTo>
                                  <a:pt x="387350" y="387350"/>
                                </a:lnTo>
                                <a:lnTo>
                                  <a:pt x="12700" y="387350"/>
                                </a:lnTo>
                                <a:lnTo>
                                  <a:pt x="966" y="379509"/>
                                </a:lnTo>
                                <a:lnTo>
                                  <a:pt x="322" y="377953"/>
                                </a:lnTo>
                                <a:lnTo>
                                  <a:pt x="0" y="376334"/>
                                </a:lnTo>
                                <a:lnTo>
                                  <a:pt x="0" y="374650"/>
                                </a:lnTo>
                                <a:close/>
                              </a:path>
                            </a:pathLst>
                          </a:custGeom>
                          <a:ln w="12700">
                            <a:solidFill>
                              <a:srgbClr val="FF4D00"/>
                            </a:solidFill>
                            <a:prstDash val="solid"/>
                          </a:ln>
                        </wps:spPr>
                        <wps:bodyPr wrap="square" lIns="0" tIns="0" rIns="0" bIns="0" rtlCol="0">
                          <a:prstTxWarp prst="textNoShape">
                            <a:avLst/>
                          </a:prstTxWarp>
                          <a:noAutofit/>
                        </wps:bodyPr>
                      </wps:wsp>
                      <wps:wsp>
                        <wps:cNvPr id="32" name="Textbox 32"/>
                        <wps:cNvSpPr txBox="1"/>
                        <wps:spPr>
                          <a:xfrm>
                            <a:off x="0" y="0"/>
                            <a:ext cx="412750" cy="400050"/>
                          </a:xfrm>
                          <a:prstGeom prst="rect">
                            <a:avLst/>
                          </a:prstGeom>
                        </wps:spPr>
                        <wps:txbx>
                          <w:txbxContent>
                            <w:p w14:paraId="384917B7" w14:textId="77777777" w:rsidR="001E615D" w:rsidRDefault="001E615D">
                              <w:pPr>
                                <w:spacing w:before="128"/>
                                <w:ind w:right="1"/>
                                <w:jc w:val="center"/>
                                <w:rPr>
                                  <w:sz w:val="30"/>
                                </w:rPr>
                              </w:pPr>
                              <w:r>
                                <w:rPr>
                                  <w:spacing w:val="-10"/>
                                  <w:sz w:val="30"/>
                                </w:rPr>
                                <w:t>6</w:t>
                              </w:r>
                            </w:p>
                          </w:txbxContent>
                        </wps:txbx>
                        <wps:bodyPr wrap="square" lIns="0" tIns="0" rIns="0" bIns="0" rtlCol="0">
                          <a:noAutofit/>
                        </wps:bodyPr>
                      </wps:wsp>
                    </wpg:wgp>
                  </a:graphicData>
                </a:graphic>
              </wp:anchor>
            </w:drawing>
          </mc:Choice>
          <mc:Fallback>
            <w:pict>
              <v:group w14:anchorId="0119FF59" id="Group 30" o:spid="_x0000_s1053" style="position:absolute;left:0;text-align:left;margin-left:428.5pt;margin-top:-8.7pt;width:32.5pt;height:31.5pt;z-index:251649536;mso-wrap-distance-left:0;mso-wrap-distance-right:0;mso-position-horizontal-relative:page" coordsize="412750,400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">
                <v:shape id="Graphic 31" o:spid="_x0000_s1054" style="position:absolute;left:6350;top:6350;width:400050;height:387350;visibility:visible;mso-wrap-style:square;v-text-anchor:top" coordsize="400050,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" path="m,374650l,12700,,11015,322,9395,966,7839,1611,6283,2528,4910,3719,3719,4910,2528,6283,1611,7839,966,9395,322,11015,r1685,l387350,r1684,l390654,322r1556,644l393765,1611r1374,917l396330,3719r1191,1191l400050,12700r,361950l400049,376334r-322,1619l399083,379509r-645,1556l387350,387350r-374650,l966,379509,322,377953,,376334r,-1684xe" filled="f" strokecolor="#ff4d00" strokeweight="1pt">
                  <v:path arrowok="t"/>
                </v:shape>
                <v:shape id="Textbox 32" o:spid="_x0000_s1055" type="#_x0000_t202" style="position:absolute;width:412750;height:400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384917B7" w14:textId="77777777" w:rsidR="001E615D" w:rsidRDefault="001E615D">
                        <w:pPr>
                          <w:spacing w:before="128"/>
                          <w:ind w:right="1"/>
                          <w:jc w:val="center"/>
                          <w:rPr>
                            <w:sz w:val="30"/>
                          </w:rPr>
                        </w:pPr>
                        <w:r>
                          <w:rPr>
                            <w:spacing w:val="-10"/>
                            <w:sz w:val="30"/>
                          </w:rPr>
                          <w:t>6</w:t>
                        </w:r>
                      </w:p>
                    </w:txbxContent>
                  </v:textbox>
                </v:shape>
                <w10:wrap anchorx="page"/>
              </v:group>
            </w:pict>
          </mc:Fallback>
        </mc:AlternateContent>
      </w:r>
      <w:del w:id="44" w:author="Shekhar Shirwalkar" w:date="2025-01-08T16:37:00Z">
        <w:r w:rsidR="00745046" w:rsidDel="001477BE">
          <w:rPr>
            <w:sz w:val="13"/>
          </w:rPr>
          <w:delText>From</w:delText>
        </w:r>
        <w:r w:rsidR="00745046" w:rsidDel="001477BE">
          <w:rPr>
            <w:spacing w:val="-7"/>
            <w:sz w:val="13"/>
          </w:rPr>
          <w:delText xml:space="preserve"> </w:delText>
        </w:r>
        <w:r w:rsidR="00745046" w:rsidDel="001477BE">
          <w:rPr>
            <w:sz w:val="13"/>
          </w:rPr>
          <w:delText>D</w:delText>
        </w:r>
      </w:del>
      <w:proofErr w:type="spellStart"/>
      <w:r w:rsidR="00745046">
        <w:rPr>
          <w:sz w:val="13"/>
        </w:rPr>
        <w:t>esign</w:t>
      </w:r>
      <w:proofErr w:type="spellEnd"/>
      <w:r w:rsidR="00745046">
        <w:rPr>
          <w:spacing w:val="-5"/>
          <w:sz w:val="13"/>
        </w:rPr>
        <w:t xml:space="preserve"> </w:t>
      </w:r>
      <w:r w:rsidR="00745046">
        <w:rPr>
          <w:sz w:val="13"/>
        </w:rPr>
        <w:t>to</w:t>
      </w:r>
      <w:r w:rsidR="00745046">
        <w:rPr>
          <w:spacing w:val="-5"/>
          <w:sz w:val="13"/>
        </w:rPr>
        <w:t xml:space="preserve"> </w:t>
      </w:r>
      <w:r w:rsidR="00745046">
        <w:rPr>
          <w:sz w:val="13"/>
        </w:rPr>
        <w:t>Lifecycle</w:t>
      </w:r>
      <w:r w:rsidR="00745046">
        <w:rPr>
          <w:spacing w:val="-10"/>
          <w:sz w:val="13"/>
        </w:rPr>
        <w:t xml:space="preserve"> </w:t>
      </w:r>
      <w:r w:rsidR="00745046">
        <w:rPr>
          <w:sz w:val="13"/>
        </w:rPr>
        <w:t>Asset</w:t>
      </w:r>
      <w:r w:rsidR="00745046">
        <w:rPr>
          <w:spacing w:val="-4"/>
          <w:sz w:val="13"/>
        </w:rPr>
        <w:t xml:space="preserve"> </w:t>
      </w:r>
      <w:r w:rsidR="00745046">
        <w:rPr>
          <w:sz w:val="13"/>
        </w:rPr>
        <w:t>Management,</w:t>
      </w:r>
      <w:r w:rsidR="00745046">
        <w:rPr>
          <w:spacing w:val="-5"/>
          <w:sz w:val="13"/>
        </w:rPr>
        <w:t xml:space="preserve"> </w:t>
      </w:r>
      <w:r w:rsidR="00745046">
        <w:rPr>
          <w:sz w:val="13"/>
        </w:rPr>
        <w:t>to</w:t>
      </w:r>
      <w:r w:rsidR="00745046">
        <w:rPr>
          <w:spacing w:val="-5"/>
          <w:sz w:val="13"/>
        </w:rPr>
        <w:t xml:space="preserve"> </w:t>
      </w:r>
      <w:r w:rsidR="00745046">
        <w:rPr>
          <w:sz w:val="13"/>
        </w:rPr>
        <w:t>create</w:t>
      </w:r>
      <w:r w:rsidR="00745046">
        <w:rPr>
          <w:spacing w:val="-5"/>
          <w:sz w:val="13"/>
        </w:rPr>
        <w:t xml:space="preserve"> </w:t>
      </w:r>
      <w:r w:rsidR="00745046">
        <w:rPr>
          <w:sz w:val="13"/>
        </w:rPr>
        <w:t>and</w:t>
      </w:r>
      <w:r w:rsidR="00745046">
        <w:rPr>
          <w:spacing w:val="40"/>
          <w:sz w:val="13"/>
        </w:rPr>
        <w:t xml:space="preserve"> </w:t>
      </w:r>
      <w:r w:rsidR="00745046">
        <w:rPr>
          <w:sz w:val="13"/>
        </w:rPr>
        <w:t xml:space="preserve">protect value of </w:t>
      </w:r>
      <w:del w:id="45" w:author="Shekhar Shirwalkar" w:date="2025-01-08T16:38:00Z">
        <w:r w:rsidR="00745046" w:rsidDel="001477BE">
          <w:rPr>
            <w:sz w:val="13"/>
          </w:rPr>
          <w:delText>your sustainable energy Asset</w:delText>
        </w:r>
      </w:del>
      <w:ins w:id="46" w:author="Shekhar Shirwalkar" w:date="2025-01-08T16:38:00Z">
        <w:r>
          <w:rPr>
            <w:sz w:val="13"/>
          </w:rPr>
          <w:t>customer’s assets</w:t>
        </w:r>
      </w:ins>
    </w:p>
    <w:p w14:paraId="79628807" w14:textId="77777777" w:rsidR="00590F9E" w:rsidRDefault="00590F9E">
      <w:pPr>
        <w:spacing w:line="336" w:lineRule="auto"/>
        <w:rPr>
          <w:sz w:val="13"/>
        </w:rPr>
        <w:sectPr w:rsidR="00590F9E">
          <w:type w:val="continuous"/>
          <w:pgSz w:w="16840" w:h="11900" w:orient="landscape"/>
          <w:pgMar w:top="260" w:right="425" w:bottom="280" w:left="850" w:header="720" w:footer="720" w:gutter="0"/>
          <w:cols w:num="2" w:space="720" w:equalWidth="0">
            <w:col w:w="7241" w:space="40"/>
            <w:col w:w="8284"/>
          </w:cols>
        </w:sectPr>
      </w:pPr>
    </w:p>
    <w:p w14:paraId="54097CC3" w14:textId="77777777" w:rsidR="00590F9E" w:rsidRDefault="00590F9E">
      <w:pPr>
        <w:pStyle w:val="BodyText"/>
        <w:rPr>
          <w:sz w:val="27"/>
        </w:rPr>
      </w:pPr>
    </w:p>
    <w:p w14:paraId="0B042760" w14:textId="77777777" w:rsidR="00590F9E" w:rsidRDefault="00590F9E">
      <w:pPr>
        <w:pStyle w:val="BodyText"/>
        <w:rPr>
          <w:sz w:val="27"/>
        </w:rPr>
      </w:pPr>
    </w:p>
    <w:p w14:paraId="39673BE2" w14:textId="77777777" w:rsidR="00590F9E" w:rsidRDefault="00590F9E">
      <w:pPr>
        <w:pStyle w:val="BodyText"/>
        <w:rPr>
          <w:sz w:val="27"/>
        </w:rPr>
      </w:pPr>
    </w:p>
    <w:p w14:paraId="487114CF" w14:textId="77777777" w:rsidR="00590F9E" w:rsidRDefault="00590F9E">
      <w:pPr>
        <w:pStyle w:val="BodyText"/>
        <w:rPr>
          <w:sz w:val="27"/>
        </w:rPr>
      </w:pPr>
    </w:p>
    <w:p w14:paraId="35381C85" w14:textId="77777777" w:rsidR="00590F9E" w:rsidRDefault="00590F9E">
      <w:pPr>
        <w:pStyle w:val="BodyText"/>
        <w:spacing w:before="87"/>
        <w:rPr>
          <w:sz w:val="27"/>
        </w:rPr>
      </w:pPr>
    </w:p>
    <w:p w14:paraId="44AAF38E" w14:textId="77777777" w:rsidR="00590F9E" w:rsidRDefault="00745046">
      <w:pPr>
        <w:pStyle w:val="Heading4"/>
        <w:tabs>
          <w:tab w:val="left" w:pos="2166"/>
          <w:tab w:val="left" w:pos="4811"/>
          <w:tab w:val="left" w:pos="7426"/>
        </w:tabs>
        <w:ind w:left="0" w:right="573"/>
        <w:jc w:val="center"/>
      </w:pPr>
      <w:r>
        <w:rPr>
          <w:spacing w:val="-2"/>
        </w:rPr>
        <w:t>Projects</w:t>
      </w:r>
      <w:r>
        <w:tab/>
      </w:r>
      <w:r>
        <w:rPr>
          <w:spacing w:val="-2"/>
        </w:rPr>
        <w:t>Testimonials</w:t>
      </w:r>
      <w:r>
        <w:tab/>
      </w:r>
      <w:r>
        <w:rPr>
          <w:spacing w:val="-2"/>
        </w:rPr>
        <w:t>Clientele</w:t>
      </w:r>
      <w:r>
        <w:tab/>
      </w:r>
      <w:r>
        <w:rPr>
          <w:spacing w:val="-4"/>
        </w:rPr>
        <w:t>News</w:t>
      </w:r>
    </w:p>
    <w:p w14:paraId="6D4E753C" w14:textId="77777777" w:rsidR="00590F9E" w:rsidRDefault="00745046">
      <w:pPr>
        <w:pStyle w:val="BodyText"/>
        <w:spacing w:before="9"/>
        <w:rPr>
          <w:sz w:val="7"/>
        </w:rPr>
      </w:pPr>
      <w:r>
        <w:rPr>
          <w:noProof/>
          <w:sz w:val="7"/>
          <w:lang w:val="en-IN" w:eastAsia="en-IN"/>
        </w:rPr>
        <mc:AlternateContent>
          <mc:Choice Requires="wps">
            <w:drawing>
              <wp:anchor distT="0" distB="0" distL="0" distR="0" simplePos="0" relativeHeight="487589888" behindDoc="1" locked="0" layoutInCell="1" allowOverlap="1" wp14:anchorId="04A1BDAC" wp14:editId="4BF61CBE">
                <wp:simplePos x="0" y="0"/>
                <wp:positionH relativeFrom="page">
                  <wp:posOffset>2876550</wp:posOffset>
                </wp:positionH>
                <wp:positionV relativeFrom="paragraph">
                  <wp:posOffset>72078</wp:posOffset>
                </wp:positionV>
                <wp:extent cx="317500" cy="1905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0" cy="19050"/>
                        </a:xfrm>
                        <a:custGeom>
                          <a:avLst/>
                          <a:gdLst/>
                          <a:ahLst/>
                          <a:cxnLst/>
                          <a:rect l="l" t="t" r="r" b="b"/>
                          <a:pathLst>
                            <a:path w="317500" h="19050">
                              <a:moveTo>
                                <a:pt x="317500" y="19050"/>
                              </a:moveTo>
                              <a:lnTo>
                                <a:pt x="0" y="19050"/>
                              </a:lnTo>
                              <a:lnTo>
                                <a:pt x="0" y="0"/>
                              </a:lnTo>
                              <a:lnTo>
                                <a:pt x="317500" y="0"/>
                              </a:lnTo>
                              <a:lnTo>
                                <a:pt x="317500" y="19050"/>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54C27702" id="Graphic 33" o:spid="_x0000_s1026" style="position:absolute;margin-left:226.5pt;margin-top:5.7pt;width:25pt;height:1.5pt;z-index:-15726592;visibility:visible;mso-wrap-style:square;mso-wrap-distance-left:0;mso-wrap-distance-top:0;mso-wrap-distance-right:0;mso-wrap-distance-bottom:0;mso-position-horizontal:absolute;mso-position-horizontal-relative:page;mso-position-vertical:absolute;mso-position-vertical-relative:text;v-text-anchor:top" coordsize="31750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" path="m317500,19050l,19050,,,317500,r,19050xe" fillcolor="#ff4d00" stroked="f">
                <v:path arrowok="t"/>
                <w10:wrap type="topAndBottom" anchorx="page"/>
              </v:shape>
            </w:pict>
          </mc:Fallback>
        </mc:AlternateContent>
      </w:r>
      <w:r>
        <w:rPr>
          <w:noProof/>
          <w:sz w:val="7"/>
          <w:lang w:val="en-IN" w:eastAsia="en-IN"/>
        </w:rPr>
        <mc:AlternateContent>
          <mc:Choice Requires="wps">
            <w:drawing>
              <wp:anchor distT="0" distB="0" distL="0" distR="0" simplePos="0" relativeHeight="487590400" behindDoc="1" locked="0" layoutInCell="1" allowOverlap="1" wp14:anchorId="3BB973C6" wp14:editId="549B4919">
                <wp:simplePos x="0" y="0"/>
                <wp:positionH relativeFrom="page">
                  <wp:posOffset>4419600</wp:posOffset>
                </wp:positionH>
                <wp:positionV relativeFrom="paragraph">
                  <wp:posOffset>72078</wp:posOffset>
                </wp:positionV>
                <wp:extent cx="317500" cy="1905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0" cy="19050"/>
                        </a:xfrm>
                        <a:custGeom>
                          <a:avLst/>
                          <a:gdLst/>
                          <a:ahLst/>
                          <a:cxnLst/>
                          <a:rect l="l" t="t" r="r" b="b"/>
                          <a:pathLst>
                            <a:path w="317500" h="19050">
                              <a:moveTo>
                                <a:pt x="317500" y="19050"/>
                              </a:moveTo>
                              <a:lnTo>
                                <a:pt x="0" y="19050"/>
                              </a:lnTo>
                              <a:lnTo>
                                <a:pt x="0" y="0"/>
                              </a:lnTo>
                              <a:lnTo>
                                <a:pt x="317500" y="0"/>
                              </a:lnTo>
                              <a:lnTo>
                                <a:pt x="317500" y="19050"/>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193F8471" id="Graphic 34" o:spid="_x0000_s1026" style="position:absolute;margin-left:348pt;margin-top:5.7pt;width:25pt;height:1.5pt;z-index:-15726080;visibility:visible;mso-wrap-style:square;mso-wrap-distance-left:0;mso-wrap-distance-top:0;mso-wrap-distance-right:0;mso-wrap-distance-bottom:0;mso-position-horizontal:absolute;mso-position-horizontal-relative:page;mso-position-vertical:absolute;mso-position-vertical-relative:text;v-text-anchor:top" coordsize="31750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" path="m317500,19050l,19050,,,317500,r,19050xe" fillcolor="#ff4d00" stroked="f">
                <v:path arrowok="t"/>
                <w10:wrap type="topAndBottom" anchorx="page"/>
              </v:shape>
            </w:pict>
          </mc:Fallback>
        </mc:AlternateContent>
      </w:r>
      <w:r>
        <w:rPr>
          <w:noProof/>
          <w:sz w:val="7"/>
          <w:lang w:val="en-IN" w:eastAsia="en-IN"/>
        </w:rPr>
        <mc:AlternateContent>
          <mc:Choice Requires="wps">
            <w:drawing>
              <wp:anchor distT="0" distB="0" distL="0" distR="0" simplePos="0" relativeHeight="487590912" behindDoc="1" locked="0" layoutInCell="1" allowOverlap="1" wp14:anchorId="64501993" wp14:editId="6FF1FFE8">
                <wp:simplePos x="0" y="0"/>
                <wp:positionH relativeFrom="page">
                  <wp:posOffset>5956300</wp:posOffset>
                </wp:positionH>
                <wp:positionV relativeFrom="paragraph">
                  <wp:posOffset>72078</wp:posOffset>
                </wp:positionV>
                <wp:extent cx="317500" cy="1905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0" cy="19050"/>
                        </a:xfrm>
                        <a:custGeom>
                          <a:avLst/>
                          <a:gdLst/>
                          <a:ahLst/>
                          <a:cxnLst/>
                          <a:rect l="l" t="t" r="r" b="b"/>
                          <a:pathLst>
                            <a:path w="317500" h="19050">
                              <a:moveTo>
                                <a:pt x="317500" y="19050"/>
                              </a:moveTo>
                              <a:lnTo>
                                <a:pt x="0" y="19050"/>
                              </a:lnTo>
                              <a:lnTo>
                                <a:pt x="0" y="0"/>
                              </a:lnTo>
                              <a:lnTo>
                                <a:pt x="317500" y="0"/>
                              </a:lnTo>
                              <a:lnTo>
                                <a:pt x="317500" y="19050"/>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23A35A85" id="Graphic 35" o:spid="_x0000_s1026" style="position:absolute;margin-left:469pt;margin-top:5.7pt;width:25pt;height:1.5pt;z-index:-15725568;visibility:visible;mso-wrap-style:square;mso-wrap-distance-left:0;mso-wrap-distance-top:0;mso-wrap-distance-right:0;mso-wrap-distance-bottom:0;mso-position-horizontal:absolute;mso-position-horizontal-relative:page;mso-position-vertical:absolute;mso-position-vertical-relative:text;v-text-anchor:top" coordsize="31750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" path="m317500,19050l,19050,,,317500,r,19050xe" fillcolor="#ff4d00" stroked="f">
                <v:path arrowok="t"/>
                <w10:wrap type="topAndBottom" anchorx="page"/>
              </v:shape>
            </w:pict>
          </mc:Fallback>
        </mc:AlternateContent>
      </w:r>
      <w:r>
        <w:rPr>
          <w:noProof/>
          <w:sz w:val="7"/>
          <w:lang w:val="en-IN" w:eastAsia="en-IN"/>
        </w:rPr>
        <mc:AlternateContent>
          <mc:Choice Requires="wps">
            <w:drawing>
              <wp:anchor distT="0" distB="0" distL="0" distR="0" simplePos="0" relativeHeight="487591424" behindDoc="1" locked="0" layoutInCell="1" allowOverlap="1" wp14:anchorId="31F34983" wp14:editId="5D580586">
                <wp:simplePos x="0" y="0"/>
                <wp:positionH relativeFrom="page">
                  <wp:posOffset>7499350</wp:posOffset>
                </wp:positionH>
                <wp:positionV relativeFrom="paragraph">
                  <wp:posOffset>72078</wp:posOffset>
                </wp:positionV>
                <wp:extent cx="317500" cy="1905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0" cy="19050"/>
                        </a:xfrm>
                        <a:custGeom>
                          <a:avLst/>
                          <a:gdLst/>
                          <a:ahLst/>
                          <a:cxnLst/>
                          <a:rect l="l" t="t" r="r" b="b"/>
                          <a:pathLst>
                            <a:path w="317500" h="19050">
                              <a:moveTo>
                                <a:pt x="317500" y="19050"/>
                              </a:moveTo>
                              <a:lnTo>
                                <a:pt x="0" y="19050"/>
                              </a:lnTo>
                              <a:lnTo>
                                <a:pt x="0" y="0"/>
                              </a:lnTo>
                              <a:lnTo>
                                <a:pt x="317500" y="0"/>
                              </a:lnTo>
                              <a:lnTo>
                                <a:pt x="317500" y="19050"/>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69189C60" id="Graphic 36" o:spid="_x0000_s1026" style="position:absolute;margin-left:590.5pt;margin-top:5.7pt;width:25pt;height:1.5pt;z-index:-15725056;visibility:visible;mso-wrap-style:square;mso-wrap-distance-left:0;mso-wrap-distance-top:0;mso-wrap-distance-right:0;mso-wrap-distance-bottom:0;mso-position-horizontal:absolute;mso-position-horizontal-relative:page;mso-position-vertical:absolute;mso-position-vertical-relative:text;v-text-anchor:top" coordsize="31750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" path="m317500,19050l,19050,,,317500,r,19050xe" fillcolor="#ff4d00" stroked="f">
                <v:path arrowok="t"/>
                <w10:wrap type="topAndBottom" anchorx="page"/>
              </v:shape>
            </w:pict>
          </mc:Fallback>
        </mc:AlternateContent>
      </w:r>
    </w:p>
    <w:p w14:paraId="75F47927" w14:textId="77777777" w:rsidR="00590F9E" w:rsidRDefault="00590F9E">
      <w:pPr>
        <w:pStyle w:val="BodyText"/>
        <w:rPr>
          <w:sz w:val="7"/>
        </w:rPr>
        <w:sectPr w:rsidR="00590F9E">
          <w:type w:val="continuous"/>
          <w:pgSz w:w="16840" w:h="11900" w:orient="landscape"/>
          <w:pgMar w:top="260" w:right="425" w:bottom="280" w:left="850" w:header="720" w:footer="720" w:gutter="0"/>
          <w:cols w:space="720"/>
        </w:sectPr>
      </w:pPr>
    </w:p>
    <w:p w14:paraId="3ED8BED6" w14:textId="77777777" w:rsidR="00590F9E" w:rsidRDefault="00745046">
      <w:pPr>
        <w:tabs>
          <w:tab w:val="left" w:pos="10150"/>
        </w:tabs>
        <w:ind w:left="7720"/>
        <w:rPr>
          <w:position w:val="34"/>
          <w:sz w:val="20"/>
        </w:rPr>
      </w:pPr>
      <w:r>
        <w:rPr>
          <w:noProof/>
          <w:sz w:val="20"/>
          <w:lang w:val="en-IN" w:eastAsia="en-IN"/>
        </w:rPr>
        <w:lastRenderedPageBreak/>
        <mc:AlternateContent>
          <mc:Choice Requires="wpg">
            <w:drawing>
              <wp:inline distT="0" distB="0" distL="0" distR="0" wp14:anchorId="14D8C4D7" wp14:editId="5B0439CE">
                <wp:extent cx="1365250" cy="1130300"/>
                <wp:effectExtent l="9525" t="0" r="0" b="3175"/>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5250" cy="1130300"/>
                          <a:chOff x="0" y="0"/>
                          <a:chExt cx="1365250" cy="1130300"/>
                        </a:xfrm>
                      </wpg:grpSpPr>
                      <wps:wsp>
                        <wps:cNvPr id="38" name="Graphic 38">
                          <a:hlinkClick r:id="rId42"/>
                        </wps:cNvPr>
                        <wps:cNvSpPr/>
                        <wps:spPr>
                          <a:xfrm>
                            <a:off x="3175" y="3175"/>
                            <a:ext cx="1358900" cy="1123950"/>
                          </a:xfrm>
                          <a:custGeom>
                            <a:avLst/>
                            <a:gdLst/>
                            <a:ahLst/>
                            <a:cxnLst/>
                            <a:rect l="l" t="t" r="r" b="b"/>
                            <a:pathLst>
                              <a:path w="1358900" h="1123950">
                                <a:moveTo>
                                  <a:pt x="0" y="1101725"/>
                                </a:moveTo>
                                <a:lnTo>
                                  <a:pt x="0" y="22225"/>
                                </a:lnTo>
                                <a:lnTo>
                                  <a:pt x="0" y="19277"/>
                                </a:lnTo>
                                <a:lnTo>
                                  <a:pt x="563" y="16442"/>
                                </a:lnTo>
                                <a:lnTo>
                                  <a:pt x="19277" y="0"/>
                                </a:lnTo>
                                <a:lnTo>
                                  <a:pt x="22225" y="0"/>
                                </a:lnTo>
                                <a:lnTo>
                                  <a:pt x="1336675" y="0"/>
                                </a:lnTo>
                                <a:lnTo>
                                  <a:pt x="1339622" y="0"/>
                                </a:lnTo>
                                <a:lnTo>
                                  <a:pt x="1342457" y="563"/>
                                </a:lnTo>
                                <a:lnTo>
                                  <a:pt x="1345179" y="1691"/>
                                </a:lnTo>
                                <a:lnTo>
                                  <a:pt x="1347902" y="2819"/>
                                </a:lnTo>
                                <a:lnTo>
                                  <a:pt x="1358900" y="22225"/>
                                </a:lnTo>
                                <a:lnTo>
                                  <a:pt x="1358900" y="1101725"/>
                                </a:lnTo>
                                <a:lnTo>
                                  <a:pt x="1336675" y="1123950"/>
                                </a:lnTo>
                                <a:lnTo>
                                  <a:pt x="22225" y="1123950"/>
                                </a:lnTo>
                                <a:lnTo>
                                  <a:pt x="0" y="1104672"/>
                                </a:lnTo>
                                <a:lnTo>
                                  <a:pt x="0" y="1101725"/>
                                </a:lnTo>
                                <a:close/>
                              </a:path>
                            </a:pathLst>
                          </a:custGeom>
                          <a:ln w="6350">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39" name="Image 39">
                            <a:hlinkClick r:id="rId42"/>
                          </pic:cNvPr>
                          <pic:cNvPicPr/>
                        </pic:nvPicPr>
                        <pic:blipFill>
                          <a:blip r:embed="rId43" cstate="print"/>
                          <a:stretch>
                            <a:fillRect/>
                          </a:stretch>
                        </pic:blipFill>
                        <pic:spPr>
                          <a:xfrm>
                            <a:off x="254000" y="133349"/>
                            <a:ext cx="857250" cy="571500"/>
                          </a:xfrm>
                          <a:prstGeom prst="rect">
                            <a:avLst/>
                          </a:prstGeom>
                        </pic:spPr>
                      </pic:pic>
                      <wps:wsp>
                        <wps:cNvPr id="40" name="Textbox 40"/>
                        <wps:cNvSpPr txBox="1"/>
                        <wps:spPr>
                          <a:xfrm>
                            <a:off x="567035" y="779177"/>
                            <a:ext cx="241935" cy="128270"/>
                          </a:xfrm>
                          <a:prstGeom prst="rect">
                            <a:avLst/>
                          </a:prstGeom>
                        </wps:spPr>
                        <wps:txbx>
                          <w:txbxContent>
                            <w:p w14:paraId="408E5A37" w14:textId="77777777" w:rsidR="001E615D" w:rsidRDefault="001E615D">
                              <w:pPr>
                                <w:spacing w:line="201" w:lineRule="exact"/>
                                <w:rPr>
                                  <w:sz w:val="18"/>
                                </w:rPr>
                              </w:pPr>
                              <w:hyperlink r:id="rId44">
                                <w:r>
                                  <w:rPr>
                                    <w:spacing w:val="-5"/>
                                    <w:sz w:val="18"/>
                                  </w:rPr>
                                  <w:t>NLC</w:t>
                                </w:r>
                              </w:hyperlink>
                            </w:p>
                          </w:txbxContent>
                        </wps:txbx>
                        <wps:bodyPr wrap="square" lIns="0" tIns="0" rIns="0" bIns="0" rtlCol="0">
                          <a:noAutofit/>
                        </wps:bodyPr>
                      </wps:wsp>
                    </wpg:wgp>
                  </a:graphicData>
                </a:graphic>
              </wp:inline>
            </w:drawing>
          </mc:Choice>
          <mc:Fallback>
            <w:pict>
              <v:group w14:anchorId="14D8C4D7" id="Group 37" o:spid="_x0000_s1056" style="width:107.5pt;height:89pt;mso-position-horizontal-relative:char;mso-position-vertical-relative:line" coordsize="13652,11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">
                <v:shape id="Graphic 38" o:spid="_x0000_s1057" href="https://enrichenergy.com/clientele/" style="position:absolute;left:31;top:31;width:13589;height:11240;visibility:visible;mso-wrap-style:square;v-text-anchor:top" coordsize="1358900,112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" o:button="t" path="m,1101725l,22225,,19277,563,16442,19277,r2948,l1336675,r2947,l1342457,563r2722,1128l1347902,2819r10998,19406l1358900,1101725r-22225,22225l22225,1123950,,1104672r,-2947xe" filled="f" strokecolor="#ddd" strokeweight=".5pt">
                  <v:fill o:detectmouseclick="t"/>
                  <v:path arrowok="t"/>
                </v:shape>
                <v:shape id="Image 39" o:spid="_x0000_s1058" type="#_x0000_t75" href="https://enrichenergy.com/clientele/" style="position:absolute;left:2540;top:1333;width:8572;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" o:button="t">
                  <v:fill o:detectmouseclick="t"/>
                  <v:imagedata r:id="rId45" o:title=""/>
                </v:shape>
                <v:shape id="Textbox 40" o:spid="_x0000_s1059" type="#_x0000_t202" style="position:absolute;left:5670;top:7791;width:2419;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408E5A37" w14:textId="77777777" w:rsidR="001E615D" w:rsidRDefault="001E615D">
                        <w:pPr>
                          <w:spacing w:line="201" w:lineRule="exact"/>
                          <w:rPr>
                            <w:sz w:val="18"/>
                          </w:rPr>
                        </w:pPr>
                        <w:hyperlink r:id="rId46">
                          <w:r>
                            <w:rPr>
                              <w:spacing w:val="-5"/>
                              <w:sz w:val="18"/>
                            </w:rPr>
                            <w:t>NLC</w:t>
                          </w:r>
                        </w:hyperlink>
                      </w:p>
                    </w:txbxContent>
                  </v:textbox>
                </v:shape>
                <w10:anchorlock/>
              </v:group>
            </w:pict>
          </mc:Fallback>
        </mc:AlternateContent>
      </w:r>
      <w:r>
        <w:rPr>
          <w:sz w:val="20"/>
        </w:rPr>
        <w:tab/>
      </w:r>
      <w:r>
        <w:rPr>
          <w:noProof/>
          <w:position w:val="34"/>
          <w:sz w:val="20"/>
          <w:lang w:val="en-IN" w:eastAsia="en-IN"/>
        </w:rPr>
        <mc:AlternateContent>
          <mc:Choice Requires="wpg">
            <w:drawing>
              <wp:inline distT="0" distB="0" distL="0" distR="0" wp14:anchorId="4C2A7B89" wp14:editId="14D21F99">
                <wp:extent cx="1358900" cy="914400"/>
                <wp:effectExtent l="0" t="0" r="0" b="0"/>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8900" cy="914400"/>
                          <a:chOff x="0" y="0"/>
                          <a:chExt cx="1358900" cy="914400"/>
                        </a:xfrm>
                      </wpg:grpSpPr>
                      <pic:pic xmlns:pic="http://schemas.openxmlformats.org/drawingml/2006/picture">
                        <pic:nvPicPr>
                          <pic:cNvPr id="42" name="Image 42"/>
                          <pic:cNvPicPr/>
                        </pic:nvPicPr>
                        <pic:blipFill>
                          <a:blip r:embed="rId47" cstate="print"/>
                          <a:stretch>
                            <a:fillRect/>
                          </a:stretch>
                        </pic:blipFill>
                        <pic:spPr>
                          <a:xfrm>
                            <a:off x="0" y="0"/>
                            <a:ext cx="1358899" cy="914399"/>
                          </a:xfrm>
                          <a:prstGeom prst="rect">
                            <a:avLst/>
                          </a:prstGeom>
                        </pic:spPr>
                      </pic:pic>
                      <wps:wsp>
                        <wps:cNvPr id="43" name="Textbox 43"/>
                        <wps:cNvSpPr txBox="1"/>
                        <wps:spPr>
                          <a:xfrm>
                            <a:off x="0" y="0"/>
                            <a:ext cx="1358900" cy="914400"/>
                          </a:xfrm>
                          <a:prstGeom prst="rect">
                            <a:avLst/>
                          </a:prstGeom>
                        </wps:spPr>
                        <wps:txbx>
                          <w:txbxContent>
                            <w:p w14:paraId="019BAD49" w14:textId="77777777" w:rsidR="001E615D" w:rsidRDefault="001E615D">
                              <w:pPr>
                                <w:rPr>
                                  <w:sz w:val="14"/>
                                </w:rPr>
                              </w:pPr>
                            </w:p>
                            <w:p w14:paraId="4C536D56" w14:textId="77777777" w:rsidR="001E615D" w:rsidRDefault="001E615D">
                              <w:pPr>
                                <w:rPr>
                                  <w:sz w:val="14"/>
                                </w:rPr>
                              </w:pPr>
                            </w:p>
                            <w:p w14:paraId="37964F57" w14:textId="77777777" w:rsidR="001E615D" w:rsidRDefault="001E615D">
                              <w:pPr>
                                <w:rPr>
                                  <w:sz w:val="14"/>
                                </w:rPr>
                              </w:pPr>
                            </w:p>
                            <w:p w14:paraId="1C6E8C68" w14:textId="77777777" w:rsidR="001E615D" w:rsidRDefault="001E615D">
                              <w:pPr>
                                <w:rPr>
                                  <w:sz w:val="14"/>
                                </w:rPr>
                              </w:pPr>
                            </w:p>
                            <w:p w14:paraId="580D366A" w14:textId="77777777" w:rsidR="001E615D" w:rsidRDefault="001E615D">
                              <w:pPr>
                                <w:spacing w:before="3"/>
                                <w:rPr>
                                  <w:sz w:val="14"/>
                                </w:rPr>
                              </w:pPr>
                            </w:p>
                            <w:p w14:paraId="0DED6909" w14:textId="77777777" w:rsidR="001E615D" w:rsidRDefault="001E615D">
                              <w:pPr>
                                <w:spacing w:line="297" w:lineRule="auto"/>
                                <w:ind w:right="1"/>
                                <w:jc w:val="center"/>
                                <w:rPr>
                                  <w:sz w:val="14"/>
                                </w:rPr>
                              </w:pPr>
                              <w:r>
                                <w:rPr>
                                  <w:sz w:val="14"/>
                                </w:rPr>
                                <w:t>Enrich Energy listed amongst</w:t>
                              </w:r>
                              <w:r>
                                <w:rPr>
                                  <w:spacing w:val="40"/>
                                  <w:sz w:val="14"/>
                                </w:rPr>
                                <w:t xml:space="preserve"> </w:t>
                              </w:r>
                              <w:r>
                                <w:rPr>
                                  <w:sz w:val="14"/>
                                </w:rPr>
                                <w:t>fastest</w:t>
                              </w:r>
                              <w:r>
                                <w:rPr>
                                  <w:spacing w:val="-10"/>
                                  <w:sz w:val="14"/>
                                </w:rPr>
                                <w:t xml:space="preserve"> </w:t>
                              </w:r>
                              <w:r>
                                <w:rPr>
                                  <w:sz w:val="14"/>
                                </w:rPr>
                                <w:t>growing</w:t>
                              </w:r>
                              <w:r>
                                <w:rPr>
                                  <w:spacing w:val="-10"/>
                                  <w:sz w:val="14"/>
                                </w:rPr>
                                <w:t xml:space="preserve"> </w:t>
                              </w:r>
                              <w:r>
                                <w:rPr>
                                  <w:sz w:val="14"/>
                                </w:rPr>
                                <w:t>Solar</w:t>
                              </w:r>
                              <w:r>
                                <w:rPr>
                                  <w:spacing w:val="-9"/>
                                  <w:sz w:val="14"/>
                                </w:rPr>
                                <w:t xml:space="preserve"> </w:t>
                              </w:r>
                              <w:r>
                                <w:rPr>
                                  <w:sz w:val="14"/>
                                </w:rPr>
                                <w:t>&amp;</w:t>
                              </w:r>
                              <w:r>
                                <w:rPr>
                                  <w:spacing w:val="-10"/>
                                  <w:sz w:val="14"/>
                                </w:rPr>
                                <w:t xml:space="preserve"> </w:t>
                              </w:r>
                              <w:r>
                                <w:rPr>
                                  <w:sz w:val="14"/>
                                </w:rPr>
                                <w:t>Energy</w:t>
                              </w:r>
                              <w:r>
                                <w:rPr>
                                  <w:spacing w:val="40"/>
                                  <w:sz w:val="14"/>
                                </w:rPr>
                                <w:t xml:space="preserve"> </w:t>
                              </w:r>
                              <w:r>
                                <w:rPr>
                                  <w:spacing w:val="-2"/>
                                  <w:sz w:val="14"/>
                                </w:rPr>
                                <w:t>companies</w:t>
                              </w:r>
                            </w:p>
                          </w:txbxContent>
                        </wps:txbx>
                        <wps:bodyPr wrap="square" lIns="0" tIns="0" rIns="0" bIns="0" rtlCol="0">
                          <a:noAutofit/>
                        </wps:bodyPr>
                      </wps:wsp>
                    </wpg:wgp>
                  </a:graphicData>
                </a:graphic>
              </wp:inline>
            </w:drawing>
          </mc:Choice>
          <mc:Fallback>
            <w:pict>
              <v:group w14:anchorId="4C2A7B89" id="Group 41" o:spid="_x0000_s1060" style="width:107pt;height:1in;mso-position-horizontal-relative:char;mso-position-vertical-relative:line" coordsize="13589,9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">
                <v:shape id="Image 42" o:spid="_x0000_s1061" type="#_x0000_t75" style="position:absolute;width:13588;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">
                  <v:imagedata r:id="rId48" o:title=""/>
                </v:shape>
                <v:shape id="Textbox 43" o:spid="_x0000_s1062" type="#_x0000_t202" style="position:absolute;width:13589;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PdxAAAANsAAAAPAAAAZHJzL2Rvd25yZXYueG1sRI9Ba8JA&#10;FITvBf/D8oTe6sa2iE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ZYE93EAAAA2wAAAA8A&#10;AAAAAAAAAAAAAAAABwIAAGRycy9kb3ducmV2LnhtbFBLBQYAAAAAAwADALcAAAD4AgAAAAA=&#10;" filled="f" stroked="f">
                  <v:textbox inset="0,0,0,0">
                    <w:txbxContent>
                      <w:p w14:paraId="019BAD49" w14:textId="77777777" w:rsidR="001E615D" w:rsidRDefault="001E615D">
                        <w:pPr>
                          <w:rPr>
                            <w:sz w:val="14"/>
                          </w:rPr>
                        </w:pPr>
                      </w:p>
                      <w:p w14:paraId="4C536D56" w14:textId="77777777" w:rsidR="001E615D" w:rsidRDefault="001E615D">
                        <w:pPr>
                          <w:rPr>
                            <w:sz w:val="14"/>
                          </w:rPr>
                        </w:pPr>
                      </w:p>
                      <w:p w14:paraId="37964F57" w14:textId="77777777" w:rsidR="001E615D" w:rsidRDefault="001E615D">
                        <w:pPr>
                          <w:rPr>
                            <w:sz w:val="14"/>
                          </w:rPr>
                        </w:pPr>
                      </w:p>
                      <w:p w14:paraId="1C6E8C68" w14:textId="77777777" w:rsidR="001E615D" w:rsidRDefault="001E615D">
                        <w:pPr>
                          <w:rPr>
                            <w:sz w:val="14"/>
                          </w:rPr>
                        </w:pPr>
                      </w:p>
                      <w:p w14:paraId="580D366A" w14:textId="77777777" w:rsidR="001E615D" w:rsidRDefault="001E615D">
                        <w:pPr>
                          <w:spacing w:before="3"/>
                          <w:rPr>
                            <w:sz w:val="14"/>
                          </w:rPr>
                        </w:pPr>
                      </w:p>
                      <w:p w14:paraId="0DED6909" w14:textId="77777777" w:rsidR="001E615D" w:rsidRDefault="001E615D">
                        <w:pPr>
                          <w:spacing w:line="297" w:lineRule="auto"/>
                          <w:ind w:right="1"/>
                          <w:jc w:val="center"/>
                          <w:rPr>
                            <w:sz w:val="14"/>
                          </w:rPr>
                        </w:pPr>
                        <w:r>
                          <w:rPr>
                            <w:sz w:val="14"/>
                          </w:rPr>
                          <w:t>Enrich Energy listed amongst</w:t>
                        </w:r>
                        <w:r>
                          <w:rPr>
                            <w:spacing w:val="40"/>
                            <w:sz w:val="14"/>
                          </w:rPr>
                          <w:t xml:space="preserve"> </w:t>
                        </w:r>
                        <w:r>
                          <w:rPr>
                            <w:sz w:val="14"/>
                          </w:rPr>
                          <w:t>fastest</w:t>
                        </w:r>
                        <w:r>
                          <w:rPr>
                            <w:spacing w:val="-10"/>
                            <w:sz w:val="14"/>
                          </w:rPr>
                          <w:t xml:space="preserve"> </w:t>
                        </w:r>
                        <w:r>
                          <w:rPr>
                            <w:sz w:val="14"/>
                          </w:rPr>
                          <w:t>growing</w:t>
                        </w:r>
                        <w:r>
                          <w:rPr>
                            <w:spacing w:val="-10"/>
                            <w:sz w:val="14"/>
                          </w:rPr>
                          <w:t xml:space="preserve"> </w:t>
                        </w:r>
                        <w:r>
                          <w:rPr>
                            <w:sz w:val="14"/>
                          </w:rPr>
                          <w:t>Solar</w:t>
                        </w:r>
                        <w:r>
                          <w:rPr>
                            <w:spacing w:val="-9"/>
                            <w:sz w:val="14"/>
                          </w:rPr>
                          <w:t xml:space="preserve"> </w:t>
                        </w:r>
                        <w:r>
                          <w:rPr>
                            <w:sz w:val="14"/>
                          </w:rPr>
                          <w:t>&amp;</w:t>
                        </w:r>
                        <w:r>
                          <w:rPr>
                            <w:spacing w:val="-10"/>
                            <w:sz w:val="14"/>
                          </w:rPr>
                          <w:t xml:space="preserve"> </w:t>
                        </w:r>
                        <w:r>
                          <w:rPr>
                            <w:sz w:val="14"/>
                          </w:rPr>
                          <w:t>Energy</w:t>
                        </w:r>
                        <w:r>
                          <w:rPr>
                            <w:spacing w:val="40"/>
                            <w:sz w:val="14"/>
                          </w:rPr>
                          <w:t xml:space="preserve"> </w:t>
                        </w:r>
                        <w:r>
                          <w:rPr>
                            <w:spacing w:val="-2"/>
                            <w:sz w:val="14"/>
                          </w:rPr>
                          <w:t>companies</w:t>
                        </w:r>
                      </w:p>
                    </w:txbxContent>
                  </v:textbox>
                </v:shape>
                <w10:anchorlock/>
              </v:group>
            </w:pict>
          </mc:Fallback>
        </mc:AlternateContent>
      </w:r>
    </w:p>
    <w:p w14:paraId="1C1DE05A" w14:textId="77777777" w:rsidR="00590F9E" w:rsidRDefault="00590F9E">
      <w:pPr>
        <w:rPr>
          <w:position w:val="34"/>
          <w:sz w:val="20"/>
        </w:rPr>
        <w:sectPr w:rsidR="00590F9E">
          <w:pgSz w:w="16840" w:h="11900" w:orient="landscape"/>
          <w:pgMar w:top="260" w:right="425" w:bottom="280" w:left="850" w:header="720" w:footer="720" w:gutter="0"/>
          <w:cols w:space="720"/>
        </w:sectPr>
      </w:pPr>
    </w:p>
    <w:p w14:paraId="4134908C" w14:textId="77777777" w:rsidR="00590F9E" w:rsidRDefault="00590F9E">
      <w:pPr>
        <w:pStyle w:val="BodyText"/>
        <w:spacing w:before="69"/>
      </w:pPr>
    </w:p>
    <w:p w14:paraId="189A1903" w14:textId="77777777" w:rsidR="00590F9E" w:rsidRDefault="00745046">
      <w:pPr>
        <w:pStyle w:val="BodyText"/>
        <w:spacing w:before="1"/>
        <w:ind w:left="2899"/>
      </w:pPr>
      <w:r>
        <w:rPr>
          <w:noProof/>
          <w:lang w:val="en-IN" w:eastAsia="en-IN"/>
        </w:rPr>
        <mc:AlternateContent>
          <mc:Choice Requires="wpg">
            <w:drawing>
              <wp:anchor distT="0" distB="0" distL="0" distR="0" simplePos="0" relativeHeight="15737344" behindDoc="0" locked="0" layoutInCell="1" allowOverlap="1" wp14:anchorId="5C12E87A" wp14:editId="5C6D7D7D">
                <wp:simplePos x="0" y="0"/>
                <wp:positionH relativeFrom="page">
                  <wp:posOffset>2362200</wp:posOffset>
                </wp:positionH>
                <wp:positionV relativeFrom="paragraph">
                  <wp:posOffset>-1320913</wp:posOffset>
                </wp:positionV>
                <wp:extent cx="1365250" cy="118745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5250" cy="1187450"/>
                          <a:chOff x="0" y="0"/>
                          <a:chExt cx="1365250" cy="1187450"/>
                        </a:xfrm>
                      </wpg:grpSpPr>
                      <pic:pic xmlns:pic="http://schemas.openxmlformats.org/drawingml/2006/picture">
                        <pic:nvPicPr>
                          <pic:cNvPr id="45" name="Image 45">
                            <a:hlinkClick r:id="rId49"/>
                          </pic:cNvPr>
                          <pic:cNvPicPr/>
                        </pic:nvPicPr>
                        <pic:blipFill>
                          <a:blip r:embed="rId50" cstate="print"/>
                          <a:stretch>
                            <a:fillRect/>
                          </a:stretch>
                        </pic:blipFill>
                        <pic:spPr>
                          <a:xfrm>
                            <a:off x="0" y="0"/>
                            <a:ext cx="1365250" cy="1187450"/>
                          </a:xfrm>
                          <a:prstGeom prst="rect">
                            <a:avLst/>
                          </a:prstGeom>
                        </pic:spPr>
                      </pic:pic>
                      <pic:pic xmlns:pic="http://schemas.openxmlformats.org/drawingml/2006/picture">
                        <pic:nvPicPr>
                          <pic:cNvPr id="46" name="Image 46">
                            <a:hlinkClick r:id="rId49"/>
                          </pic:cNvPr>
                          <pic:cNvPicPr/>
                        </pic:nvPicPr>
                        <pic:blipFill>
                          <a:blip r:embed="rId51" cstate="print"/>
                          <a:stretch>
                            <a:fillRect/>
                          </a:stretch>
                        </pic:blipFill>
                        <pic:spPr>
                          <a:xfrm>
                            <a:off x="1155700" y="0"/>
                            <a:ext cx="209550" cy="1187450"/>
                          </a:xfrm>
                          <a:prstGeom prst="rect">
                            <a:avLst/>
                          </a:prstGeom>
                        </pic:spPr>
                      </pic:pic>
                      <wps:wsp>
                        <wps:cNvPr id="47" name="Textbox 47"/>
                        <wps:cNvSpPr txBox="1"/>
                        <wps:spPr>
                          <a:xfrm>
                            <a:off x="0" y="0"/>
                            <a:ext cx="1365250" cy="1187450"/>
                          </a:xfrm>
                          <a:prstGeom prst="rect">
                            <a:avLst/>
                          </a:prstGeom>
                        </wps:spPr>
                        <wps:txbx>
                          <w:txbxContent>
                            <w:p w14:paraId="14344453" w14:textId="77777777" w:rsidR="001E615D" w:rsidRDefault="001E615D">
                              <w:pPr>
                                <w:rPr>
                                  <w:sz w:val="16"/>
                                </w:rPr>
                              </w:pPr>
                            </w:p>
                            <w:p w14:paraId="342DEF15" w14:textId="77777777" w:rsidR="001E615D" w:rsidRDefault="001E615D">
                              <w:pPr>
                                <w:rPr>
                                  <w:sz w:val="16"/>
                                </w:rPr>
                              </w:pPr>
                            </w:p>
                            <w:p w14:paraId="6139C4AE" w14:textId="77777777" w:rsidR="001E615D" w:rsidRDefault="001E615D">
                              <w:pPr>
                                <w:rPr>
                                  <w:sz w:val="16"/>
                                </w:rPr>
                              </w:pPr>
                            </w:p>
                            <w:p w14:paraId="003B2F11" w14:textId="77777777" w:rsidR="001E615D" w:rsidRDefault="001E615D">
                              <w:pPr>
                                <w:rPr>
                                  <w:sz w:val="16"/>
                                </w:rPr>
                              </w:pPr>
                            </w:p>
                            <w:p w14:paraId="79894935" w14:textId="77777777" w:rsidR="001E615D" w:rsidRDefault="001E615D">
                              <w:pPr>
                                <w:rPr>
                                  <w:sz w:val="16"/>
                                </w:rPr>
                              </w:pPr>
                            </w:p>
                            <w:p w14:paraId="22CA72A3" w14:textId="77777777" w:rsidR="001E615D" w:rsidRDefault="001E615D">
                              <w:pPr>
                                <w:rPr>
                                  <w:sz w:val="16"/>
                                </w:rPr>
                              </w:pPr>
                            </w:p>
                            <w:p w14:paraId="4B9CAD28" w14:textId="77777777" w:rsidR="001E615D" w:rsidRDefault="001E615D">
                              <w:pPr>
                                <w:spacing w:before="122"/>
                                <w:rPr>
                                  <w:sz w:val="16"/>
                                </w:rPr>
                              </w:pPr>
                            </w:p>
                            <w:p w14:paraId="54ABBE7B" w14:textId="77777777" w:rsidR="001E615D" w:rsidRDefault="001E615D">
                              <w:pPr>
                                <w:ind w:right="1"/>
                                <w:jc w:val="center"/>
                                <w:rPr>
                                  <w:rFonts w:ascii="Arial"/>
                                  <w:b/>
                                  <w:sz w:val="16"/>
                                </w:rPr>
                              </w:pPr>
                              <w:hyperlink r:id="rId52">
                                <w:r>
                                  <w:rPr>
                                    <w:rFonts w:ascii="Arial"/>
                                    <w:b/>
                                    <w:sz w:val="16"/>
                                  </w:rPr>
                                  <w:t>50</w:t>
                                </w:r>
                                <w:r>
                                  <w:rPr>
                                    <w:rFonts w:ascii="Arial"/>
                                    <w:b/>
                                    <w:spacing w:val="1"/>
                                    <w:sz w:val="16"/>
                                  </w:rPr>
                                  <w:t xml:space="preserve"> </w:t>
                                </w:r>
                                <w:r>
                                  <w:rPr>
                                    <w:rFonts w:ascii="Arial"/>
                                    <w:b/>
                                    <w:spacing w:val="-5"/>
                                    <w:sz w:val="16"/>
                                  </w:rPr>
                                  <w:t>MW</w:t>
                                </w:r>
                              </w:hyperlink>
                            </w:p>
                            <w:p w14:paraId="5BB7648D" w14:textId="77777777" w:rsidR="001E615D" w:rsidRDefault="001E615D">
                              <w:pPr>
                                <w:spacing w:before="45"/>
                                <w:ind w:right="1"/>
                                <w:jc w:val="center"/>
                                <w:rPr>
                                  <w:sz w:val="14"/>
                                </w:rPr>
                              </w:pPr>
                              <w:hyperlink r:id="rId53">
                                <w:r>
                                  <w:rPr>
                                    <w:sz w:val="14"/>
                                  </w:rPr>
                                  <w:t>Solar Park Mandrup,</w:t>
                                </w:r>
                              </w:hyperlink>
                              <w:r>
                                <w:rPr>
                                  <w:sz w:val="14"/>
                                </w:rPr>
                                <w:t xml:space="preserve"> </w:t>
                              </w:r>
                              <w:hyperlink r:id="rId54">
                                <w:r>
                                  <w:rPr>
                                    <w:spacing w:val="-2"/>
                                    <w:sz w:val="14"/>
                                  </w:rPr>
                                  <w:t>Maharashtra</w:t>
                                </w:r>
                              </w:hyperlink>
                            </w:p>
                          </w:txbxContent>
                        </wps:txbx>
                        <wps:bodyPr wrap="square" lIns="0" tIns="0" rIns="0" bIns="0" rtlCol="0">
                          <a:noAutofit/>
                        </wps:bodyPr>
                      </wps:wsp>
                    </wpg:wgp>
                  </a:graphicData>
                </a:graphic>
              </wp:anchor>
            </w:drawing>
          </mc:Choice>
          <mc:Fallback>
            <w:pict>
              <v:group w14:anchorId="5C12E87A" id="Group 44" o:spid="_x0000_s1063" style="position:absolute;left:0;text-align:left;margin-left:186pt;margin-top:-104pt;width:107.5pt;height:93.5pt;z-index:15737344;mso-wrap-distance-left:0;mso-wrap-distance-right:0;mso-position-horizontal-relative:page;mso-position-vertical-relative:text" coordsize="13652,11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&#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">
                <v:shape id="Image 45" o:spid="_x0000_s1064" type="#_x0000_t75" href="https://enrichenergy.com/projects/" style="position:absolute;width:13652;height:1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" o:button="t">
                  <v:fill o:detectmouseclick="t"/>
                  <v:imagedata r:id="rId55" o:title=""/>
                </v:shape>
                <v:shape id="Image 46" o:spid="_x0000_s1065" type="#_x0000_t75" href="https://enrichenergy.com/projects/" style="position:absolute;left:11557;width:2095;height:1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" o:button="t">
                  <v:fill o:detectmouseclick="t"/>
                  <v:imagedata r:id="rId56" o:title=""/>
                </v:shape>
                <v:shape id="Textbox 47" o:spid="_x0000_s1066" type="#_x0000_t202" style="position:absolute;width:13652;height:1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4344453" w14:textId="77777777" w:rsidR="001E615D" w:rsidRDefault="001E615D">
                        <w:pPr>
                          <w:rPr>
                            <w:sz w:val="16"/>
                          </w:rPr>
                        </w:pPr>
                      </w:p>
                      <w:p w14:paraId="342DEF15" w14:textId="77777777" w:rsidR="001E615D" w:rsidRDefault="001E615D">
                        <w:pPr>
                          <w:rPr>
                            <w:sz w:val="16"/>
                          </w:rPr>
                        </w:pPr>
                      </w:p>
                      <w:p w14:paraId="6139C4AE" w14:textId="77777777" w:rsidR="001E615D" w:rsidRDefault="001E615D">
                        <w:pPr>
                          <w:rPr>
                            <w:sz w:val="16"/>
                          </w:rPr>
                        </w:pPr>
                      </w:p>
                      <w:p w14:paraId="003B2F11" w14:textId="77777777" w:rsidR="001E615D" w:rsidRDefault="001E615D">
                        <w:pPr>
                          <w:rPr>
                            <w:sz w:val="16"/>
                          </w:rPr>
                        </w:pPr>
                      </w:p>
                      <w:p w14:paraId="79894935" w14:textId="77777777" w:rsidR="001E615D" w:rsidRDefault="001E615D">
                        <w:pPr>
                          <w:rPr>
                            <w:sz w:val="16"/>
                          </w:rPr>
                        </w:pPr>
                      </w:p>
                      <w:p w14:paraId="22CA72A3" w14:textId="77777777" w:rsidR="001E615D" w:rsidRDefault="001E615D">
                        <w:pPr>
                          <w:rPr>
                            <w:sz w:val="16"/>
                          </w:rPr>
                        </w:pPr>
                      </w:p>
                      <w:p w14:paraId="4B9CAD28" w14:textId="77777777" w:rsidR="001E615D" w:rsidRDefault="001E615D">
                        <w:pPr>
                          <w:spacing w:before="122"/>
                          <w:rPr>
                            <w:sz w:val="16"/>
                          </w:rPr>
                        </w:pPr>
                      </w:p>
                      <w:p w14:paraId="54ABBE7B" w14:textId="77777777" w:rsidR="001E615D" w:rsidRDefault="001E615D">
                        <w:pPr>
                          <w:ind w:right="1"/>
                          <w:jc w:val="center"/>
                          <w:rPr>
                            <w:rFonts w:ascii="Arial"/>
                            <w:b/>
                            <w:sz w:val="16"/>
                          </w:rPr>
                        </w:pPr>
                        <w:hyperlink r:id="rId57">
                          <w:r>
                            <w:rPr>
                              <w:rFonts w:ascii="Arial"/>
                              <w:b/>
                              <w:sz w:val="16"/>
                            </w:rPr>
                            <w:t>50</w:t>
                          </w:r>
                          <w:r>
                            <w:rPr>
                              <w:rFonts w:ascii="Arial"/>
                              <w:b/>
                              <w:spacing w:val="1"/>
                              <w:sz w:val="16"/>
                            </w:rPr>
                            <w:t xml:space="preserve"> </w:t>
                          </w:r>
                          <w:r>
                            <w:rPr>
                              <w:rFonts w:ascii="Arial"/>
                              <w:b/>
                              <w:spacing w:val="-5"/>
                              <w:sz w:val="16"/>
                            </w:rPr>
                            <w:t>MW</w:t>
                          </w:r>
                        </w:hyperlink>
                      </w:p>
                      <w:p w14:paraId="5BB7648D" w14:textId="77777777" w:rsidR="001E615D" w:rsidRDefault="001E615D">
                        <w:pPr>
                          <w:spacing w:before="45"/>
                          <w:ind w:right="1"/>
                          <w:jc w:val="center"/>
                          <w:rPr>
                            <w:sz w:val="14"/>
                          </w:rPr>
                        </w:pPr>
                        <w:hyperlink r:id="rId58">
                          <w:r>
                            <w:rPr>
                              <w:sz w:val="14"/>
                            </w:rPr>
                            <w:t>Solar Park Mandrup,</w:t>
                          </w:r>
                        </w:hyperlink>
                        <w:r>
                          <w:rPr>
                            <w:sz w:val="14"/>
                          </w:rPr>
                          <w:t xml:space="preserve"> </w:t>
                        </w:r>
                        <w:hyperlink r:id="rId59">
                          <w:r>
                            <w:rPr>
                              <w:spacing w:val="-2"/>
                              <w:sz w:val="14"/>
                            </w:rPr>
                            <w:t>Maharashtra</w:t>
                          </w:r>
                        </w:hyperlink>
                      </w:p>
                    </w:txbxContent>
                  </v:textbox>
                </v:shape>
                <w10:wrap anchorx="page"/>
              </v:group>
            </w:pict>
          </mc:Fallback>
        </mc:AlternateContent>
      </w:r>
      <w:hyperlink r:id="rId60">
        <w:r>
          <w:rPr>
            <w:spacing w:val="-13"/>
          </w:rPr>
          <w:t>s://enrichenergy.com/p</w:t>
        </w:r>
      </w:hyperlink>
      <w:hyperlink r:id="rId61">
        <w:r>
          <w:rPr>
            <w:spacing w:val="-13"/>
          </w:rPr>
          <w:t>(rhotjte</w:t>
        </w:r>
      </w:hyperlink>
      <w:r>
        <w:rPr>
          <w:spacing w:val="-13"/>
        </w:rPr>
        <w:t>p</w:t>
      </w:r>
    </w:p>
    <w:p w14:paraId="6ABE4CDF" w14:textId="77777777" w:rsidR="00590F9E" w:rsidRDefault="00745046">
      <w:pPr>
        <w:rPr>
          <w:sz w:val="14"/>
        </w:rPr>
      </w:pPr>
      <w:r>
        <w:br w:type="column"/>
      </w:r>
    </w:p>
    <w:p w14:paraId="2197FD7A" w14:textId="77777777" w:rsidR="00590F9E" w:rsidRDefault="00590F9E">
      <w:pPr>
        <w:pStyle w:val="BodyText"/>
        <w:rPr>
          <w:sz w:val="14"/>
        </w:rPr>
      </w:pPr>
    </w:p>
    <w:p w14:paraId="5EE3EB77" w14:textId="77777777" w:rsidR="00590F9E" w:rsidRDefault="00590F9E">
      <w:pPr>
        <w:pStyle w:val="BodyText"/>
        <w:spacing w:before="151"/>
        <w:rPr>
          <w:sz w:val="14"/>
        </w:rPr>
      </w:pPr>
    </w:p>
    <w:p w14:paraId="68CD0C45" w14:textId="77777777" w:rsidR="00590F9E" w:rsidRDefault="00745046">
      <w:pPr>
        <w:ind w:left="209"/>
        <w:rPr>
          <w:sz w:val="14"/>
        </w:rPr>
      </w:pPr>
      <w:r>
        <w:rPr>
          <w:noProof/>
          <w:sz w:val="14"/>
          <w:lang w:val="en-IN" w:eastAsia="en-IN"/>
        </w:rPr>
        <mc:AlternateContent>
          <mc:Choice Requires="wps">
            <w:drawing>
              <wp:anchor distT="0" distB="0" distL="0" distR="0" simplePos="0" relativeHeight="15737856" behindDoc="0" locked="0" layoutInCell="1" allowOverlap="1" wp14:anchorId="6F741733" wp14:editId="53AAE3DB">
                <wp:simplePos x="0" y="0"/>
                <wp:positionH relativeFrom="page">
                  <wp:posOffset>3908425</wp:posOffset>
                </wp:positionH>
                <wp:positionV relativeFrom="paragraph">
                  <wp:posOffset>-1545053</wp:posOffset>
                </wp:positionV>
                <wp:extent cx="1352550" cy="140335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0" cy="1403350"/>
                        </a:xfrm>
                        <a:prstGeom prst="rect">
                          <a:avLst/>
                        </a:prstGeom>
                        <a:ln w="10999">
                          <a:solidFill>
                            <a:srgbClr val="E3E3E3"/>
                          </a:solidFill>
                          <a:prstDash val="solid"/>
                        </a:ln>
                      </wps:spPr>
                      <wps:txbx>
                        <w:txbxContent>
                          <w:p w14:paraId="0691BDF2" w14:textId="77777777" w:rsidR="001E615D" w:rsidRDefault="001E615D">
                            <w:pPr>
                              <w:pStyle w:val="BodyText"/>
                              <w:spacing w:before="43"/>
                              <w:rPr>
                                <w:sz w:val="15"/>
                              </w:rPr>
                            </w:pPr>
                          </w:p>
                          <w:p w14:paraId="20308FD5" w14:textId="77777777" w:rsidR="001E615D" w:rsidRDefault="001E615D">
                            <w:pPr>
                              <w:spacing w:line="300" w:lineRule="auto"/>
                              <w:ind w:left="203" w:right="205"/>
                              <w:jc w:val="center"/>
                              <w:rPr>
                                <w:rFonts w:ascii="Arial"/>
                                <w:i/>
                                <w:sz w:val="15"/>
                              </w:rPr>
                            </w:pPr>
                            <w:hyperlink r:id="rId62">
                              <w:r>
                                <w:rPr>
                                  <w:rFonts w:ascii="Arial"/>
                                  <w:i/>
                                  <w:sz w:val="15"/>
                                </w:rPr>
                                <w:t>"Enrich Energy has surpassed our qualification</w:t>
                              </w:r>
                              <w:r>
                                <w:rPr>
                                  <w:rFonts w:ascii="Arial"/>
                                  <w:i/>
                                  <w:spacing w:val="-11"/>
                                  <w:sz w:val="15"/>
                                </w:rPr>
                                <w:t xml:space="preserve"> </w:t>
                              </w:r>
                              <w:r>
                                <w:rPr>
                                  <w:rFonts w:ascii="Arial"/>
                                  <w:i/>
                                  <w:sz w:val="15"/>
                                </w:rPr>
                                <w:t>process</w:t>
                              </w:r>
                              <w:r>
                                <w:rPr>
                                  <w:rFonts w:ascii="Arial"/>
                                  <w:i/>
                                  <w:spacing w:val="-10"/>
                                  <w:sz w:val="15"/>
                                </w:rPr>
                                <w:t xml:space="preserve"> </w:t>
                              </w:r>
                              <w:r>
                                <w:rPr>
                                  <w:rFonts w:ascii="Arial"/>
                                  <w:i/>
                                  <w:sz w:val="15"/>
                                </w:rPr>
                                <w:t xml:space="preserve">and in our opinion has the credentials and ability to execute such projects in </w:t>
                              </w:r>
                              <w:r>
                                <w:rPr>
                                  <w:rFonts w:ascii="Arial"/>
                                  <w:i/>
                                  <w:spacing w:val="-2"/>
                                  <w:sz w:val="15"/>
                                </w:rPr>
                                <w:t>India"</w:t>
                              </w:r>
                            </w:hyperlink>
                          </w:p>
                          <w:p w14:paraId="020AAA96" w14:textId="77777777" w:rsidR="001E615D" w:rsidRDefault="001E615D">
                            <w:pPr>
                              <w:spacing w:before="90"/>
                              <w:ind w:left="204" w:right="205"/>
                              <w:jc w:val="center"/>
                              <w:rPr>
                                <w:sz w:val="14"/>
                              </w:rPr>
                            </w:pPr>
                            <w:hyperlink r:id="rId63">
                              <w:proofErr w:type="spellStart"/>
                              <w:r>
                                <w:rPr>
                                  <w:sz w:val="14"/>
                                </w:rPr>
                                <w:t>Eren</w:t>
                              </w:r>
                              <w:proofErr w:type="spellEnd"/>
                              <w:r>
                                <w:rPr>
                                  <w:sz w:val="14"/>
                                </w:rPr>
                                <w:t xml:space="preserve"> </w:t>
                              </w:r>
                              <w:r>
                                <w:rPr>
                                  <w:spacing w:val="-2"/>
                                  <w:sz w:val="14"/>
                                </w:rPr>
                                <w:t>India</w:t>
                              </w:r>
                            </w:hyperlink>
                          </w:p>
                        </w:txbxContent>
                      </wps:txbx>
                      <wps:bodyPr wrap="square" lIns="0" tIns="0" rIns="0" bIns="0" rtlCol="0">
                        <a:noAutofit/>
                      </wps:bodyPr>
                    </wps:wsp>
                  </a:graphicData>
                </a:graphic>
              </wp:anchor>
            </w:drawing>
          </mc:Choice>
          <mc:Fallback>
            <w:pict>
              <v:shape w14:anchorId="6F741733" id="Textbox 48" o:spid="_x0000_s1067" type="#_x0000_t202" style="position:absolute;left:0;text-align:left;margin-left:307.75pt;margin-top:-121.65pt;width:106.5pt;height:110.5pt;z-index:1573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" filled="f" strokecolor="#e3e3e3" strokeweight=".30553mm">
                <v:path arrowok="t"/>
                <v:textbox inset="0,0,0,0">
                  <w:txbxContent>
                    <w:p w14:paraId="0691BDF2" w14:textId="77777777" w:rsidR="001E615D" w:rsidRDefault="001E615D">
                      <w:pPr>
                        <w:pStyle w:val="BodyText"/>
                        <w:spacing w:before="43"/>
                        <w:rPr>
                          <w:sz w:val="15"/>
                        </w:rPr>
                      </w:pPr>
                    </w:p>
                    <w:p w14:paraId="20308FD5" w14:textId="77777777" w:rsidR="001E615D" w:rsidRDefault="001E615D">
                      <w:pPr>
                        <w:spacing w:line="300" w:lineRule="auto"/>
                        <w:ind w:left="203" w:right="205"/>
                        <w:jc w:val="center"/>
                        <w:rPr>
                          <w:rFonts w:ascii="Arial"/>
                          <w:i/>
                          <w:sz w:val="15"/>
                        </w:rPr>
                      </w:pPr>
                      <w:hyperlink r:id="rId64">
                        <w:r>
                          <w:rPr>
                            <w:rFonts w:ascii="Arial"/>
                            <w:i/>
                            <w:sz w:val="15"/>
                          </w:rPr>
                          <w:t>"Enrich Energy has surpassed our qualification</w:t>
                        </w:r>
                        <w:r>
                          <w:rPr>
                            <w:rFonts w:ascii="Arial"/>
                            <w:i/>
                            <w:spacing w:val="-11"/>
                            <w:sz w:val="15"/>
                          </w:rPr>
                          <w:t xml:space="preserve"> </w:t>
                        </w:r>
                        <w:r>
                          <w:rPr>
                            <w:rFonts w:ascii="Arial"/>
                            <w:i/>
                            <w:sz w:val="15"/>
                          </w:rPr>
                          <w:t>process</w:t>
                        </w:r>
                        <w:r>
                          <w:rPr>
                            <w:rFonts w:ascii="Arial"/>
                            <w:i/>
                            <w:spacing w:val="-10"/>
                            <w:sz w:val="15"/>
                          </w:rPr>
                          <w:t xml:space="preserve"> </w:t>
                        </w:r>
                        <w:r>
                          <w:rPr>
                            <w:rFonts w:ascii="Arial"/>
                            <w:i/>
                            <w:sz w:val="15"/>
                          </w:rPr>
                          <w:t xml:space="preserve">and in our opinion has the credentials and ability to execute such projects in </w:t>
                        </w:r>
                        <w:r>
                          <w:rPr>
                            <w:rFonts w:ascii="Arial"/>
                            <w:i/>
                            <w:spacing w:val="-2"/>
                            <w:sz w:val="15"/>
                          </w:rPr>
                          <w:t>India"</w:t>
                        </w:r>
                      </w:hyperlink>
                    </w:p>
                    <w:p w14:paraId="020AAA96" w14:textId="77777777" w:rsidR="001E615D" w:rsidRDefault="001E615D">
                      <w:pPr>
                        <w:spacing w:before="90"/>
                        <w:ind w:left="204" w:right="205"/>
                        <w:jc w:val="center"/>
                        <w:rPr>
                          <w:sz w:val="14"/>
                        </w:rPr>
                      </w:pPr>
                      <w:hyperlink r:id="rId65">
                        <w:proofErr w:type="spellStart"/>
                        <w:r>
                          <w:rPr>
                            <w:sz w:val="14"/>
                          </w:rPr>
                          <w:t>Eren</w:t>
                        </w:r>
                        <w:proofErr w:type="spellEnd"/>
                        <w:r>
                          <w:rPr>
                            <w:sz w:val="14"/>
                          </w:rPr>
                          <w:t xml:space="preserve"> </w:t>
                        </w:r>
                        <w:r>
                          <w:rPr>
                            <w:spacing w:val="-2"/>
                            <w:sz w:val="14"/>
                          </w:rPr>
                          <w:t>India</w:t>
                        </w:r>
                      </w:hyperlink>
                    </w:p>
                  </w:txbxContent>
                </v:textbox>
                <w10:wrap anchorx="page"/>
              </v:shape>
            </w:pict>
          </mc:Fallback>
        </mc:AlternateContent>
      </w:r>
      <w:hyperlink r:id="rId66">
        <w:r>
          <w:rPr>
            <w:spacing w:val="-2"/>
            <w:sz w:val="14"/>
          </w:rPr>
          <w:t>(testimonials/)</w:t>
        </w:r>
      </w:hyperlink>
    </w:p>
    <w:p w14:paraId="1D5C9D51" w14:textId="77777777" w:rsidR="00590F9E" w:rsidRDefault="00745046">
      <w:pPr>
        <w:spacing w:line="155" w:lineRule="exact"/>
        <w:ind w:left="1513"/>
        <w:rPr>
          <w:sz w:val="14"/>
        </w:rPr>
      </w:pPr>
      <w:r>
        <w:br w:type="column"/>
      </w:r>
      <w:hyperlink r:id="rId67">
        <w:r>
          <w:rPr>
            <w:spacing w:val="-2"/>
            <w:sz w:val="14"/>
          </w:rPr>
          <w:t>(clientele/)</w:t>
        </w:r>
      </w:hyperlink>
    </w:p>
    <w:p w14:paraId="050BF5A2" w14:textId="77777777" w:rsidR="00590F9E" w:rsidRDefault="00590F9E">
      <w:pPr>
        <w:spacing w:line="155" w:lineRule="exact"/>
        <w:rPr>
          <w:sz w:val="14"/>
        </w:rPr>
        <w:sectPr w:rsidR="00590F9E">
          <w:type w:val="continuous"/>
          <w:pgSz w:w="16840" w:h="11900" w:orient="landscape"/>
          <w:pgMar w:top="260" w:right="425" w:bottom="280" w:left="850" w:header="720" w:footer="720" w:gutter="0"/>
          <w:cols w:num="3" w:space="720" w:equalWidth="0">
            <w:col w:w="5046" w:space="40"/>
            <w:col w:w="1081" w:space="39"/>
            <w:col w:w="9359"/>
          </w:cols>
        </w:sectPr>
      </w:pPr>
    </w:p>
    <w:p w14:paraId="36DB0D16" w14:textId="77777777" w:rsidR="00590F9E" w:rsidRDefault="00590F9E">
      <w:pPr>
        <w:pStyle w:val="BodyText"/>
        <w:rPr>
          <w:sz w:val="20"/>
        </w:rPr>
      </w:pPr>
    </w:p>
    <w:p w14:paraId="0C91D88A" w14:textId="77777777" w:rsidR="00590F9E" w:rsidRDefault="00590F9E">
      <w:pPr>
        <w:pStyle w:val="BodyText"/>
        <w:rPr>
          <w:sz w:val="20"/>
        </w:rPr>
      </w:pPr>
    </w:p>
    <w:p w14:paraId="522CEDEA" w14:textId="77777777" w:rsidR="00590F9E" w:rsidRDefault="00590F9E">
      <w:pPr>
        <w:pStyle w:val="BodyText"/>
        <w:spacing w:before="156"/>
        <w:rPr>
          <w:sz w:val="20"/>
        </w:rPr>
      </w:pPr>
    </w:p>
    <w:p w14:paraId="20B0044C" w14:textId="77777777" w:rsidR="00590F9E" w:rsidRDefault="00590F9E">
      <w:pPr>
        <w:pStyle w:val="BodyText"/>
        <w:rPr>
          <w:sz w:val="20"/>
        </w:rPr>
        <w:sectPr w:rsidR="00590F9E">
          <w:type w:val="continuous"/>
          <w:pgSz w:w="16840" w:h="11900" w:orient="landscape"/>
          <w:pgMar w:top="260" w:right="425" w:bottom="280" w:left="850" w:header="720" w:footer="720" w:gutter="0"/>
          <w:cols w:space="720"/>
        </w:sectPr>
      </w:pPr>
    </w:p>
    <w:p w14:paraId="1BA1ACBB" w14:textId="77777777" w:rsidR="00590F9E" w:rsidRDefault="00745046">
      <w:pPr>
        <w:pStyle w:val="BodyText"/>
        <w:spacing w:before="96"/>
        <w:ind w:left="3020"/>
      </w:pPr>
      <w:r>
        <w:lastRenderedPageBreak/>
        <w:t>About</w:t>
      </w:r>
      <w:r>
        <w:rPr>
          <w:spacing w:val="4"/>
        </w:rPr>
        <w:t xml:space="preserve"> </w:t>
      </w:r>
      <w:r>
        <w:rPr>
          <w:spacing w:val="-2"/>
        </w:rPr>
        <w:t>Enrich</w:t>
      </w:r>
    </w:p>
    <w:p w14:paraId="246C4299" w14:textId="77777777" w:rsidR="00590F9E" w:rsidRDefault="001E615D">
      <w:pPr>
        <w:spacing w:before="189"/>
        <w:ind w:left="3020"/>
        <w:rPr>
          <w:sz w:val="12"/>
        </w:rPr>
      </w:pPr>
      <w:hyperlink r:id="rId68">
        <w:r w:rsidR="00745046">
          <w:rPr>
            <w:spacing w:val="-2"/>
            <w:sz w:val="12"/>
          </w:rPr>
          <w:t>Promoters</w:t>
        </w:r>
      </w:hyperlink>
    </w:p>
    <w:p w14:paraId="6843B80E" w14:textId="77777777" w:rsidR="00590F9E" w:rsidRDefault="00745046">
      <w:pPr>
        <w:pStyle w:val="BodyText"/>
        <w:spacing w:before="96"/>
        <w:ind w:left="1267"/>
      </w:pPr>
      <w:r>
        <w:br w:type="column"/>
      </w:r>
      <w:r>
        <w:rPr>
          <w:spacing w:val="-2"/>
        </w:rPr>
        <w:lastRenderedPageBreak/>
        <w:t>Projects</w:t>
      </w:r>
    </w:p>
    <w:p w14:paraId="08F8CE13" w14:textId="77777777" w:rsidR="00590F9E" w:rsidRDefault="001E615D">
      <w:pPr>
        <w:spacing w:before="189"/>
        <w:ind w:left="1267"/>
        <w:rPr>
          <w:sz w:val="12"/>
        </w:rPr>
      </w:pPr>
      <w:hyperlink r:id="rId69">
        <w:r w:rsidR="00745046">
          <w:rPr>
            <w:sz w:val="12"/>
          </w:rPr>
          <w:t>View</w:t>
        </w:r>
        <w:r w:rsidR="00745046">
          <w:rPr>
            <w:spacing w:val="-9"/>
            <w:sz w:val="12"/>
          </w:rPr>
          <w:t xml:space="preserve"> </w:t>
        </w:r>
        <w:r w:rsidR="00745046">
          <w:rPr>
            <w:sz w:val="12"/>
          </w:rPr>
          <w:t>All</w:t>
        </w:r>
        <w:r w:rsidR="00745046">
          <w:rPr>
            <w:spacing w:val="-6"/>
            <w:sz w:val="12"/>
          </w:rPr>
          <w:t xml:space="preserve"> </w:t>
        </w:r>
        <w:r w:rsidR="00745046">
          <w:rPr>
            <w:spacing w:val="-2"/>
            <w:sz w:val="12"/>
          </w:rPr>
          <w:t>Projects</w:t>
        </w:r>
      </w:hyperlink>
    </w:p>
    <w:p w14:paraId="4C067256" w14:textId="77777777" w:rsidR="00590F9E" w:rsidRDefault="00745046">
      <w:pPr>
        <w:pStyle w:val="BodyText"/>
        <w:spacing w:before="96"/>
        <w:ind w:left="1432"/>
      </w:pPr>
      <w:r>
        <w:br w:type="column"/>
      </w:r>
      <w:r>
        <w:lastRenderedPageBreak/>
        <w:t>Business</w:t>
      </w:r>
      <w:r>
        <w:rPr>
          <w:spacing w:val="7"/>
        </w:rPr>
        <w:t xml:space="preserve"> </w:t>
      </w:r>
      <w:r>
        <w:rPr>
          <w:spacing w:val="-2"/>
        </w:rPr>
        <w:t>Solutions</w:t>
      </w:r>
    </w:p>
    <w:p w14:paraId="2E5D395D" w14:textId="77777777" w:rsidR="00590F9E" w:rsidRDefault="001E615D">
      <w:pPr>
        <w:spacing w:before="189"/>
        <w:ind w:left="1432"/>
        <w:rPr>
          <w:sz w:val="12"/>
        </w:rPr>
      </w:pPr>
      <w:hyperlink r:id="rId70">
        <w:r w:rsidR="00745046">
          <w:rPr>
            <w:sz w:val="12"/>
          </w:rPr>
          <w:t>EPC</w:t>
        </w:r>
        <w:r w:rsidR="00745046">
          <w:rPr>
            <w:spacing w:val="-4"/>
            <w:sz w:val="12"/>
          </w:rPr>
          <w:t xml:space="preserve"> </w:t>
        </w:r>
        <w:r w:rsidR="00745046">
          <w:rPr>
            <w:spacing w:val="-2"/>
            <w:sz w:val="12"/>
          </w:rPr>
          <w:t>Solutions</w:t>
        </w:r>
      </w:hyperlink>
    </w:p>
    <w:p w14:paraId="496E82BF" w14:textId="77777777" w:rsidR="00590F9E" w:rsidRDefault="00745046">
      <w:pPr>
        <w:pStyle w:val="BodyText"/>
        <w:spacing w:before="96" w:line="302" w:lineRule="auto"/>
        <w:ind w:left="772" w:right="2672"/>
      </w:pPr>
      <w:r>
        <w:br w:type="column"/>
      </w:r>
      <w:hyperlink r:id="rId71">
        <w:r>
          <w:rPr>
            <w:spacing w:val="-2"/>
          </w:rPr>
          <w:t>Clientele</w:t>
        </w:r>
      </w:hyperlink>
      <w:r>
        <w:rPr>
          <w:spacing w:val="-2"/>
        </w:rPr>
        <w:t xml:space="preserve"> </w:t>
      </w:r>
      <w:hyperlink r:id="rId72">
        <w:r>
          <w:rPr>
            <w:spacing w:val="-2"/>
          </w:rPr>
          <w:t>(https://enrichenergy.com/clientele)</w:t>
        </w:r>
      </w:hyperlink>
    </w:p>
    <w:p w14:paraId="2F9AAAAF" w14:textId="77777777" w:rsidR="00590F9E" w:rsidRDefault="00590F9E">
      <w:pPr>
        <w:pStyle w:val="BodyText"/>
        <w:spacing w:line="302" w:lineRule="auto"/>
        <w:sectPr w:rsidR="00590F9E">
          <w:type w:val="continuous"/>
          <w:pgSz w:w="16840" w:h="11900" w:orient="landscape"/>
          <w:pgMar w:top="260" w:right="425" w:bottom="280" w:left="850" w:header="720" w:footer="720" w:gutter="0"/>
          <w:cols w:num="4" w:space="720" w:equalWidth="0">
            <w:col w:w="4063" w:space="40"/>
            <w:col w:w="2146" w:space="39"/>
            <w:col w:w="2971" w:space="39"/>
            <w:col w:w="6267"/>
          </w:cols>
        </w:sectPr>
      </w:pPr>
    </w:p>
    <w:p w14:paraId="5B92D87C" w14:textId="77777777" w:rsidR="00590F9E" w:rsidRDefault="001E615D">
      <w:pPr>
        <w:spacing w:before="62"/>
        <w:ind w:left="3020"/>
        <w:rPr>
          <w:sz w:val="12"/>
        </w:rPr>
      </w:pPr>
      <w:hyperlink r:id="rId73">
        <w:r w:rsidR="00745046">
          <w:rPr>
            <w:spacing w:val="-2"/>
            <w:sz w:val="12"/>
          </w:rPr>
          <w:t>(https://enrichenergy.com/promoters)</w:t>
        </w:r>
      </w:hyperlink>
    </w:p>
    <w:p w14:paraId="2B87EFE1" w14:textId="77777777" w:rsidR="00590F9E" w:rsidRDefault="001E615D">
      <w:pPr>
        <w:spacing w:before="82" w:line="88" w:lineRule="exact"/>
        <w:ind w:left="3020"/>
        <w:rPr>
          <w:sz w:val="12"/>
        </w:rPr>
      </w:pPr>
      <w:hyperlink r:id="rId74">
        <w:r w:rsidR="00745046">
          <w:rPr>
            <w:spacing w:val="-2"/>
            <w:sz w:val="12"/>
          </w:rPr>
          <w:t>Achievement</w:t>
        </w:r>
      </w:hyperlink>
    </w:p>
    <w:p w14:paraId="190A549F" w14:textId="77777777" w:rsidR="00590F9E" w:rsidRDefault="00745046">
      <w:pPr>
        <w:spacing w:before="62"/>
        <w:ind w:left="367"/>
        <w:rPr>
          <w:sz w:val="12"/>
        </w:rPr>
      </w:pPr>
      <w:r>
        <w:br w:type="column"/>
      </w:r>
      <w:hyperlink r:id="rId75">
        <w:r>
          <w:rPr>
            <w:spacing w:val="-2"/>
            <w:sz w:val="12"/>
          </w:rPr>
          <w:t>(https://enrichenergy.com/projects)</w:t>
        </w:r>
      </w:hyperlink>
    </w:p>
    <w:p w14:paraId="3C5D0EFC" w14:textId="77777777" w:rsidR="00590F9E" w:rsidRDefault="001E615D">
      <w:pPr>
        <w:spacing w:before="82" w:line="88" w:lineRule="exact"/>
        <w:ind w:left="367"/>
        <w:rPr>
          <w:sz w:val="12"/>
        </w:rPr>
      </w:pPr>
      <w:hyperlink r:id="rId76" w:anchor="home">
        <w:r w:rsidR="00745046">
          <w:rPr>
            <w:sz w:val="12"/>
          </w:rPr>
          <w:t>End</w:t>
        </w:r>
        <w:r w:rsidR="00745046">
          <w:rPr>
            <w:spacing w:val="-3"/>
            <w:sz w:val="12"/>
          </w:rPr>
          <w:t xml:space="preserve"> </w:t>
        </w:r>
        <w:r w:rsidR="00745046">
          <w:rPr>
            <w:sz w:val="12"/>
          </w:rPr>
          <w:t>to</w:t>
        </w:r>
        <w:r w:rsidR="00745046">
          <w:rPr>
            <w:spacing w:val="-3"/>
            <w:sz w:val="12"/>
          </w:rPr>
          <w:t xml:space="preserve"> </w:t>
        </w:r>
        <w:r w:rsidR="00745046">
          <w:rPr>
            <w:spacing w:val="-5"/>
            <w:sz w:val="12"/>
          </w:rPr>
          <w:t>End</w:t>
        </w:r>
      </w:hyperlink>
    </w:p>
    <w:p w14:paraId="5914AE5D" w14:textId="77777777" w:rsidR="00590F9E" w:rsidRDefault="00745046">
      <w:pPr>
        <w:spacing w:before="85" w:line="158" w:lineRule="auto"/>
        <w:ind w:left="486"/>
        <w:rPr>
          <w:position w:val="-9"/>
          <w:sz w:val="18"/>
        </w:rPr>
      </w:pPr>
      <w:r>
        <w:br w:type="column"/>
      </w:r>
      <w:hyperlink r:id="rId77">
        <w:r>
          <w:rPr>
            <w:spacing w:val="-1"/>
            <w:w w:val="99"/>
            <w:sz w:val="12"/>
          </w:rPr>
          <w:t>(https://enrichenerg</w:t>
        </w:r>
        <w:r>
          <w:rPr>
            <w:spacing w:val="-10"/>
            <w:w w:val="99"/>
            <w:sz w:val="12"/>
          </w:rPr>
          <w:t>y</w:t>
        </w:r>
        <w:r>
          <w:rPr>
            <w:spacing w:val="-1"/>
            <w:w w:val="99"/>
            <w:sz w:val="12"/>
          </w:rPr>
          <w:t>.com/business_o</w:t>
        </w:r>
        <w:r>
          <w:rPr>
            <w:spacing w:val="-4"/>
            <w:w w:val="99"/>
            <w:sz w:val="12"/>
          </w:rPr>
          <w:t>f</w:t>
        </w:r>
        <w:r>
          <w:rPr>
            <w:spacing w:val="-1"/>
            <w:w w:val="99"/>
            <w:sz w:val="12"/>
          </w:rPr>
          <w:t>fering</w:t>
        </w:r>
        <w:r>
          <w:rPr>
            <w:spacing w:val="-8"/>
            <w:w w:val="99"/>
            <w:sz w:val="12"/>
          </w:rPr>
          <w:t>s</w:t>
        </w:r>
      </w:hyperlink>
      <w:hyperlink r:id="rId78">
        <w:r>
          <w:rPr>
            <w:spacing w:val="-146"/>
            <w:w w:val="101"/>
            <w:position w:val="-9"/>
            <w:sz w:val="18"/>
          </w:rPr>
          <w:t>M</w:t>
        </w:r>
      </w:hyperlink>
      <w:hyperlink r:id="rId79">
        <w:r>
          <w:rPr>
            <w:spacing w:val="-1"/>
            <w:w w:val="99"/>
            <w:sz w:val="12"/>
          </w:rPr>
          <w:t>/e</w:t>
        </w:r>
        <w:r>
          <w:rPr>
            <w:spacing w:val="-22"/>
            <w:w w:val="99"/>
            <w:sz w:val="12"/>
          </w:rPr>
          <w:t>p</w:t>
        </w:r>
      </w:hyperlink>
      <w:hyperlink r:id="rId80">
        <w:r>
          <w:rPr>
            <w:spacing w:val="-82"/>
            <w:w w:val="101"/>
            <w:position w:val="-9"/>
            <w:sz w:val="18"/>
          </w:rPr>
          <w:t>e</w:t>
        </w:r>
      </w:hyperlink>
      <w:hyperlink r:id="rId81">
        <w:r>
          <w:rPr>
            <w:spacing w:val="-1"/>
            <w:w w:val="99"/>
            <w:sz w:val="12"/>
          </w:rPr>
          <w:t>c</w:t>
        </w:r>
        <w:r>
          <w:rPr>
            <w:spacing w:val="-20"/>
            <w:w w:val="99"/>
            <w:sz w:val="12"/>
          </w:rPr>
          <w:t>-</w:t>
        </w:r>
      </w:hyperlink>
      <w:hyperlink r:id="rId82">
        <w:proofErr w:type="spellStart"/>
        <w:r>
          <w:rPr>
            <w:spacing w:val="-6"/>
            <w:position w:val="-9"/>
            <w:sz w:val="18"/>
          </w:rPr>
          <w:t>dia</w:t>
        </w:r>
        <w:proofErr w:type="spellEnd"/>
        <w:r>
          <w:rPr>
            <w:spacing w:val="71"/>
            <w:position w:val="-9"/>
            <w:sz w:val="18"/>
          </w:rPr>
          <w:t xml:space="preserve"> </w:t>
        </w:r>
        <w:r>
          <w:rPr>
            <w:spacing w:val="-6"/>
            <w:position w:val="-9"/>
            <w:sz w:val="18"/>
          </w:rPr>
          <w:t>Center</w:t>
        </w:r>
      </w:hyperlink>
    </w:p>
    <w:p w14:paraId="0972174E" w14:textId="77777777" w:rsidR="00590F9E" w:rsidRDefault="001E615D">
      <w:pPr>
        <w:spacing w:line="103" w:lineRule="exact"/>
        <w:ind w:left="486"/>
        <w:rPr>
          <w:sz w:val="12"/>
        </w:rPr>
      </w:pPr>
      <w:hyperlink r:id="rId83">
        <w:r w:rsidR="00745046">
          <w:rPr>
            <w:spacing w:val="-2"/>
            <w:sz w:val="12"/>
          </w:rPr>
          <w:t>solutions/)</w:t>
        </w:r>
      </w:hyperlink>
    </w:p>
    <w:p w14:paraId="78F4C5ED" w14:textId="77777777" w:rsidR="00590F9E" w:rsidRDefault="00590F9E">
      <w:pPr>
        <w:spacing w:line="103" w:lineRule="exact"/>
        <w:rPr>
          <w:sz w:val="12"/>
        </w:rPr>
        <w:sectPr w:rsidR="00590F9E">
          <w:type w:val="continuous"/>
          <w:pgSz w:w="16840" w:h="11900" w:orient="landscape"/>
          <w:pgMar w:top="260" w:right="425" w:bottom="280" w:left="850" w:header="720" w:footer="720" w:gutter="0"/>
          <w:cols w:num="3" w:space="720" w:equalWidth="0">
            <w:col w:w="4963" w:space="40"/>
            <w:col w:w="2192" w:space="39"/>
            <w:col w:w="8331"/>
          </w:cols>
        </w:sectPr>
      </w:pPr>
    </w:p>
    <w:p w14:paraId="615A16F2" w14:textId="77777777" w:rsidR="00590F9E" w:rsidRDefault="001E615D">
      <w:pPr>
        <w:spacing w:before="112"/>
        <w:ind w:left="3020"/>
        <w:rPr>
          <w:sz w:val="12"/>
        </w:rPr>
      </w:pPr>
      <w:hyperlink r:id="rId84">
        <w:r w:rsidR="00745046">
          <w:rPr>
            <w:spacing w:val="-2"/>
            <w:sz w:val="12"/>
          </w:rPr>
          <w:t>(https://enrichenergy.com/achievements)</w:t>
        </w:r>
      </w:hyperlink>
    </w:p>
    <w:p w14:paraId="582F39E0" w14:textId="77777777" w:rsidR="00590F9E" w:rsidRDefault="00745046">
      <w:pPr>
        <w:spacing w:before="112"/>
        <w:ind w:left="169"/>
        <w:rPr>
          <w:sz w:val="12"/>
        </w:rPr>
      </w:pPr>
      <w:r>
        <w:br w:type="column"/>
      </w:r>
      <w:hyperlink r:id="rId85" w:anchor="home">
        <w:r>
          <w:rPr>
            <w:spacing w:val="-2"/>
            <w:sz w:val="12"/>
          </w:rPr>
          <w:t>(https://enrichenergy.com/projects/#home)</w:t>
        </w:r>
      </w:hyperlink>
    </w:p>
    <w:p w14:paraId="26CC18CC" w14:textId="77777777" w:rsidR="00590F9E" w:rsidRDefault="00745046">
      <w:pPr>
        <w:spacing w:before="112"/>
        <w:ind w:left="89"/>
        <w:rPr>
          <w:sz w:val="12"/>
        </w:rPr>
      </w:pPr>
      <w:r>
        <w:br w:type="column"/>
      </w:r>
      <w:hyperlink r:id="rId86">
        <w:r>
          <w:rPr>
            <w:sz w:val="12"/>
          </w:rPr>
          <w:t>End</w:t>
        </w:r>
        <w:r>
          <w:rPr>
            <w:spacing w:val="-3"/>
            <w:sz w:val="12"/>
          </w:rPr>
          <w:t xml:space="preserve"> </w:t>
        </w:r>
        <w:r>
          <w:rPr>
            <w:sz w:val="12"/>
          </w:rPr>
          <w:t>to</w:t>
        </w:r>
        <w:r>
          <w:rPr>
            <w:spacing w:val="-3"/>
            <w:sz w:val="12"/>
          </w:rPr>
          <w:t xml:space="preserve"> </w:t>
        </w:r>
        <w:r>
          <w:rPr>
            <w:sz w:val="12"/>
          </w:rPr>
          <w:t>End</w:t>
        </w:r>
        <w:r>
          <w:rPr>
            <w:spacing w:val="-3"/>
            <w:sz w:val="12"/>
          </w:rPr>
          <w:t xml:space="preserve"> </w:t>
        </w:r>
        <w:r>
          <w:rPr>
            <w:spacing w:val="-2"/>
            <w:sz w:val="12"/>
          </w:rPr>
          <w:t>Solutions</w:t>
        </w:r>
      </w:hyperlink>
    </w:p>
    <w:p w14:paraId="7EE01C74" w14:textId="77777777" w:rsidR="00590F9E" w:rsidRDefault="00745046">
      <w:pPr>
        <w:pStyle w:val="BodyText"/>
        <w:spacing w:line="203" w:lineRule="exact"/>
        <w:ind w:left="1198"/>
      </w:pPr>
      <w:r>
        <w:br w:type="column"/>
      </w:r>
      <w:hyperlink r:id="rId87">
        <w:r>
          <w:rPr>
            <w:spacing w:val="-2"/>
          </w:rPr>
          <w:t>(https://enrichenergy.com/video)</w:t>
        </w:r>
      </w:hyperlink>
    </w:p>
    <w:p w14:paraId="76B07FE1" w14:textId="77777777" w:rsidR="00590F9E" w:rsidRDefault="00590F9E">
      <w:pPr>
        <w:pStyle w:val="BodyText"/>
        <w:spacing w:line="203" w:lineRule="exact"/>
        <w:sectPr w:rsidR="00590F9E">
          <w:type w:val="continuous"/>
          <w:pgSz w:w="16840" w:h="11900" w:orient="landscape"/>
          <w:pgMar w:top="260" w:right="425" w:bottom="280" w:left="850" w:header="720" w:footer="720" w:gutter="0"/>
          <w:cols w:num="4" w:space="720" w:equalWidth="0">
            <w:col w:w="5161" w:space="40"/>
            <w:col w:w="2390" w:space="39"/>
            <w:col w:w="1202" w:space="40"/>
            <w:col w:w="6693"/>
          </w:cols>
        </w:sectPr>
      </w:pPr>
    </w:p>
    <w:p w14:paraId="6C26D0BF" w14:textId="77777777" w:rsidR="00590F9E" w:rsidRDefault="001E615D">
      <w:pPr>
        <w:spacing w:before="82"/>
        <w:ind w:left="3020"/>
        <w:rPr>
          <w:sz w:val="12"/>
        </w:rPr>
      </w:pPr>
      <w:hyperlink r:id="rId88">
        <w:r w:rsidR="00745046">
          <w:rPr>
            <w:sz w:val="12"/>
          </w:rPr>
          <w:t>CSR</w:t>
        </w:r>
      </w:hyperlink>
      <w:r w:rsidR="00745046">
        <w:rPr>
          <w:spacing w:val="-4"/>
          <w:sz w:val="12"/>
        </w:rPr>
        <w:t xml:space="preserve"> </w:t>
      </w:r>
      <w:hyperlink r:id="rId89">
        <w:r w:rsidR="00745046">
          <w:rPr>
            <w:spacing w:val="-2"/>
            <w:sz w:val="12"/>
          </w:rPr>
          <w:t>(https://enrichenergy.com/csr)</w:t>
        </w:r>
      </w:hyperlink>
    </w:p>
    <w:p w14:paraId="282332E3" w14:textId="77777777" w:rsidR="00590F9E" w:rsidRDefault="00745046">
      <w:pPr>
        <w:spacing w:before="82"/>
        <w:ind w:left="460"/>
        <w:rPr>
          <w:sz w:val="12"/>
        </w:rPr>
      </w:pPr>
      <w:r>
        <w:br w:type="column"/>
      </w:r>
      <w:hyperlink r:id="rId90" w:anchor="menu1">
        <w:r>
          <w:rPr>
            <w:spacing w:val="-5"/>
            <w:sz w:val="12"/>
          </w:rPr>
          <w:t>EPC</w:t>
        </w:r>
      </w:hyperlink>
    </w:p>
    <w:p w14:paraId="6963FFE9" w14:textId="77777777" w:rsidR="00590F9E" w:rsidRDefault="00745046">
      <w:pPr>
        <w:spacing w:before="83" w:line="139" w:lineRule="auto"/>
        <w:ind w:left="2065"/>
        <w:rPr>
          <w:position w:val="-11"/>
          <w:sz w:val="18"/>
        </w:rPr>
      </w:pPr>
      <w:r>
        <w:br w:type="column"/>
      </w:r>
      <w:hyperlink r:id="rId91">
        <w:r>
          <w:rPr>
            <w:w w:val="99"/>
            <w:sz w:val="12"/>
          </w:rPr>
          <w:t>(https://enrichenerg</w:t>
        </w:r>
        <w:r>
          <w:rPr>
            <w:spacing w:val="-9"/>
            <w:w w:val="99"/>
            <w:sz w:val="12"/>
          </w:rPr>
          <w:t>y</w:t>
        </w:r>
        <w:r>
          <w:rPr>
            <w:w w:val="99"/>
            <w:sz w:val="12"/>
          </w:rPr>
          <w:t>.com/business_o</w:t>
        </w:r>
        <w:r>
          <w:rPr>
            <w:spacing w:val="-3"/>
            <w:w w:val="99"/>
            <w:sz w:val="12"/>
          </w:rPr>
          <w:t>f</w:t>
        </w:r>
        <w:r>
          <w:rPr>
            <w:w w:val="99"/>
            <w:sz w:val="12"/>
          </w:rPr>
          <w:t>fering</w:t>
        </w:r>
        <w:r>
          <w:rPr>
            <w:spacing w:val="-7"/>
            <w:w w:val="99"/>
            <w:sz w:val="12"/>
          </w:rPr>
          <w:t>s</w:t>
        </w:r>
      </w:hyperlink>
      <w:hyperlink r:id="rId92">
        <w:r>
          <w:rPr>
            <w:spacing w:val="-115"/>
            <w:w w:val="101"/>
            <w:position w:val="-11"/>
            <w:sz w:val="18"/>
          </w:rPr>
          <w:t>B</w:t>
        </w:r>
      </w:hyperlink>
      <w:hyperlink r:id="rId93">
        <w:r>
          <w:rPr>
            <w:w w:val="99"/>
            <w:sz w:val="12"/>
          </w:rPr>
          <w:t>/</w:t>
        </w:r>
        <w:proofErr w:type="spellStart"/>
        <w:r>
          <w:rPr>
            <w:w w:val="99"/>
            <w:sz w:val="12"/>
          </w:rPr>
          <w:t>e</w:t>
        </w:r>
        <w:r>
          <w:rPr>
            <w:spacing w:val="-52"/>
            <w:w w:val="99"/>
            <w:sz w:val="12"/>
          </w:rPr>
          <w:t>n</w:t>
        </w:r>
        <w:proofErr w:type="spellEnd"/>
      </w:hyperlink>
      <w:hyperlink r:id="rId94">
        <w:r>
          <w:rPr>
            <w:w w:val="101"/>
            <w:position w:val="-11"/>
            <w:sz w:val="18"/>
          </w:rPr>
          <w:t>l</w:t>
        </w:r>
        <w:r>
          <w:rPr>
            <w:spacing w:val="-91"/>
            <w:w w:val="101"/>
            <w:position w:val="-11"/>
            <w:sz w:val="18"/>
          </w:rPr>
          <w:t>o</w:t>
        </w:r>
      </w:hyperlink>
      <w:hyperlink r:id="rId95">
        <w:r>
          <w:rPr>
            <w:w w:val="99"/>
            <w:sz w:val="12"/>
          </w:rPr>
          <w:t>d</w:t>
        </w:r>
        <w:r>
          <w:rPr>
            <w:spacing w:val="-16"/>
            <w:w w:val="99"/>
            <w:sz w:val="12"/>
          </w:rPr>
          <w:t>-</w:t>
        </w:r>
      </w:hyperlink>
      <w:hyperlink r:id="rId96">
        <w:r>
          <w:rPr>
            <w:spacing w:val="-10"/>
            <w:position w:val="-11"/>
            <w:sz w:val="18"/>
          </w:rPr>
          <w:t>g</w:t>
        </w:r>
      </w:hyperlink>
    </w:p>
    <w:p w14:paraId="3C5D787E" w14:textId="77777777" w:rsidR="00590F9E" w:rsidRDefault="00590F9E">
      <w:pPr>
        <w:spacing w:line="139" w:lineRule="auto"/>
        <w:rPr>
          <w:position w:val="-11"/>
          <w:sz w:val="18"/>
        </w:rPr>
        <w:sectPr w:rsidR="00590F9E">
          <w:type w:val="continuous"/>
          <w:pgSz w:w="16840" w:h="11900" w:orient="landscape"/>
          <w:pgMar w:top="260" w:right="425" w:bottom="280" w:left="850" w:header="720" w:footer="720" w:gutter="0"/>
          <w:cols w:num="3" w:space="720" w:equalWidth="0">
            <w:col w:w="4870" w:space="40"/>
            <w:col w:w="706" w:space="39"/>
            <w:col w:w="9910"/>
          </w:cols>
        </w:sectPr>
      </w:pPr>
    </w:p>
    <w:p w14:paraId="68E4545C" w14:textId="77777777" w:rsidR="00590F9E" w:rsidRDefault="001E615D">
      <w:pPr>
        <w:spacing w:before="35" w:line="88" w:lineRule="exact"/>
        <w:jc w:val="right"/>
        <w:rPr>
          <w:sz w:val="12"/>
        </w:rPr>
      </w:pPr>
      <w:hyperlink r:id="rId97">
        <w:r w:rsidR="00745046">
          <w:rPr>
            <w:spacing w:val="-2"/>
            <w:sz w:val="12"/>
          </w:rPr>
          <w:t>Brochures</w:t>
        </w:r>
      </w:hyperlink>
    </w:p>
    <w:p w14:paraId="1A853E6B" w14:textId="77777777" w:rsidR="00590F9E" w:rsidRDefault="00745046">
      <w:pPr>
        <w:spacing w:line="123" w:lineRule="exact"/>
        <w:ind w:left="1767"/>
        <w:rPr>
          <w:position w:val="2"/>
          <w:sz w:val="12"/>
        </w:rPr>
      </w:pPr>
      <w:r>
        <w:br w:type="column"/>
      </w:r>
      <w:hyperlink r:id="rId98" w:anchor="menu1">
        <w:r>
          <w:rPr>
            <w:spacing w:val="-2"/>
            <w:sz w:val="12"/>
          </w:rPr>
          <w:t>(https://enrichenergy.com/projects/#menu1)</w:t>
        </w:r>
      </w:hyperlink>
      <w:r>
        <w:rPr>
          <w:spacing w:val="75"/>
          <w:w w:val="150"/>
          <w:sz w:val="12"/>
        </w:rPr>
        <w:t xml:space="preserve"> </w:t>
      </w:r>
      <w:hyperlink r:id="rId99">
        <w:r>
          <w:rPr>
            <w:spacing w:val="-2"/>
            <w:position w:val="2"/>
            <w:sz w:val="12"/>
          </w:rPr>
          <w:t>to-end-solutions)</w:t>
        </w:r>
      </w:hyperlink>
    </w:p>
    <w:p w14:paraId="04B83F0E" w14:textId="77777777" w:rsidR="00590F9E" w:rsidRDefault="00590F9E">
      <w:pPr>
        <w:spacing w:line="123" w:lineRule="exact"/>
        <w:rPr>
          <w:position w:val="2"/>
          <w:sz w:val="12"/>
        </w:rPr>
        <w:sectPr w:rsidR="00590F9E">
          <w:type w:val="continuous"/>
          <w:pgSz w:w="16840" w:h="11900" w:orient="landscape"/>
          <w:pgMar w:top="260" w:right="425" w:bottom="280" w:left="850" w:header="720" w:footer="720" w:gutter="0"/>
          <w:cols w:num="2" w:space="720" w:equalWidth="0">
            <w:col w:w="3563" w:space="40"/>
            <w:col w:w="11962"/>
          </w:cols>
        </w:sectPr>
      </w:pPr>
    </w:p>
    <w:p w14:paraId="2B57A7B2" w14:textId="77777777" w:rsidR="00590F9E" w:rsidRDefault="001E615D">
      <w:pPr>
        <w:spacing w:before="112"/>
        <w:ind w:left="3020"/>
        <w:rPr>
          <w:sz w:val="12"/>
        </w:rPr>
      </w:pPr>
      <w:hyperlink r:id="rId100">
        <w:r w:rsidR="00745046">
          <w:rPr>
            <w:spacing w:val="-2"/>
            <w:sz w:val="12"/>
          </w:rPr>
          <w:t>(https://enrichenergy.com/wp-</w:t>
        </w:r>
      </w:hyperlink>
    </w:p>
    <w:p w14:paraId="5CC92690" w14:textId="77777777" w:rsidR="00590F9E" w:rsidRDefault="00745046">
      <w:pPr>
        <w:spacing w:before="112"/>
        <w:jc w:val="right"/>
        <w:rPr>
          <w:sz w:val="12"/>
        </w:rPr>
      </w:pPr>
      <w:r>
        <w:br w:type="column"/>
      </w:r>
      <w:hyperlink r:id="rId101" w:anchor="menu2">
        <w:r>
          <w:rPr>
            <w:spacing w:val="-5"/>
            <w:sz w:val="12"/>
          </w:rPr>
          <w:t>IPP</w:t>
        </w:r>
      </w:hyperlink>
    </w:p>
    <w:p w14:paraId="2BD9466B" w14:textId="77777777" w:rsidR="00590F9E" w:rsidRDefault="00745046">
      <w:pPr>
        <w:spacing w:before="92"/>
        <w:jc w:val="right"/>
        <w:rPr>
          <w:sz w:val="12"/>
        </w:rPr>
      </w:pPr>
      <w:r>
        <w:br w:type="column"/>
      </w:r>
      <w:hyperlink r:id="rId102">
        <w:r>
          <w:rPr>
            <w:sz w:val="12"/>
          </w:rPr>
          <w:t>Rooftop</w:t>
        </w:r>
        <w:r>
          <w:rPr>
            <w:spacing w:val="-6"/>
            <w:sz w:val="12"/>
          </w:rPr>
          <w:t xml:space="preserve"> </w:t>
        </w:r>
        <w:r>
          <w:rPr>
            <w:spacing w:val="-2"/>
            <w:sz w:val="12"/>
          </w:rPr>
          <w:t>Solutions</w:t>
        </w:r>
      </w:hyperlink>
    </w:p>
    <w:p w14:paraId="496F441F" w14:textId="77777777" w:rsidR="00590F9E" w:rsidRDefault="00745046">
      <w:pPr>
        <w:pStyle w:val="BodyText"/>
        <w:spacing w:line="203" w:lineRule="exact"/>
        <w:ind w:left="1370"/>
      </w:pPr>
      <w:r>
        <w:br w:type="column"/>
      </w:r>
      <w:hyperlink r:id="rId103">
        <w:r>
          <w:rPr>
            <w:spacing w:val="-2"/>
          </w:rPr>
          <w:t>(https://enrichenergy.com/blogs)</w:t>
        </w:r>
      </w:hyperlink>
    </w:p>
    <w:p w14:paraId="4C953D84" w14:textId="77777777" w:rsidR="00590F9E" w:rsidRDefault="00590F9E">
      <w:pPr>
        <w:pStyle w:val="BodyText"/>
        <w:spacing w:line="203" w:lineRule="exact"/>
        <w:sectPr w:rsidR="00590F9E">
          <w:type w:val="continuous"/>
          <w:pgSz w:w="16840" w:h="11900" w:orient="landscape"/>
          <w:pgMar w:top="260" w:right="425" w:bottom="280" w:left="850" w:header="720" w:footer="720" w:gutter="0"/>
          <w:cols w:num="4" w:space="720" w:equalWidth="0">
            <w:col w:w="4579" w:space="40"/>
            <w:col w:w="944" w:space="39"/>
            <w:col w:w="3058" w:space="39"/>
            <w:col w:w="6866"/>
          </w:cols>
        </w:sectPr>
      </w:pPr>
    </w:p>
    <w:p w14:paraId="1465CC25" w14:textId="77777777" w:rsidR="00590F9E" w:rsidRDefault="001E615D">
      <w:pPr>
        <w:spacing w:before="62" w:line="68" w:lineRule="exact"/>
        <w:ind w:left="3020"/>
        <w:rPr>
          <w:sz w:val="12"/>
        </w:rPr>
      </w:pPr>
      <w:hyperlink r:id="rId104">
        <w:r w:rsidR="00745046">
          <w:rPr>
            <w:spacing w:val="-2"/>
            <w:sz w:val="12"/>
          </w:rPr>
          <w:t>content/uploads/2017/12/Enrich-</w:t>
        </w:r>
      </w:hyperlink>
    </w:p>
    <w:p w14:paraId="20555D18" w14:textId="77777777" w:rsidR="00590F9E" w:rsidRDefault="00745046">
      <w:pPr>
        <w:spacing w:before="42" w:line="88" w:lineRule="exact"/>
        <w:ind w:left="596"/>
        <w:rPr>
          <w:sz w:val="12"/>
        </w:rPr>
      </w:pPr>
      <w:r>
        <w:br w:type="column"/>
      </w:r>
      <w:hyperlink r:id="rId105" w:anchor="menu2">
        <w:r>
          <w:rPr>
            <w:spacing w:val="-2"/>
            <w:position w:val="-1"/>
            <w:sz w:val="12"/>
          </w:rPr>
          <w:t>(https://enrichenergy.com/projects/#menu2)</w:t>
        </w:r>
      </w:hyperlink>
      <w:r>
        <w:rPr>
          <w:spacing w:val="65"/>
          <w:w w:val="150"/>
          <w:position w:val="-1"/>
          <w:sz w:val="12"/>
        </w:rPr>
        <w:t xml:space="preserve"> </w:t>
      </w:r>
      <w:hyperlink r:id="rId106">
        <w:r>
          <w:rPr>
            <w:spacing w:val="-2"/>
            <w:sz w:val="12"/>
          </w:rPr>
          <w:t>(https://enrichenergy.com/business_offerings/rooftop-</w:t>
        </w:r>
      </w:hyperlink>
    </w:p>
    <w:p w14:paraId="05E1174C" w14:textId="77777777" w:rsidR="00590F9E" w:rsidRDefault="00590F9E">
      <w:pPr>
        <w:spacing w:line="88" w:lineRule="exact"/>
        <w:rPr>
          <w:sz w:val="12"/>
        </w:rPr>
        <w:sectPr w:rsidR="00590F9E">
          <w:type w:val="continuous"/>
          <w:pgSz w:w="16840" w:h="11900" w:orient="landscape"/>
          <w:pgMar w:top="260" w:right="425" w:bottom="280" w:left="850" w:header="720" w:footer="720" w:gutter="0"/>
          <w:cols w:num="2" w:space="720" w:equalWidth="0">
            <w:col w:w="4734" w:space="40"/>
            <w:col w:w="10791"/>
          </w:cols>
        </w:sectPr>
      </w:pPr>
    </w:p>
    <w:p w14:paraId="27476D37" w14:textId="77777777" w:rsidR="00590F9E" w:rsidRDefault="001E615D">
      <w:pPr>
        <w:spacing w:before="132" w:line="128" w:lineRule="exact"/>
        <w:ind w:left="3020"/>
        <w:rPr>
          <w:sz w:val="12"/>
        </w:rPr>
      </w:pPr>
      <w:hyperlink r:id="rId107">
        <w:r w:rsidR="00745046">
          <w:rPr>
            <w:spacing w:val="-2"/>
            <w:sz w:val="12"/>
          </w:rPr>
          <w:t>Energy_Corp-Brochure_2017.pdf)</w:t>
        </w:r>
      </w:hyperlink>
    </w:p>
    <w:p w14:paraId="7A35B011" w14:textId="77777777" w:rsidR="00590F9E" w:rsidRDefault="00745046">
      <w:pPr>
        <w:spacing w:before="14"/>
        <w:rPr>
          <w:sz w:val="12"/>
        </w:rPr>
      </w:pPr>
      <w:r>
        <w:br w:type="column"/>
      </w:r>
    </w:p>
    <w:p w14:paraId="78B07B40" w14:textId="77777777" w:rsidR="00590F9E" w:rsidRDefault="001E615D">
      <w:pPr>
        <w:spacing w:line="108" w:lineRule="exact"/>
        <w:ind w:left="517"/>
        <w:rPr>
          <w:sz w:val="12"/>
        </w:rPr>
      </w:pPr>
      <w:hyperlink r:id="rId108" w:anchor="menu3">
        <w:r w:rsidR="00745046">
          <w:rPr>
            <w:spacing w:val="-2"/>
            <w:sz w:val="12"/>
          </w:rPr>
          <w:t>Rooftop</w:t>
        </w:r>
      </w:hyperlink>
    </w:p>
    <w:p w14:paraId="257548DA" w14:textId="77777777" w:rsidR="00590F9E" w:rsidRDefault="00745046">
      <w:pPr>
        <w:spacing w:before="112"/>
        <w:jc w:val="right"/>
        <w:rPr>
          <w:sz w:val="12"/>
        </w:rPr>
      </w:pPr>
      <w:r>
        <w:br w:type="column"/>
      </w:r>
      <w:hyperlink r:id="rId109">
        <w:r>
          <w:rPr>
            <w:spacing w:val="-2"/>
            <w:sz w:val="12"/>
          </w:rPr>
          <w:t>solutions/)</w:t>
        </w:r>
      </w:hyperlink>
    </w:p>
    <w:p w14:paraId="1F789DC0" w14:textId="77777777" w:rsidR="00590F9E" w:rsidRDefault="00745046">
      <w:pPr>
        <w:pStyle w:val="BodyText"/>
        <w:spacing w:line="203" w:lineRule="exact"/>
        <w:ind w:left="1767"/>
      </w:pPr>
      <w:r>
        <w:br w:type="column"/>
      </w:r>
      <w:hyperlink r:id="rId110">
        <w:r>
          <w:rPr>
            <w:spacing w:val="-2"/>
          </w:rPr>
          <w:t>Careers</w:t>
        </w:r>
      </w:hyperlink>
    </w:p>
    <w:p w14:paraId="71489E52" w14:textId="77777777" w:rsidR="00590F9E" w:rsidRDefault="00590F9E">
      <w:pPr>
        <w:pStyle w:val="BodyText"/>
        <w:spacing w:line="203" w:lineRule="exact"/>
        <w:sectPr w:rsidR="00590F9E">
          <w:type w:val="continuous"/>
          <w:pgSz w:w="16840" w:h="11900" w:orient="landscape"/>
          <w:pgMar w:top="260" w:right="425" w:bottom="280" w:left="850" w:header="720" w:footer="720" w:gutter="0"/>
          <w:cols w:num="4" w:space="720" w:equalWidth="0">
            <w:col w:w="4813" w:space="40"/>
            <w:col w:w="935" w:space="39"/>
            <w:col w:w="2436" w:space="39"/>
            <w:col w:w="7263"/>
          </w:cols>
        </w:sectPr>
      </w:pPr>
    </w:p>
    <w:p w14:paraId="09EEAC40" w14:textId="77777777" w:rsidR="00590F9E" w:rsidRDefault="00745046">
      <w:pPr>
        <w:spacing w:before="72"/>
        <w:ind w:left="5370"/>
        <w:rPr>
          <w:position w:val="2"/>
          <w:sz w:val="12"/>
        </w:rPr>
      </w:pPr>
      <w:r>
        <w:rPr>
          <w:noProof/>
          <w:position w:val="2"/>
          <w:sz w:val="12"/>
          <w:lang w:val="en-IN" w:eastAsia="en-IN"/>
        </w:rPr>
        <w:lastRenderedPageBreak/>
        <mc:AlternateContent>
          <mc:Choice Requires="wpg">
            <w:drawing>
              <wp:anchor distT="0" distB="0" distL="0" distR="0" simplePos="0" relativeHeight="15736832" behindDoc="0" locked="0" layoutInCell="1" allowOverlap="1" wp14:anchorId="5DF42ACA" wp14:editId="7B1A663D">
                <wp:simplePos x="0" y="0"/>
                <wp:positionH relativeFrom="page">
                  <wp:posOffset>2457450</wp:posOffset>
                </wp:positionH>
                <wp:positionV relativeFrom="paragraph">
                  <wp:posOffset>85834</wp:posOffset>
                </wp:positionV>
                <wp:extent cx="190500" cy="190500"/>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500" cy="190500"/>
                          <a:chOff x="0" y="0"/>
                          <a:chExt cx="190500" cy="190500"/>
                        </a:xfrm>
                      </wpg:grpSpPr>
                      <pic:pic xmlns:pic="http://schemas.openxmlformats.org/drawingml/2006/picture">
                        <pic:nvPicPr>
                          <pic:cNvPr id="50" name="Image 50">
                            <a:hlinkClick r:id="rId111"/>
                          </pic:cNvPr>
                          <pic:cNvPicPr/>
                        </pic:nvPicPr>
                        <pic:blipFill>
                          <a:blip r:embed="rId112" cstate="print"/>
                          <a:stretch>
                            <a:fillRect/>
                          </a:stretch>
                        </pic:blipFill>
                        <pic:spPr>
                          <a:xfrm>
                            <a:off x="0" y="0"/>
                            <a:ext cx="190500" cy="190500"/>
                          </a:xfrm>
                          <a:prstGeom prst="rect">
                            <a:avLst/>
                          </a:prstGeom>
                        </pic:spPr>
                      </pic:pic>
                      <pic:pic xmlns:pic="http://schemas.openxmlformats.org/drawingml/2006/picture">
                        <pic:nvPicPr>
                          <pic:cNvPr id="51" name="Image 51">
                            <a:hlinkClick r:id="rId111"/>
                          </pic:cNvPr>
                          <pic:cNvPicPr/>
                        </pic:nvPicPr>
                        <pic:blipFill>
                          <a:blip r:embed="rId113" cstate="print"/>
                          <a:stretch>
                            <a:fillRect/>
                          </a:stretch>
                        </pic:blipFill>
                        <pic:spPr>
                          <a:xfrm>
                            <a:off x="57150" y="63500"/>
                            <a:ext cx="76200" cy="76200"/>
                          </a:xfrm>
                          <a:prstGeom prst="rect">
                            <a:avLst/>
                          </a:prstGeom>
                        </pic:spPr>
                      </pic:pic>
                    </wpg:wgp>
                  </a:graphicData>
                </a:graphic>
              </wp:anchor>
            </w:drawing>
          </mc:Choice>
          <mc:Fallback>
            <w:pict>
              <v:group w14:anchorId="34D90766" id="Group 49" o:spid="_x0000_s1026" style="position:absolute;margin-left:193.5pt;margin-top:6.75pt;width:15pt;height:15pt;z-index:15736832;mso-wrap-distance-left:0;mso-wrap-distance-right:0;mso-position-horizontal-relative:page" coordsize="190500,19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">
                <v:shape id="Image 50" o:spid="_x0000_s1027" type="#_x0000_t75" href="https://www.linkedin.com/company/9316416/" style="position:absolute;width:190500;height:19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" o:button="t">
                  <v:fill o:detectmouseclick="t"/>
                  <v:imagedata r:id="rId114" o:title=""/>
                </v:shape>
                <v:shape id="Image 51" o:spid="_x0000_s1028" type="#_x0000_t75" href="https://www.linkedin.com/company/9316416/" style="position:absolute;left:57150;top:63500;width:7620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" o:button="t">
                  <v:fill o:detectmouseclick="t"/>
                  <v:imagedata r:id="rId115" o:title=""/>
                </v:shape>
                <w10:wrap anchorx="page"/>
              </v:group>
            </w:pict>
          </mc:Fallback>
        </mc:AlternateContent>
      </w:r>
      <w:hyperlink r:id="rId116" w:anchor="menu3">
        <w:r>
          <w:rPr>
            <w:sz w:val="12"/>
          </w:rPr>
          <w:t>(https://enrichenergy.com/projects/#menu3)</w:t>
        </w:r>
      </w:hyperlink>
      <w:r>
        <w:rPr>
          <w:spacing w:val="16"/>
          <w:sz w:val="12"/>
        </w:rPr>
        <w:t xml:space="preserve"> </w:t>
      </w:r>
      <w:hyperlink r:id="rId117">
        <w:r>
          <w:rPr>
            <w:position w:val="2"/>
            <w:sz w:val="12"/>
          </w:rPr>
          <w:t>O</w:t>
        </w:r>
        <w:r>
          <w:rPr>
            <w:spacing w:val="-8"/>
            <w:position w:val="2"/>
            <w:sz w:val="12"/>
          </w:rPr>
          <w:t xml:space="preserve"> </w:t>
        </w:r>
        <w:r>
          <w:rPr>
            <w:position w:val="2"/>
            <w:sz w:val="12"/>
          </w:rPr>
          <w:t>&amp;</w:t>
        </w:r>
        <w:r>
          <w:rPr>
            <w:spacing w:val="-8"/>
            <w:position w:val="2"/>
            <w:sz w:val="12"/>
          </w:rPr>
          <w:t xml:space="preserve"> </w:t>
        </w:r>
        <w:r>
          <w:rPr>
            <w:position w:val="2"/>
            <w:sz w:val="12"/>
          </w:rPr>
          <w:t>M</w:t>
        </w:r>
        <w:r>
          <w:rPr>
            <w:spacing w:val="-8"/>
            <w:position w:val="2"/>
            <w:sz w:val="12"/>
          </w:rPr>
          <w:t xml:space="preserve"> </w:t>
        </w:r>
        <w:r>
          <w:rPr>
            <w:spacing w:val="-2"/>
            <w:position w:val="2"/>
            <w:sz w:val="12"/>
          </w:rPr>
          <w:t>Services</w:t>
        </w:r>
      </w:hyperlink>
    </w:p>
    <w:p w14:paraId="2452BB7D" w14:textId="77777777" w:rsidR="00590F9E" w:rsidRDefault="00745046">
      <w:pPr>
        <w:pStyle w:val="BodyText"/>
        <w:spacing w:line="203" w:lineRule="exact"/>
        <w:ind w:left="1483"/>
      </w:pPr>
      <w:r>
        <w:br w:type="column"/>
      </w:r>
      <w:hyperlink r:id="rId118">
        <w:r>
          <w:rPr>
            <w:spacing w:val="-2"/>
          </w:rPr>
          <w:t>(https://enrichenergy.com/career)</w:t>
        </w:r>
      </w:hyperlink>
    </w:p>
    <w:p w14:paraId="14EF72A5" w14:textId="77777777" w:rsidR="00590F9E" w:rsidRDefault="00590F9E">
      <w:pPr>
        <w:pStyle w:val="BodyText"/>
        <w:spacing w:line="203" w:lineRule="exact"/>
        <w:sectPr w:rsidR="00590F9E">
          <w:type w:val="continuous"/>
          <w:pgSz w:w="16840" w:h="11900" w:orient="landscape"/>
          <w:pgMar w:top="260" w:right="425" w:bottom="280" w:left="850" w:header="720" w:footer="720" w:gutter="0"/>
          <w:cols w:num="2" w:space="720" w:equalWidth="0">
            <w:col w:w="8547" w:space="40"/>
            <w:col w:w="6978"/>
          </w:cols>
        </w:sectPr>
      </w:pPr>
    </w:p>
    <w:p w14:paraId="410DDB50" w14:textId="77777777" w:rsidR="00590F9E" w:rsidRDefault="00590F9E">
      <w:pPr>
        <w:pStyle w:val="BodyText"/>
        <w:spacing w:before="62"/>
        <w:rPr>
          <w:sz w:val="14"/>
        </w:rPr>
      </w:pPr>
    </w:p>
    <w:p w14:paraId="4BA36ED1" w14:textId="77777777" w:rsidR="00590F9E" w:rsidRDefault="001E615D">
      <w:pPr>
        <w:spacing w:before="1"/>
        <w:ind w:left="3020"/>
        <w:rPr>
          <w:sz w:val="14"/>
        </w:rPr>
      </w:pPr>
      <w:hyperlink r:id="rId119">
        <w:r w:rsidR="00745046">
          <w:rPr>
            <w:spacing w:val="-2"/>
            <w:sz w:val="14"/>
          </w:rPr>
          <w:t>(https://www.linkedin.com/company/9316416/)</w:t>
        </w:r>
      </w:hyperlink>
    </w:p>
    <w:p w14:paraId="57DF3133" w14:textId="77777777" w:rsidR="00590F9E" w:rsidRDefault="00745046">
      <w:pPr>
        <w:spacing w:before="42" w:line="348" w:lineRule="auto"/>
        <w:ind w:left="1804" w:right="4839"/>
        <w:rPr>
          <w:sz w:val="12"/>
        </w:rPr>
      </w:pPr>
      <w:r>
        <w:br w:type="column"/>
      </w:r>
      <w:hyperlink r:id="rId120">
        <w:r>
          <w:rPr>
            <w:spacing w:val="-2"/>
            <w:sz w:val="12"/>
          </w:rPr>
          <w:t>(https://enrichenergy.com/business_offerings/om-</w:t>
        </w:r>
      </w:hyperlink>
      <w:r>
        <w:rPr>
          <w:spacing w:val="40"/>
          <w:sz w:val="12"/>
        </w:rPr>
        <w:t xml:space="preserve"> </w:t>
      </w:r>
      <w:hyperlink r:id="rId121">
        <w:r>
          <w:rPr>
            <w:spacing w:val="-2"/>
            <w:sz w:val="12"/>
          </w:rPr>
          <w:t>services/)</w:t>
        </w:r>
      </w:hyperlink>
    </w:p>
    <w:p w14:paraId="286F533C" w14:textId="77777777" w:rsidR="00590F9E" w:rsidRDefault="001E615D">
      <w:pPr>
        <w:spacing w:before="20" w:line="360" w:lineRule="auto"/>
        <w:ind w:left="1804" w:right="4617"/>
        <w:rPr>
          <w:sz w:val="12"/>
        </w:rPr>
      </w:pPr>
      <w:hyperlink r:id="rId122">
        <w:r w:rsidR="00745046">
          <w:rPr>
            <w:sz w:val="12"/>
          </w:rPr>
          <w:t>Energy</w:t>
        </w:r>
        <w:r w:rsidR="00745046">
          <w:rPr>
            <w:spacing w:val="-9"/>
            <w:sz w:val="12"/>
          </w:rPr>
          <w:t xml:space="preserve"> </w:t>
        </w:r>
        <w:r w:rsidR="00745046">
          <w:rPr>
            <w:sz w:val="12"/>
          </w:rPr>
          <w:t>Storage</w:t>
        </w:r>
      </w:hyperlink>
      <w:r w:rsidR="00745046">
        <w:rPr>
          <w:spacing w:val="40"/>
          <w:sz w:val="12"/>
        </w:rPr>
        <w:t xml:space="preserve"> </w:t>
      </w:r>
      <w:hyperlink r:id="rId123">
        <w:r w:rsidR="00745046">
          <w:rPr>
            <w:spacing w:val="-2"/>
            <w:sz w:val="12"/>
          </w:rPr>
          <w:t>(https://enrichenergy.com/business_offerings/energystorage/)</w:t>
        </w:r>
      </w:hyperlink>
      <w:r w:rsidR="00745046">
        <w:rPr>
          <w:spacing w:val="40"/>
          <w:sz w:val="12"/>
        </w:rPr>
        <w:t xml:space="preserve"> </w:t>
      </w:r>
      <w:hyperlink r:id="rId124">
        <w:r w:rsidR="00745046">
          <w:rPr>
            <w:sz w:val="12"/>
          </w:rPr>
          <w:t>Value Added Services</w:t>
        </w:r>
      </w:hyperlink>
      <w:r w:rsidR="00745046">
        <w:rPr>
          <w:spacing w:val="40"/>
          <w:sz w:val="12"/>
        </w:rPr>
        <w:t xml:space="preserve"> </w:t>
      </w:r>
      <w:hyperlink r:id="rId125">
        <w:r w:rsidR="00745046">
          <w:rPr>
            <w:spacing w:val="-2"/>
            <w:sz w:val="12"/>
          </w:rPr>
          <w:t>(https://enrichenergy.com/business_offerings/value-</w:t>
        </w:r>
      </w:hyperlink>
    </w:p>
    <w:p w14:paraId="51D8F93E" w14:textId="77777777" w:rsidR="00590F9E" w:rsidRDefault="001E615D">
      <w:pPr>
        <w:spacing w:line="130" w:lineRule="exact"/>
        <w:ind w:left="1804"/>
        <w:rPr>
          <w:sz w:val="12"/>
        </w:rPr>
      </w:pPr>
      <w:hyperlink r:id="rId126">
        <w:r w:rsidR="00745046">
          <w:rPr>
            <w:spacing w:val="-2"/>
            <w:sz w:val="12"/>
          </w:rPr>
          <w:t>added-services/)</w:t>
        </w:r>
      </w:hyperlink>
    </w:p>
    <w:p w14:paraId="0BDE8E34" w14:textId="77777777" w:rsidR="00590F9E" w:rsidRDefault="00590F9E">
      <w:pPr>
        <w:spacing w:line="130" w:lineRule="exact"/>
        <w:rPr>
          <w:sz w:val="12"/>
        </w:rPr>
        <w:sectPr w:rsidR="00590F9E">
          <w:type w:val="continuous"/>
          <w:pgSz w:w="16840" w:h="11900" w:orient="landscape"/>
          <w:pgMar w:top="260" w:right="425" w:bottom="280" w:left="850" w:header="720" w:footer="720" w:gutter="0"/>
          <w:cols w:num="2" w:space="720" w:equalWidth="0">
            <w:col w:w="5876" w:space="40"/>
            <w:col w:w="9649"/>
          </w:cols>
        </w:sectPr>
      </w:pPr>
    </w:p>
    <w:p w14:paraId="740209B9" w14:textId="77777777" w:rsidR="00590F9E" w:rsidRDefault="00590F9E">
      <w:pPr>
        <w:pStyle w:val="BodyText"/>
        <w:rPr>
          <w:sz w:val="12"/>
        </w:rPr>
      </w:pPr>
    </w:p>
    <w:p w14:paraId="0D3BFE30" w14:textId="77777777" w:rsidR="00590F9E" w:rsidRDefault="00590F9E">
      <w:pPr>
        <w:pStyle w:val="BodyText"/>
        <w:rPr>
          <w:sz w:val="12"/>
        </w:rPr>
      </w:pPr>
    </w:p>
    <w:p w14:paraId="51933434" w14:textId="77777777" w:rsidR="00590F9E" w:rsidRDefault="00590F9E">
      <w:pPr>
        <w:pStyle w:val="BodyText"/>
        <w:rPr>
          <w:sz w:val="12"/>
        </w:rPr>
      </w:pPr>
    </w:p>
    <w:p w14:paraId="174694A5" w14:textId="77777777" w:rsidR="00590F9E" w:rsidRDefault="00590F9E">
      <w:pPr>
        <w:pStyle w:val="BodyText"/>
        <w:rPr>
          <w:sz w:val="12"/>
        </w:rPr>
      </w:pPr>
    </w:p>
    <w:p w14:paraId="09C14B0C" w14:textId="77777777" w:rsidR="00590F9E" w:rsidRDefault="00590F9E">
      <w:pPr>
        <w:pStyle w:val="BodyText"/>
        <w:spacing w:before="72"/>
        <w:rPr>
          <w:sz w:val="12"/>
        </w:rPr>
      </w:pPr>
    </w:p>
    <w:p w14:paraId="5768BB50" w14:textId="77777777" w:rsidR="00590F9E" w:rsidRDefault="001E615D">
      <w:pPr>
        <w:tabs>
          <w:tab w:val="left" w:pos="6092"/>
          <w:tab w:val="left" w:pos="8912"/>
        </w:tabs>
        <w:ind w:left="2870"/>
        <w:rPr>
          <w:sz w:val="12"/>
        </w:rPr>
      </w:pPr>
      <w:hyperlink r:id="rId127">
        <w:r w:rsidR="00745046">
          <w:rPr>
            <w:spacing w:val="-2"/>
            <w:sz w:val="12"/>
          </w:rPr>
          <w:t>Privacy</w:t>
        </w:r>
        <w:r w:rsidR="00745046">
          <w:rPr>
            <w:spacing w:val="28"/>
            <w:sz w:val="12"/>
          </w:rPr>
          <w:t xml:space="preserve"> </w:t>
        </w:r>
        <w:r w:rsidR="00745046">
          <w:rPr>
            <w:spacing w:val="-2"/>
            <w:sz w:val="12"/>
          </w:rPr>
          <w:t>Policy</w:t>
        </w:r>
        <w:r w:rsidR="00745046">
          <w:rPr>
            <w:spacing w:val="29"/>
            <w:sz w:val="12"/>
          </w:rPr>
          <w:t xml:space="preserve"> </w:t>
        </w:r>
        <w:r w:rsidR="00745046">
          <w:rPr>
            <w:spacing w:val="-2"/>
            <w:sz w:val="12"/>
          </w:rPr>
          <w:t>(https://enrichenergy.com/privacy-policy/)</w:t>
        </w:r>
      </w:hyperlink>
      <w:r w:rsidR="00745046">
        <w:rPr>
          <w:sz w:val="12"/>
        </w:rPr>
        <w:tab/>
      </w:r>
      <w:hyperlink r:id="rId128">
        <w:r w:rsidR="00745046">
          <w:rPr>
            <w:sz w:val="12"/>
          </w:rPr>
          <w:t>Disclaimer</w:t>
        </w:r>
        <w:r w:rsidR="00745046">
          <w:rPr>
            <w:spacing w:val="-7"/>
            <w:sz w:val="12"/>
          </w:rPr>
          <w:t xml:space="preserve"> </w:t>
        </w:r>
        <w:r w:rsidR="00745046">
          <w:rPr>
            <w:spacing w:val="-2"/>
            <w:sz w:val="12"/>
          </w:rPr>
          <w:t>(https://enrichenergy.com/disclaimer)</w:t>
        </w:r>
      </w:hyperlink>
      <w:r w:rsidR="00745046">
        <w:rPr>
          <w:sz w:val="12"/>
        </w:rPr>
        <w:tab/>
      </w:r>
      <w:hyperlink r:id="rId129">
        <w:r w:rsidR="00745046">
          <w:rPr>
            <w:spacing w:val="-2"/>
            <w:sz w:val="12"/>
          </w:rPr>
          <w:t>Reach</w:t>
        </w:r>
        <w:r w:rsidR="00745046">
          <w:rPr>
            <w:spacing w:val="23"/>
            <w:sz w:val="12"/>
          </w:rPr>
          <w:t xml:space="preserve"> </w:t>
        </w:r>
        <w:r w:rsidR="00745046">
          <w:rPr>
            <w:spacing w:val="-2"/>
            <w:sz w:val="12"/>
          </w:rPr>
          <w:t>Us</w:t>
        </w:r>
        <w:r w:rsidR="00745046">
          <w:rPr>
            <w:spacing w:val="24"/>
            <w:sz w:val="12"/>
          </w:rPr>
          <w:t xml:space="preserve"> </w:t>
        </w:r>
        <w:r w:rsidR="00745046">
          <w:rPr>
            <w:spacing w:val="-2"/>
            <w:sz w:val="12"/>
          </w:rPr>
          <w:t>(https://enrichenergy.com/contact-</w:t>
        </w:r>
        <w:r w:rsidR="00745046">
          <w:rPr>
            <w:spacing w:val="-5"/>
            <w:sz w:val="12"/>
          </w:rPr>
          <w:t>us)</w:t>
        </w:r>
      </w:hyperlink>
    </w:p>
    <w:p w14:paraId="67E6CF7D" w14:textId="77777777" w:rsidR="00590F9E" w:rsidRDefault="001E615D">
      <w:pPr>
        <w:spacing w:before="62"/>
        <w:ind w:left="8257"/>
        <w:rPr>
          <w:sz w:val="12"/>
        </w:rPr>
      </w:pPr>
      <w:hyperlink r:id="rId130">
        <w:r w:rsidR="00745046">
          <w:rPr>
            <w:spacing w:val="-2"/>
            <w:sz w:val="12"/>
          </w:rPr>
          <w:t>Copyright</w:t>
        </w:r>
        <w:r w:rsidR="00745046">
          <w:rPr>
            <w:spacing w:val="13"/>
            <w:sz w:val="12"/>
          </w:rPr>
          <w:t xml:space="preserve"> </w:t>
        </w:r>
        <w:r w:rsidR="00745046">
          <w:rPr>
            <w:spacing w:val="-2"/>
            <w:sz w:val="12"/>
          </w:rPr>
          <w:t>2018</w:t>
        </w:r>
      </w:hyperlink>
      <w:r w:rsidR="00745046">
        <w:rPr>
          <w:spacing w:val="13"/>
          <w:sz w:val="12"/>
        </w:rPr>
        <w:t xml:space="preserve"> </w:t>
      </w:r>
      <w:hyperlink r:id="rId131">
        <w:r w:rsidR="00745046">
          <w:rPr>
            <w:spacing w:val="-2"/>
            <w:sz w:val="12"/>
          </w:rPr>
          <w:t>(https://enrichenergy.com/copyright)</w:t>
        </w:r>
      </w:hyperlink>
      <w:r w:rsidR="00745046">
        <w:rPr>
          <w:spacing w:val="-2"/>
          <w:sz w:val="12"/>
        </w:rPr>
        <w:t>,</w:t>
      </w:r>
      <w:r w:rsidR="00745046">
        <w:rPr>
          <w:spacing w:val="14"/>
          <w:sz w:val="12"/>
        </w:rPr>
        <w:t xml:space="preserve"> </w:t>
      </w:r>
      <w:r w:rsidR="00745046">
        <w:rPr>
          <w:spacing w:val="-2"/>
          <w:sz w:val="12"/>
        </w:rPr>
        <w:t>Enrich</w:t>
      </w:r>
      <w:r w:rsidR="00745046">
        <w:rPr>
          <w:spacing w:val="13"/>
          <w:sz w:val="12"/>
        </w:rPr>
        <w:t xml:space="preserve"> </w:t>
      </w:r>
      <w:r w:rsidR="00745046">
        <w:rPr>
          <w:spacing w:val="-2"/>
          <w:sz w:val="12"/>
        </w:rPr>
        <w:t>Energy</w:t>
      </w:r>
      <w:r w:rsidR="00745046">
        <w:rPr>
          <w:spacing w:val="14"/>
          <w:sz w:val="12"/>
        </w:rPr>
        <w:t xml:space="preserve"> </w:t>
      </w:r>
      <w:r w:rsidR="00745046">
        <w:rPr>
          <w:spacing w:val="-2"/>
          <w:sz w:val="12"/>
        </w:rPr>
        <w:t>Pvt.</w:t>
      </w:r>
      <w:r w:rsidR="00745046">
        <w:rPr>
          <w:spacing w:val="13"/>
          <w:sz w:val="12"/>
        </w:rPr>
        <w:t xml:space="preserve"> </w:t>
      </w:r>
      <w:r w:rsidR="00745046">
        <w:rPr>
          <w:spacing w:val="-4"/>
          <w:sz w:val="12"/>
        </w:rPr>
        <w:t>Ltd.</w:t>
      </w:r>
    </w:p>
    <w:p w14:paraId="1CB2F00A" w14:textId="77777777" w:rsidR="00590F9E" w:rsidRDefault="00590F9E">
      <w:pPr>
        <w:rPr>
          <w:sz w:val="12"/>
        </w:rPr>
        <w:sectPr w:rsidR="00590F9E">
          <w:type w:val="continuous"/>
          <w:pgSz w:w="16840" w:h="11900" w:orient="landscape"/>
          <w:pgMar w:top="260" w:right="425" w:bottom="280" w:left="850" w:header="720" w:footer="720" w:gutter="0"/>
          <w:cols w:space="720"/>
        </w:sectPr>
      </w:pPr>
    </w:p>
    <w:p w14:paraId="17AF6C41" w14:textId="77777777" w:rsidR="00590F9E" w:rsidRDefault="00745046">
      <w:pPr>
        <w:pStyle w:val="BodyText"/>
        <w:spacing w:before="64"/>
        <w:rPr>
          <w:sz w:val="36"/>
        </w:rPr>
      </w:pPr>
      <w:r>
        <w:rPr>
          <w:noProof/>
          <w:sz w:val="36"/>
          <w:lang w:val="en-IN" w:eastAsia="en-IN"/>
        </w:rPr>
        <w:lastRenderedPageBreak/>
        <mc:AlternateContent>
          <mc:Choice Requires="wps">
            <w:drawing>
              <wp:anchor distT="0" distB="0" distL="0" distR="0" simplePos="0" relativeHeight="15739392" behindDoc="0" locked="0" layoutInCell="1" allowOverlap="1" wp14:anchorId="3ED130B7" wp14:editId="7A46AE60">
                <wp:simplePos x="0" y="0"/>
                <wp:positionH relativeFrom="page">
                  <wp:posOffset>10478380</wp:posOffset>
                </wp:positionH>
                <wp:positionV relativeFrom="page">
                  <wp:posOffset>5557985</wp:posOffset>
                </wp:positionV>
                <wp:extent cx="125095" cy="49022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 cy="490220"/>
                        </a:xfrm>
                        <a:prstGeom prst="rect">
                          <a:avLst/>
                        </a:prstGeom>
                      </wps:spPr>
                      <wps:txbx>
                        <w:txbxContent>
                          <w:p w14:paraId="7DF940BE" w14:textId="77777777" w:rsidR="001E615D" w:rsidRDefault="001E615D">
                            <w:pPr>
                              <w:spacing w:before="15"/>
                              <w:ind w:left="20"/>
                              <w:rPr>
                                <w:rFonts w:ascii="Arial"/>
                                <w:b/>
                                <w:sz w:val="14"/>
                              </w:rPr>
                            </w:pPr>
                            <w:r>
                              <w:rPr>
                                <w:rFonts w:ascii="Arial"/>
                                <w:b/>
                                <w:sz w:val="14"/>
                              </w:rPr>
                              <w:t xml:space="preserve">REACH </w:t>
                            </w:r>
                            <w:r>
                              <w:rPr>
                                <w:rFonts w:ascii="Arial"/>
                                <w:b/>
                                <w:spacing w:val="-5"/>
                                <w:sz w:val="14"/>
                              </w:rPr>
                              <w:t>US</w:t>
                            </w:r>
                          </w:p>
                        </w:txbxContent>
                      </wps:txbx>
                      <wps:bodyPr vert="vert270" wrap="square" lIns="0" tIns="0" rIns="0" bIns="0" rtlCol="0">
                        <a:noAutofit/>
                      </wps:bodyPr>
                    </wps:wsp>
                  </a:graphicData>
                </a:graphic>
              </wp:anchor>
            </w:drawing>
          </mc:Choice>
          <mc:Fallback>
            <w:pict>
              <v:shape w14:anchorId="3ED130B7" id="Textbox 52" o:spid="_x0000_s1068" type="#_x0000_t202" style="position:absolute;margin-left:825.05pt;margin-top:437.65pt;width:9.85pt;height:38.6pt;z-index:1573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" filled="f" stroked="f">
                <v:path arrowok="t"/>
                <v:textbox style="layout-flow:vertical;mso-layout-flow-alt:bottom-to-top" inset="0,0,0,0">
                  <w:txbxContent>
                    <w:p w14:paraId="7DF940BE" w14:textId="77777777" w:rsidR="001E615D" w:rsidRDefault="001E615D">
                      <w:pPr>
                        <w:spacing w:before="15"/>
                        <w:ind w:left="20"/>
                        <w:rPr>
                          <w:rFonts w:ascii="Arial"/>
                          <w:b/>
                          <w:sz w:val="14"/>
                        </w:rPr>
                      </w:pPr>
                      <w:r>
                        <w:rPr>
                          <w:rFonts w:ascii="Arial"/>
                          <w:b/>
                          <w:sz w:val="14"/>
                        </w:rPr>
                        <w:t xml:space="preserve">REACH </w:t>
                      </w:r>
                      <w:r>
                        <w:rPr>
                          <w:rFonts w:ascii="Arial"/>
                          <w:b/>
                          <w:spacing w:val="-5"/>
                          <w:sz w:val="14"/>
                        </w:rPr>
                        <w:t>US</w:t>
                      </w:r>
                    </w:p>
                  </w:txbxContent>
                </v:textbox>
                <w10:wrap anchorx="page" anchory="page"/>
              </v:shape>
            </w:pict>
          </mc:Fallback>
        </mc:AlternateContent>
      </w:r>
    </w:p>
    <w:p w14:paraId="3FD8AB11" w14:textId="77777777" w:rsidR="00590F9E" w:rsidRDefault="00745046">
      <w:pPr>
        <w:pStyle w:val="Heading3"/>
        <w:spacing w:before="0"/>
        <w:ind w:left="0" w:right="421"/>
        <w:jc w:val="center"/>
      </w:pPr>
      <w:r>
        <w:t xml:space="preserve">About </w:t>
      </w:r>
      <w:r>
        <w:rPr>
          <w:spacing w:val="-5"/>
        </w:rPr>
        <w:t>Us</w:t>
      </w:r>
    </w:p>
    <w:p w14:paraId="76278084" w14:textId="77777777" w:rsidR="00590F9E" w:rsidRDefault="00590F9E">
      <w:pPr>
        <w:pStyle w:val="BodyText"/>
        <w:rPr>
          <w:sz w:val="27"/>
        </w:rPr>
      </w:pPr>
    </w:p>
    <w:p w14:paraId="647A43E2" w14:textId="77777777" w:rsidR="00590F9E" w:rsidRDefault="00590F9E">
      <w:pPr>
        <w:pStyle w:val="BodyText"/>
        <w:rPr>
          <w:sz w:val="27"/>
        </w:rPr>
      </w:pPr>
    </w:p>
    <w:p w14:paraId="418B1FBA" w14:textId="77777777" w:rsidR="00590F9E" w:rsidRDefault="00590F9E">
      <w:pPr>
        <w:pStyle w:val="BodyText"/>
        <w:rPr>
          <w:sz w:val="27"/>
        </w:rPr>
      </w:pPr>
    </w:p>
    <w:p w14:paraId="114CE842" w14:textId="77777777" w:rsidR="00590F9E" w:rsidRDefault="00590F9E">
      <w:pPr>
        <w:pStyle w:val="BodyText"/>
        <w:spacing w:before="98"/>
        <w:rPr>
          <w:sz w:val="27"/>
        </w:rPr>
      </w:pPr>
    </w:p>
    <w:p w14:paraId="4E76DC9B" w14:textId="77777777" w:rsidR="00590F9E" w:rsidRDefault="00745046">
      <w:pPr>
        <w:pStyle w:val="Heading4"/>
        <w:ind w:left="8767"/>
      </w:pPr>
      <w:r>
        <w:rPr>
          <w:noProof/>
          <w:lang w:val="en-IN" w:eastAsia="en-IN"/>
        </w:rPr>
        <mc:AlternateContent>
          <mc:Choice Requires="wps">
            <w:drawing>
              <wp:anchor distT="0" distB="0" distL="0" distR="0" simplePos="0" relativeHeight="487597568" behindDoc="1" locked="0" layoutInCell="1" allowOverlap="1" wp14:anchorId="049C872C" wp14:editId="03FA64DA">
                <wp:simplePos x="0" y="0"/>
                <wp:positionH relativeFrom="page">
                  <wp:posOffset>6775450</wp:posOffset>
                </wp:positionH>
                <wp:positionV relativeFrom="paragraph">
                  <wp:posOffset>237475</wp:posOffset>
                </wp:positionV>
                <wp:extent cx="317500" cy="19050"/>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0" cy="19050"/>
                        </a:xfrm>
                        <a:custGeom>
                          <a:avLst/>
                          <a:gdLst/>
                          <a:ahLst/>
                          <a:cxnLst/>
                          <a:rect l="l" t="t" r="r" b="b"/>
                          <a:pathLst>
                            <a:path w="317500" h="19050">
                              <a:moveTo>
                                <a:pt x="317500" y="19050"/>
                              </a:moveTo>
                              <a:lnTo>
                                <a:pt x="0" y="19050"/>
                              </a:lnTo>
                              <a:lnTo>
                                <a:pt x="0" y="0"/>
                              </a:lnTo>
                              <a:lnTo>
                                <a:pt x="317500" y="0"/>
                              </a:lnTo>
                              <a:lnTo>
                                <a:pt x="317500" y="19050"/>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41E111ED" id="Graphic 53" o:spid="_x0000_s1026" style="position:absolute;margin-left:533.5pt;margin-top:18.7pt;width:25pt;height:1.5pt;z-index:-15718912;visibility:visible;mso-wrap-style:square;mso-wrap-distance-left:0;mso-wrap-distance-top:0;mso-wrap-distance-right:0;mso-wrap-distance-bottom:0;mso-position-horizontal:absolute;mso-position-horizontal-relative:page;mso-position-vertical:absolute;mso-position-vertical-relative:text;v-text-anchor:top" coordsize="31750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" path="m317500,19050l,19050,,,317500,r,19050xe" fillcolor="#ff4d00" stroked="f">
                <v:path arrowok="t"/>
                <w10:wrap type="topAndBottom" anchorx="page"/>
              </v:shape>
            </w:pict>
          </mc:Fallback>
        </mc:AlternateContent>
      </w:r>
      <w:r>
        <w:rPr>
          <w:noProof/>
          <w:lang w:val="en-IN" w:eastAsia="en-IN"/>
        </w:rPr>
        <w:drawing>
          <wp:anchor distT="0" distB="0" distL="0" distR="0" simplePos="0" relativeHeight="15738880" behindDoc="0" locked="0" layoutInCell="1" allowOverlap="1" wp14:anchorId="37FBA5B6" wp14:editId="4C10F887">
            <wp:simplePos x="0" y="0"/>
            <wp:positionH relativeFrom="page">
              <wp:posOffset>2266950</wp:posOffset>
            </wp:positionH>
            <wp:positionV relativeFrom="paragraph">
              <wp:posOffset>-118124</wp:posOffset>
            </wp:positionV>
            <wp:extent cx="2984500" cy="3460750"/>
            <wp:effectExtent l="0" t="0" r="0" b="0"/>
            <wp:wrapNone/>
            <wp:docPr id="54" name="Image 54" descr="hand holding light bulb with energy, fresh green leaves insid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hand holding light bulb with energy, fresh green leaves inside"/>
                    <pic:cNvPicPr/>
                  </pic:nvPicPr>
                  <pic:blipFill>
                    <a:blip r:embed="rId132" cstate="print"/>
                    <a:stretch>
                      <a:fillRect/>
                    </a:stretch>
                  </pic:blipFill>
                  <pic:spPr>
                    <a:xfrm>
                      <a:off x="0" y="0"/>
                      <a:ext cx="2984500" cy="3460750"/>
                    </a:xfrm>
                    <a:prstGeom prst="rect">
                      <a:avLst/>
                    </a:prstGeom>
                  </pic:spPr>
                </pic:pic>
              </a:graphicData>
            </a:graphic>
          </wp:anchor>
        </w:drawing>
      </w:r>
      <w:r>
        <w:t>Vision</w:t>
      </w:r>
      <w:r>
        <w:rPr>
          <w:spacing w:val="4"/>
        </w:rPr>
        <w:t xml:space="preserve"> </w:t>
      </w:r>
      <w:r>
        <w:t>meets</w:t>
      </w:r>
      <w:r>
        <w:rPr>
          <w:spacing w:val="5"/>
        </w:rPr>
        <w:t xml:space="preserve"> </w:t>
      </w:r>
      <w:r>
        <w:rPr>
          <w:spacing w:val="-2"/>
        </w:rPr>
        <w:t>Passion</w:t>
      </w:r>
    </w:p>
    <w:p w14:paraId="40F9FBBA" w14:textId="77777777" w:rsidR="00590F9E" w:rsidRDefault="00745046">
      <w:pPr>
        <w:spacing w:before="218" w:line="297" w:lineRule="auto"/>
        <w:ind w:left="7720" w:right="3141"/>
        <w:jc w:val="both"/>
        <w:rPr>
          <w:sz w:val="14"/>
        </w:rPr>
      </w:pPr>
      <w:r>
        <w:rPr>
          <w:sz w:val="14"/>
        </w:rPr>
        <w:t>In the summer of 2010, a team of professionals from India with diverse</w:t>
      </w:r>
      <w:r>
        <w:rPr>
          <w:spacing w:val="40"/>
          <w:sz w:val="14"/>
        </w:rPr>
        <w:t xml:space="preserve"> </w:t>
      </w:r>
      <w:r>
        <w:rPr>
          <w:sz w:val="14"/>
        </w:rPr>
        <w:t>expertise, joined forces with a visionary entrepreneur. Their common and</w:t>
      </w:r>
      <w:r>
        <w:rPr>
          <w:spacing w:val="40"/>
          <w:sz w:val="14"/>
        </w:rPr>
        <w:t xml:space="preserve"> </w:t>
      </w:r>
      <w:r>
        <w:rPr>
          <w:sz w:val="14"/>
        </w:rPr>
        <w:t>simple desire was to develop clean energy source for a sustainable living.</w:t>
      </w:r>
      <w:r>
        <w:rPr>
          <w:spacing w:val="40"/>
          <w:sz w:val="14"/>
        </w:rPr>
        <w:t xml:space="preserve"> </w:t>
      </w:r>
      <w:r>
        <w:rPr>
          <w:sz w:val="14"/>
        </w:rPr>
        <w:t>Their desire resonated in Solar energy, its potential and emerging</w:t>
      </w:r>
      <w:r>
        <w:rPr>
          <w:spacing w:val="40"/>
          <w:sz w:val="14"/>
        </w:rPr>
        <w:t xml:space="preserve"> </w:t>
      </w:r>
      <w:r>
        <w:rPr>
          <w:sz w:val="14"/>
        </w:rPr>
        <w:t>technology. Post an extensive study and designing a robust business</w:t>
      </w:r>
      <w:r>
        <w:rPr>
          <w:spacing w:val="40"/>
          <w:sz w:val="14"/>
        </w:rPr>
        <w:t xml:space="preserve"> </w:t>
      </w:r>
      <w:r>
        <w:rPr>
          <w:sz w:val="14"/>
        </w:rPr>
        <w:t>model, Enrich Energy Private Limited was incepted in Sep 2011, with a</w:t>
      </w:r>
      <w:r>
        <w:rPr>
          <w:spacing w:val="40"/>
          <w:sz w:val="14"/>
        </w:rPr>
        <w:t xml:space="preserve"> </w:t>
      </w:r>
      <w:r>
        <w:rPr>
          <w:sz w:val="14"/>
        </w:rPr>
        <w:t>focus on harnessing Solar energy. Enrich has come a long way since</w:t>
      </w:r>
      <w:r>
        <w:rPr>
          <w:spacing w:val="40"/>
          <w:sz w:val="14"/>
        </w:rPr>
        <w:t xml:space="preserve"> </w:t>
      </w:r>
      <w:r>
        <w:rPr>
          <w:sz w:val="14"/>
        </w:rPr>
        <w:t>pioneering Solar energy in India and is now moving forward into developing</w:t>
      </w:r>
      <w:r>
        <w:rPr>
          <w:spacing w:val="40"/>
          <w:sz w:val="14"/>
        </w:rPr>
        <w:t xml:space="preserve"> </w:t>
      </w:r>
      <w:r>
        <w:rPr>
          <w:sz w:val="14"/>
        </w:rPr>
        <w:t>leadership position in other emerging technologies too, which is in line with</w:t>
      </w:r>
      <w:r>
        <w:rPr>
          <w:spacing w:val="40"/>
          <w:sz w:val="14"/>
        </w:rPr>
        <w:t xml:space="preserve"> </w:t>
      </w:r>
      <w:r>
        <w:rPr>
          <w:sz w:val="14"/>
        </w:rPr>
        <w:t>its founding philosophy.</w:t>
      </w:r>
    </w:p>
    <w:p w14:paraId="513AEB1B" w14:textId="77777777" w:rsidR="00590F9E" w:rsidRDefault="00745046">
      <w:pPr>
        <w:spacing w:before="104" w:line="297" w:lineRule="auto"/>
        <w:ind w:left="7720" w:right="3141"/>
        <w:jc w:val="both"/>
        <w:rPr>
          <w:sz w:val="14"/>
        </w:rPr>
      </w:pPr>
      <w:r>
        <w:rPr>
          <w:sz w:val="14"/>
        </w:rPr>
        <w:t>Enrich focused on setting Quality process from early on, and achieved ISO</w:t>
      </w:r>
      <w:r>
        <w:rPr>
          <w:spacing w:val="40"/>
          <w:sz w:val="14"/>
        </w:rPr>
        <w:t xml:space="preserve"> </w:t>
      </w:r>
      <w:r>
        <w:rPr>
          <w:sz w:val="14"/>
        </w:rPr>
        <w:t>9001</w:t>
      </w:r>
      <w:r>
        <w:rPr>
          <w:spacing w:val="-3"/>
          <w:sz w:val="14"/>
        </w:rPr>
        <w:t xml:space="preserve"> </w:t>
      </w:r>
      <w:r>
        <w:rPr>
          <w:sz w:val="14"/>
        </w:rPr>
        <w:t>certification</w:t>
      </w:r>
      <w:r>
        <w:rPr>
          <w:spacing w:val="-3"/>
          <w:sz w:val="14"/>
        </w:rPr>
        <w:t xml:space="preserve"> </w:t>
      </w:r>
      <w:r>
        <w:rPr>
          <w:sz w:val="14"/>
        </w:rPr>
        <w:t>in</w:t>
      </w:r>
      <w:r>
        <w:rPr>
          <w:spacing w:val="-3"/>
          <w:sz w:val="14"/>
        </w:rPr>
        <w:t xml:space="preserve"> </w:t>
      </w:r>
      <w:r>
        <w:rPr>
          <w:sz w:val="14"/>
        </w:rPr>
        <w:t>2012.</w:t>
      </w:r>
      <w:r>
        <w:rPr>
          <w:spacing w:val="-3"/>
          <w:sz w:val="14"/>
        </w:rPr>
        <w:t xml:space="preserve"> </w:t>
      </w:r>
      <w:r>
        <w:rPr>
          <w:sz w:val="14"/>
        </w:rPr>
        <w:t>In</w:t>
      </w:r>
      <w:r>
        <w:rPr>
          <w:spacing w:val="-3"/>
          <w:sz w:val="14"/>
        </w:rPr>
        <w:t xml:space="preserve"> </w:t>
      </w:r>
      <w:r>
        <w:rPr>
          <w:sz w:val="14"/>
        </w:rPr>
        <w:t>2017,</w:t>
      </w:r>
      <w:r>
        <w:rPr>
          <w:spacing w:val="-3"/>
          <w:sz w:val="14"/>
        </w:rPr>
        <w:t xml:space="preserve"> </w:t>
      </w:r>
      <w:r>
        <w:rPr>
          <w:sz w:val="14"/>
        </w:rPr>
        <w:t>it</w:t>
      </w:r>
      <w:r>
        <w:rPr>
          <w:spacing w:val="-3"/>
          <w:sz w:val="14"/>
        </w:rPr>
        <w:t xml:space="preserve"> </w:t>
      </w:r>
      <w:r>
        <w:rPr>
          <w:sz w:val="14"/>
        </w:rPr>
        <w:t>implemented</w:t>
      </w:r>
      <w:r>
        <w:rPr>
          <w:spacing w:val="-3"/>
          <w:sz w:val="14"/>
        </w:rPr>
        <w:t xml:space="preserve"> </w:t>
      </w:r>
      <w:r>
        <w:rPr>
          <w:sz w:val="14"/>
        </w:rPr>
        <w:t>the</w:t>
      </w:r>
      <w:r>
        <w:rPr>
          <w:spacing w:val="-3"/>
          <w:sz w:val="14"/>
        </w:rPr>
        <w:t xml:space="preserve"> </w:t>
      </w:r>
      <w:r>
        <w:rPr>
          <w:sz w:val="14"/>
        </w:rPr>
        <w:t>latest</w:t>
      </w:r>
      <w:r>
        <w:rPr>
          <w:spacing w:val="-3"/>
          <w:sz w:val="14"/>
        </w:rPr>
        <w:t xml:space="preserve"> </w:t>
      </w:r>
      <w:r>
        <w:rPr>
          <w:sz w:val="14"/>
        </w:rPr>
        <w:t>versions</w:t>
      </w:r>
      <w:r>
        <w:rPr>
          <w:spacing w:val="-3"/>
          <w:sz w:val="14"/>
        </w:rPr>
        <w:t xml:space="preserve"> </w:t>
      </w:r>
      <w:r>
        <w:rPr>
          <w:sz w:val="14"/>
        </w:rPr>
        <w:t>of</w:t>
      </w:r>
      <w:r>
        <w:rPr>
          <w:spacing w:val="-3"/>
          <w:sz w:val="14"/>
        </w:rPr>
        <w:t xml:space="preserve"> </w:t>
      </w:r>
      <w:r>
        <w:rPr>
          <w:sz w:val="14"/>
        </w:rPr>
        <w:t>ISO</w:t>
      </w:r>
      <w:r>
        <w:rPr>
          <w:spacing w:val="40"/>
          <w:sz w:val="14"/>
        </w:rPr>
        <w:t xml:space="preserve"> </w:t>
      </w:r>
      <w:r>
        <w:rPr>
          <w:sz w:val="14"/>
        </w:rPr>
        <w:t>9001, ISO 14001 and OSHAS 18001 standards, accredited by DNV-GL.</w:t>
      </w:r>
      <w:r>
        <w:rPr>
          <w:spacing w:val="40"/>
          <w:sz w:val="14"/>
        </w:rPr>
        <w:t xml:space="preserve"> </w:t>
      </w:r>
      <w:r>
        <w:rPr>
          <w:sz w:val="14"/>
        </w:rPr>
        <w:t xml:space="preserve">Enrich prides in being the “Partner of Choice” of its Customers, with </w:t>
      </w:r>
      <w:proofErr w:type="spellStart"/>
      <w:r>
        <w:rPr>
          <w:sz w:val="14"/>
        </w:rPr>
        <w:t>upto</w:t>
      </w:r>
      <w:proofErr w:type="spellEnd"/>
      <w:r>
        <w:rPr>
          <w:sz w:val="14"/>
        </w:rPr>
        <w:t xml:space="preserve"> 5</w:t>
      </w:r>
      <w:r>
        <w:rPr>
          <w:spacing w:val="40"/>
          <w:sz w:val="14"/>
        </w:rPr>
        <w:t xml:space="preserve"> </w:t>
      </w:r>
      <w:r>
        <w:rPr>
          <w:sz w:val="14"/>
        </w:rPr>
        <w:t>repeat orders from the same Customers. Enrich has been awarded both in</w:t>
      </w:r>
      <w:r>
        <w:rPr>
          <w:spacing w:val="40"/>
          <w:sz w:val="14"/>
        </w:rPr>
        <w:t xml:space="preserve"> </w:t>
      </w:r>
      <w:r>
        <w:rPr>
          <w:sz w:val="14"/>
        </w:rPr>
        <w:t>India and globally, as also received substantial media coverage for its</w:t>
      </w:r>
      <w:r>
        <w:rPr>
          <w:spacing w:val="40"/>
          <w:sz w:val="14"/>
        </w:rPr>
        <w:t xml:space="preserve"> </w:t>
      </w:r>
      <w:r>
        <w:rPr>
          <w:sz w:val="14"/>
        </w:rPr>
        <w:t>performance over the years, like the Global Green</w:t>
      </w:r>
      <w:r>
        <w:rPr>
          <w:spacing w:val="-3"/>
          <w:sz w:val="14"/>
        </w:rPr>
        <w:t xml:space="preserve"> </w:t>
      </w:r>
      <w:r>
        <w:rPr>
          <w:sz w:val="14"/>
        </w:rPr>
        <w:t>Award in Germany, The</w:t>
      </w:r>
      <w:r>
        <w:rPr>
          <w:spacing w:val="40"/>
          <w:sz w:val="14"/>
        </w:rPr>
        <w:t xml:space="preserve"> </w:t>
      </w:r>
      <w:proofErr w:type="spellStart"/>
      <w:r>
        <w:rPr>
          <w:sz w:val="14"/>
        </w:rPr>
        <w:t>Bizz</w:t>
      </w:r>
      <w:proofErr w:type="spellEnd"/>
      <w:r>
        <w:rPr>
          <w:spacing w:val="-3"/>
          <w:sz w:val="14"/>
        </w:rPr>
        <w:t xml:space="preserve"> </w:t>
      </w:r>
      <w:r>
        <w:rPr>
          <w:sz w:val="14"/>
        </w:rPr>
        <w:t>award</w:t>
      </w:r>
      <w:r>
        <w:rPr>
          <w:spacing w:val="-3"/>
          <w:sz w:val="14"/>
        </w:rPr>
        <w:t xml:space="preserve"> </w:t>
      </w:r>
      <w:r>
        <w:rPr>
          <w:sz w:val="14"/>
        </w:rPr>
        <w:t>in</w:t>
      </w:r>
      <w:r>
        <w:rPr>
          <w:spacing w:val="-3"/>
          <w:sz w:val="14"/>
        </w:rPr>
        <w:t xml:space="preserve"> </w:t>
      </w:r>
      <w:r>
        <w:rPr>
          <w:sz w:val="14"/>
        </w:rPr>
        <w:t>Houston</w:t>
      </w:r>
      <w:r>
        <w:rPr>
          <w:spacing w:val="-3"/>
          <w:sz w:val="14"/>
        </w:rPr>
        <w:t xml:space="preserve"> </w:t>
      </w:r>
      <w:r>
        <w:rPr>
          <w:sz w:val="14"/>
        </w:rPr>
        <w:t>and</w:t>
      </w:r>
      <w:r>
        <w:rPr>
          <w:spacing w:val="-3"/>
          <w:sz w:val="14"/>
        </w:rPr>
        <w:t xml:space="preserve"> </w:t>
      </w:r>
      <w:r>
        <w:rPr>
          <w:sz w:val="14"/>
        </w:rPr>
        <w:t>Leading</w:t>
      </w:r>
      <w:r>
        <w:rPr>
          <w:spacing w:val="-3"/>
          <w:sz w:val="14"/>
        </w:rPr>
        <w:t xml:space="preserve"> </w:t>
      </w:r>
      <w:r>
        <w:rPr>
          <w:sz w:val="14"/>
        </w:rPr>
        <w:t>SME</w:t>
      </w:r>
      <w:r>
        <w:rPr>
          <w:spacing w:val="-3"/>
          <w:sz w:val="14"/>
        </w:rPr>
        <w:t xml:space="preserve"> </w:t>
      </w:r>
      <w:r>
        <w:rPr>
          <w:sz w:val="14"/>
        </w:rPr>
        <w:t>of</w:t>
      </w:r>
      <w:r>
        <w:rPr>
          <w:spacing w:val="-3"/>
          <w:sz w:val="14"/>
        </w:rPr>
        <w:t xml:space="preserve"> </w:t>
      </w:r>
      <w:r>
        <w:rPr>
          <w:sz w:val="14"/>
        </w:rPr>
        <w:t>India,</w:t>
      </w:r>
      <w:r>
        <w:rPr>
          <w:spacing w:val="-3"/>
          <w:sz w:val="14"/>
        </w:rPr>
        <w:t xml:space="preserve"> </w:t>
      </w:r>
      <w:r>
        <w:rPr>
          <w:sz w:val="14"/>
        </w:rPr>
        <w:t>by</w:t>
      </w:r>
      <w:r>
        <w:rPr>
          <w:spacing w:val="-3"/>
          <w:sz w:val="14"/>
        </w:rPr>
        <w:t xml:space="preserve"> </w:t>
      </w:r>
      <w:r>
        <w:rPr>
          <w:sz w:val="14"/>
        </w:rPr>
        <w:t>Dun</w:t>
      </w:r>
      <w:r>
        <w:rPr>
          <w:spacing w:val="-3"/>
          <w:sz w:val="14"/>
        </w:rPr>
        <w:t xml:space="preserve"> </w:t>
      </w:r>
      <w:r>
        <w:rPr>
          <w:sz w:val="14"/>
        </w:rPr>
        <w:t>&amp;</w:t>
      </w:r>
      <w:r>
        <w:rPr>
          <w:spacing w:val="-3"/>
          <w:sz w:val="14"/>
        </w:rPr>
        <w:t xml:space="preserve"> </w:t>
      </w:r>
      <w:r>
        <w:rPr>
          <w:sz w:val="14"/>
        </w:rPr>
        <w:t>Bradstreet,</w:t>
      </w:r>
      <w:r>
        <w:rPr>
          <w:spacing w:val="-3"/>
          <w:sz w:val="14"/>
        </w:rPr>
        <w:t xml:space="preserve"> </w:t>
      </w:r>
      <w:r>
        <w:rPr>
          <w:sz w:val="14"/>
        </w:rPr>
        <w:t>and</w:t>
      </w:r>
      <w:r>
        <w:rPr>
          <w:spacing w:val="40"/>
          <w:sz w:val="14"/>
        </w:rPr>
        <w:t xml:space="preserve"> </w:t>
      </w:r>
      <w:r>
        <w:rPr>
          <w:sz w:val="14"/>
        </w:rPr>
        <w:t>recognized</w:t>
      </w:r>
      <w:r>
        <w:rPr>
          <w:spacing w:val="-2"/>
          <w:sz w:val="14"/>
        </w:rPr>
        <w:t xml:space="preserve"> </w:t>
      </w:r>
      <w:r>
        <w:rPr>
          <w:sz w:val="14"/>
        </w:rPr>
        <w:t>as</w:t>
      </w:r>
      <w:r>
        <w:rPr>
          <w:spacing w:val="-2"/>
          <w:sz w:val="14"/>
        </w:rPr>
        <w:t xml:space="preserve"> </w:t>
      </w:r>
      <w:r>
        <w:rPr>
          <w:sz w:val="14"/>
        </w:rPr>
        <w:t>the</w:t>
      </w:r>
      <w:r>
        <w:rPr>
          <w:spacing w:val="-2"/>
          <w:sz w:val="14"/>
        </w:rPr>
        <w:t xml:space="preserve"> </w:t>
      </w:r>
      <w:r>
        <w:rPr>
          <w:sz w:val="14"/>
        </w:rPr>
        <w:t>“Dream</w:t>
      </w:r>
      <w:r>
        <w:rPr>
          <w:spacing w:val="-2"/>
          <w:sz w:val="14"/>
        </w:rPr>
        <w:t xml:space="preserve"> </w:t>
      </w:r>
      <w:r>
        <w:rPr>
          <w:sz w:val="14"/>
        </w:rPr>
        <w:t>Company</w:t>
      </w:r>
      <w:r>
        <w:rPr>
          <w:spacing w:val="-2"/>
          <w:sz w:val="14"/>
        </w:rPr>
        <w:t xml:space="preserve"> </w:t>
      </w:r>
      <w:r>
        <w:rPr>
          <w:sz w:val="14"/>
        </w:rPr>
        <w:t>to</w:t>
      </w:r>
      <w:r>
        <w:rPr>
          <w:spacing w:val="-2"/>
          <w:sz w:val="14"/>
        </w:rPr>
        <w:t xml:space="preserve"> </w:t>
      </w:r>
      <w:r>
        <w:rPr>
          <w:sz w:val="14"/>
        </w:rPr>
        <w:t>Work</w:t>
      </w:r>
      <w:r>
        <w:rPr>
          <w:spacing w:val="-2"/>
          <w:sz w:val="14"/>
        </w:rPr>
        <w:t xml:space="preserve"> </w:t>
      </w:r>
      <w:proofErr w:type="gramStart"/>
      <w:r>
        <w:rPr>
          <w:sz w:val="14"/>
        </w:rPr>
        <w:t>For</w:t>
      </w:r>
      <w:proofErr w:type="gramEnd"/>
      <w:r>
        <w:rPr>
          <w:sz w:val="14"/>
        </w:rPr>
        <w:t>”</w:t>
      </w:r>
      <w:r>
        <w:rPr>
          <w:spacing w:val="-2"/>
          <w:sz w:val="14"/>
        </w:rPr>
        <w:t xml:space="preserve"> </w:t>
      </w:r>
      <w:r>
        <w:rPr>
          <w:sz w:val="14"/>
        </w:rPr>
        <w:t>by</w:t>
      </w:r>
      <w:r>
        <w:rPr>
          <w:spacing w:val="-2"/>
          <w:sz w:val="14"/>
        </w:rPr>
        <w:t xml:space="preserve"> </w:t>
      </w:r>
      <w:r>
        <w:rPr>
          <w:sz w:val="14"/>
        </w:rPr>
        <w:t>World</w:t>
      </w:r>
      <w:r>
        <w:rPr>
          <w:spacing w:val="-2"/>
          <w:sz w:val="14"/>
        </w:rPr>
        <w:t xml:space="preserve"> </w:t>
      </w:r>
      <w:r>
        <w:rPr>
          <w:sz w:val="14"/>
        </w:rPr>
        <w:t>HRD</w:t>
      </w:r>
      <w:r>
        <w:rPr>
          <w:spacing w:val="-2"/>
          <w:sz w:val="14"/>
        </w:rPr>
        <w:t xml:space="preserve"> </w:t>
      </w:r>
      <w:r>
        <w:rPr>
          <w:sz w:val="14"/>
        </w:rPr>
        <w:t>Congress.</w:t>
      </w:r>
      <w:r>
        <w:rPr>
          <w:spacing w:val="40"/>
          <w:sz w:val="14"/>
        </w:rPr>
        <w:t xml:space="preserve"> </w:t>
      </w:r>
      <w:r>
        <w:rPr>
          <w:sz w:val="14"/>
        </w:rPr>
        <w:t xml:space="preserve">During 2018 &amp; again in2019, </w:t>
      </w:r>
      <w:proofErr w:type="gramStart"/>
      <w:r>
        <w:rPr>
          <w:sz w:val="14"/>
        </w:rPr>
        <w:t>Enrich</w:t>
      </w:r>
      <w:proofErr w:type="gramEnd"/>
      <w:r>
        <w:rPr>
          <w:sz w:val="14"/>
        </w:rPr>
        <w:t xml:space="preserve"> was bestowed as bestowed as Great</w:t>
      </w:r>
      <w:r>
        <w:rPr>
          <w:spacing w:val="40"/>
          <w:sz w:val="14"/>
        </w:rPr>
        <w:t xml:space="preserve"> </w:t>
      </w:r>
      <w:r>
        <w:rPr>
          <w:sz w:val="14"/>
        </w:rPr>
        <w:t>Place to Work® certified company.</w:t>
      </w:r>
    </w:p>
    <w:p w14:paraId="5C5A5129" w14:textId="77777777" w:rsidR="00590F9E" w:rsidRDefault="00745046">
      <w:pPr>
        <w:spacing w:before="104" w:line="297" w:lineRule="auto"/>
        <w:ind w:left="7720" w:right="3141"/>
        <w:jc w:val="both"/>
        <w:rPr>
          <w:sz w:val="14"/>
        </w:rPr>
      </w:pPr>
      <w:r>
        <w:rPr>
          <w:sz w:val="14"/>
        </w:rPr>
        <w:t xml:space="preserve">Today, with about 200 professionals, </w:t>
      </w:r>
      <w:proofErr w:type="gramStart"/>
      <w:r>
        <w:rPr>
          <w:sz w:val="14"/>
        </w:rPr>
        <w:t>Enrich</w:t>
      </w:r>
      <w:proofErr w:type="gramEnd"/>
      <w:r>
        <w:rPr>
          <w:sz w:val="14"/>
        </w:rPr>
        <w:t xml:space="preserve"> is strongly placed Indian</w:t>
      </w:r>
      <w:r>
        <w:rPr>
          <w:spacing w:val="40"/>
          <w:sz w:val="14"/>
        </w:rPr>
        <w:t xml:space="preserve"> </w:t>
      </w:r>
      <w:r>
        <w:rPr>
          <w:sz w:val="14"/>
        </w:rPr>
        <w:t>company to offer Quality Solar Power plants and services in an integrated</w:t>
      </w:r>
      <w:r>
        <w:rPr>
          <w:spacing w:val="40"/>
          <w:sz w:val="14"/>
        </w:rPr>
        <w:t xml:space="preserve"> </w:t>
      </w:r>
      <w:r>
        <w:rPr>
          <w:sz w:val="14"/>
        </w:rPr>
        <w:t>and seamless manner across all the major infrastructure segments that</w:t>
      </w:r>
      <w:r>
        <w:rPr>
          <w:spacing w:val="40"/>
          <w:sz w:val="14"/>
        </w:rPr>
        <w:t xml:space="preserve"> </w:t>
      </w:r>
      <w:r>
        <w:rPr>
          <w:sz w:val="14"/>
        </w:rPr>
        <w:t>design, build and manage your solar asset. Enrich offers its services in an</w:t>
      </w:r>
      <w:r>
        <w:rPr>
          <w:spacing w:val="40"/>
          <w:sz w:val="14"/>
        </w:rPr>
        <w:t xml:space="preserve"> </w:t>
      </w:r>
      <w:r>
        <w:rPr>
          <w:sz w:val="14"/>
        </w:rPr>
        <w:t>integrated and seamless manner, across all major infrastructure segments</w:t>
      </w:r>
      <w:r>
        <w:rPr>
          <w:spacing w:val="40"/>
          <w:sz w:val="14"/>
        </w:rPr>
        <w:t xml:space="preserve"> </w:t>
      </w:r>
      <w:r>
        <w:rPr>
          <w:sz w:val="14"/>
        </w:rPr>
        <w:t>that design, build and manage the Solar energy asset.</w:t>
      </w:r>
    </w:p>
    <w:p w14:paraId="0FE87062" w14:textId="77777777" w:rsidR="00590F9E" w:rsidRDefault="00745046">
      <w:pPr>
        <w:spacing w:before="103" w:line="297" w:lineRule="auto"/>
        <w:ind w:left="7720" w:right="3141"/>
        <w:jc w:val="both"/>
        <w:rPr>
          <w:sz w:val="14"/>
        </w:rPr>
      </w:pPr>
      <w:r>
        <w:rPr>
          <w:sz w:val="14"/>
        </w:rPr>
        <w:t>Enrich is an organization that still loves to learn, create and collaborate for</w:t>
      </w:r>
      <w:r>
        <w:rPr>
          <w:spacing w:val="40"/>
          <w:sz w:val="14"/>
        </w:rPr>
        <w:t xml:space="preserve"> </w:t>
      </w:r>
      <w:r>
        <w:rPr>
          <w:sz w:val="14"/>
        </w:rPr>
        <w:t>the common good. Enrich is thankful to its Customers, Financiers,</w:t>
      </w:r>
      <w:r>
        <w:rPr>
          <w:spacing w:val="40"/>
          <w:sz w:val="14"/>
        </w:rPr>
        <w:t xml:space="preserve"> </w:t>
      </w:r>
      <w:r>
        <w:rPr>
          <w:sz w:val="14"/>
        </w:rPr>
        <w:t>Collaborators and Vendors who have put in their faith and have joined to</w:t>
      </w:r>
      <w:r>
        <w:rPr>
          <w:spacing w:val="40"/>
          <w:sz w:val="14"/>
        </w:rPr>
        <w:t xml:space="preserve"> </w:t>
      </w:r>
      <w:r>
        <w:rPr>
          <w:sz w:val="14"/>
        </w:rPr>
        <w:t>make the dream of responsible energy harnessing, a reality.</w:t>
      </w:r>
    </w:p>
    <w:p w14:paraId="632C14F3" w14:textId="77777777" w:rsidR="00590F9E" w:rsidRDefault="00590F9E">
      <w:pPr>
        <w:spacing w:line="297" w:lineRule="auto"/>
        <w:jc w:val="both"/>
        <w:rPr>
          <w:sz w:val="14"/>
        </w:rPr>
        <w:sectPr w:rsidR="00590F9E">
          <w:pgSz w:w="16840" w:h="11900" w:orient="landscape"/>
          <w:pgMar w:top="1320" w:right="425" w:bottom="280" w:left="850" w:header="720" w:footer="720" w:gutter="0"/>
          <w:cols w:space="720"/>
        </w:sectPr>
      </w:pPr>
    </w:p>
    <w:p w14:paraId="2D2C94B5" w14:textId="77777777" w:rsidR="00590F9E" w:rsidRDefault="00745046">
      <w:pPr>
        <w:spacing w:before="74"/>
        <w:ind w:right="421"/>
        <w:jc w:val="center"/>
        <w:rPr>
          <w:sz w:val="30"/>
        </w:rPr>
      </w:pPr>
      <w:r>
        <w:rPr>
          <w:spacing w:val="-2"/>
          <w:sz w:val="30"/>
        </w:rPr>
        <w:lastRenderedPageBreak/>
        <w:t>Milestones</w:t>
      </w:r>
    </w:p>
    <w:p w14:paraId="2251A2D8" w14:textId="77777777" w:rsidR="00590F9E" w:rsidRDefault="00745046">
      <w:pPr>
        <w:tabs>
          <w:tab w:val="left" w:pos="6887"/>
          <w:tab w:val="left" w:pos="9670"/>
        </w:tabs>
        <w:spacing w:before="115"/>
        <w:ind w:left="4071"/>
        <w:rPr>
          <w:sz w:val="14"/>
        </w:rPr>
      </w:pPr>
      <w:r>
        <w:rPr>
          <w:sz w:val="14"/>
        </w:rPr>
        <w:t>Sep-</w:t>
      </w:r>
      <w:r>
        <w:rPr>
          <w:spacing w:val="-4"/>
          <w:sz w:val="14"/>
        </w:rPr>
        <w:t>2011</w:t>
      </w:r>
      <w:r>
        <w:rPr>
          <w:sz w:val="14"/>
        </w:rPr>
        <w:tab/>
        <w:t>Oct-</w:t>
      </w:r>
      <w:r>
        <w:rPr>
          <w:spacing w:val="-4"/>
          <w:sz w:val="14"/>
        </w:rPr>
        <w:t>2011</w:t>
      </w:r>
      <w:r>
        <w:rPr>
          <w:sz w:val="14"/>
        </w:rPr>
        <w:tab/>
        <w:t>Feb-</w:t>
      </w:r>
      <w:r>
        <w:rPr>
          <w:spacing w:val="-4"/>
          <w:sz w:val="14"/>
        </w:rPr>
        <w:t>2012</w:t>
      </w:r>
    </w:p>
    <w:p w14:paraId="30E11010" w14:textId="77777777" w:rsidR="00590F9E" w:rsidRDefault="00745046">
      <w:pPr>
        <w:pStyle w:val="BodyText"/>
        <w:spacing w:before="101"/>
        <w:rPr>
          <w:sz w:val="20"/>
        </w:rPr>
      </w:pPr>
      <w:r>
        <w:rPr>
          <w:noProof/>
          <w:sz w:val="20"/>
          <w:lang w:val="en-IN" w:eastAsia="en-IN"/>
        </w:rPr>
        <w:drawing>
          <wp:anchor distT="0" distB="0" distL="0" distR="0" simplePos="0" relativeHeight="487599104" behindDoc="1" locked="0" layoutInCell="1" allowOverlap="1" wp14:anchorId="421B42D6" wp14:editId="2ADFE5E2">
            <wp:simplePos x="0" y="0"/>
            <wp:positionH relativeFrom="page">
              <wp:posOffset>2262385</wp:posOffset>
            </wp:positionH>
            <wp:positionV relativeFrom="paragraph">
              <wp:posOffset>225960</wp:posOffset>
            </wp:positionV>
            <wp:extent cx="172878" cy="176022"/>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33" cstate="print"/>
                    <a:stretch>
                      <a:fillRect/>
                    </a:stretch>
                  </pic:blipFill>
                  <pic:spPr>
                    <a:xfrm>
                      <a:off x="0" y="0"/>
                      <a:ext cx="172878" cy="176022"/>
                    </a:xfrm>
                    <a:prstGeom prst="rect">
                      <a:avLst/>
                    </a:prstGeom>
                  </pic:spPr>
                </pic:pic>
              </a:graphicData>
            </a:graphic>
          </wp:anchor>
        </w:drawing>
      </w:r>
      <w:r>
        <w:rPr>
          <w:noProof/>
          <w:sz w:val="20"/>
          <w:lang w:val="en-IN" w:eastAsia="en-IN"/>
        </w:rPr>
        <w:drawing>
          <wp:anchor distT="0" distB="0" distL="0" distR="0" simplePos="0" relativeHeight="487599616" behindDoc="1" locked="0" layoutInCell="1" allowOverlap="1" wp14:anchorId="6A82D648" wp14:editId="3863776D">
            <wp:simplePos x="0" y="0"/>
            <wp:positionH relativeFrom="page">
              <wp:posOffset>3273425</wp:posOffset>
            </wp:positionH>
            <wp:positionV relativeFrom="paragraph">
              <wp:posOffset>267236</wp:posOffset>
            </wp:positionV>
            <wp:extent cx="84867" cy="75438"/>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34" cstate="print"/>
                    <a:stretch>
                      <a:fillRect/>
                    </a:stretch>
                  </pic:blipFill>
                  <pic:spPr>
                    <a:xfrm>
                      <a:off x="0" y="0"/>
                      <a:ext cx="84867" cy="75438"/>
                    </a:xfrm>
                    <a:prstGeom prst="rect">
                      <a:avLst/>
                    </a:prstGeom>
                  </pic:spPr>
                </pic:pic>
              </a:graphicData>
            </a:graphic>
          </wp:anchor>
        </w:drawing>
      </w:r>
      <w:r>
        <w:rPr>
          <w:noProof/>
          <w:sz w:val="20"/>
          <w:lang w:val="en-IN" w:eastAsia="en-IN"/>
        </w:rPr>
        <w:drawing>
          <wp:anchor distT="0" distB="0" distL="0" distR="0" simplePos="0" relativeHeight="487600128" behindDoc="1" locked="0" layoutInCell="1" allowOverlap="1" wp14:anchorId="5AE96052" wp14:editId="46210DD1">
            <wp:simplePos x="0" y="0"/>
            <wp:positionH relativeFrom="page">
              <wp:posOffset>5051425</wp:posOffset>
            </wp:positionH>
            <wp:positionV relativeFrom="paragraph">
              <wp:posOffset>267236</wp:posOffset>
            </wp:positionV>
            <wp:extent cx="81724" cy="75438"/>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35" cstate="print"/>
                    <a:stretch>
                      <a:fillRect/>
                    </a:stretch>
                  </pic:blipFill>
                  <pic:spPr>
                    <a:xfrm>
                      <a:off x="0" y="0"/>
                      <a:ext cx="81724" cy="75438"/>
                    </a:xfrm>
                    <a:prstGeom prst="rect">
                      <a:avLst/>
                    </a:prstGeom>
                  </pic:spPr>
                </pic:pic>
              </a:graphicData>
            </a:graphic>
          </wp:anchor>
        </w:drawing>
      </w:r>
      <w:r>
        <w:rPr>
          <w:noProof/>
          <w:sz w:val="20"/>
          <w:lang w:val="en-IN" w:eastAsia="en-IN"/>
        </w:rPr>
        <w:drawing>
          <wp:anchor distT="0" distB="0" distL="0" distR="0" simplePos="0" relativeHeight="487600640" behindDoc="1" locked="0" layoutInCell="1" allowOverlap="1" wp14:anchorId="7D1BF792" wp14:editId="34F5846A">
            <wp:simplePos x="0" y="0"/>
            <wp:positionH relativeFrom="page">
              <wp:posOffset>6829425</wp:posOffset>
            </wp:positionH>
            <wp:positionV relativeFrom="paragraph">
              <wp:posOffset>260886</wp:posOffset>
            </wp:positionV>
            <wp:extent cx="81724" cy="81724"/>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36" cstate="print"/>
                    <a:stretch>
                      <a:fillRect/>
                    </a:stretch>
                  </pic:blipFill>
                  <pic:spPr>
                    <a:xfrm>
                      <a:off x="0" y="0"/>
                      <a:ext cx="81724" cy="81724"/>
                    </a:xfrm>
                    <a:prstGeom prst="rect">
                      <a:avLst/>
                    </a:prstGeom>
                  </pic:spPr>
                </pic:pic>
              </a:graphicData>
            </a:graphic>
          </wp:anchor>
        </w:drawing>
      </w:r>
      <w:r>
        <w:rPr>
          <w:noProof/>
          <w:sz w:val="20"/>
          <w:lang w:val="en-IN" w:eastAsia="en-IN"/>
        </w:rPr>
        <w:drawing>
          <wp:anchor distT="0" distB="0" distL="0" distR="0" simplePos="0" relativeHeight="487601152" behindDoc="1" locked="0" layoutInCell="1" allowOverlap="1" wp14:anchorId="49E5B165" wp14:editId="0BD35632">
            <wp:simplePos x="0" y="0"/>
            <wp:positionH relativeFrom="page">
              <wp:posOffset>8256785</wp:posOffset>
            </wp:positionH>
            <wp:positionV relativeFrom="paragraph">
              <wp:posOffset>225960</wp:posOffset>
            </wp:positionV>
            <wp:extent cx="172878" cy="176022"/>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37" cstate="print"/>
                    <a:stretch>
                      <a:fillRect/>
                    </a:stretch>
                  </pic:blipFill>
                  <pic:spPr>
                    <a:xfrm>
                      <a:off x="0" y="0"/>
                      <a:ext cx="172878" cy="176022"/>
                    </a:xfrm>
                    <a:prstGeom prst="rect">
                      <a:avLst/>
                    </a:prstGeom>
                  </pic:spPr>
                </pic:pic>
              </a:graphicData>
            </a:graphic>
          </wp:anchor>
        </w:drawing>
      </w:r>
      <w:r>
        <w:rPr>
          <w:noProof/>
          <w:sz w:val="20"/>
          <w:lang w:val="en-IN" w:eastAsia="en-IN"/>
        </w:rPr>
        <mc:AlternateContent>
          <mc:Choice Requires="wps">
            <w:drawing>
              <wp:anchor distT="0" distB="0" distL="0" distR="0" simplePos="0" relativeHeight="487601664" behindDoc="1" locked="0" layoutInCell="1" allowOverlap="1" wp14:anchorId="459E8239" wp14:editId="6CF6982D">
                <wp:simplePos x="0" y="0"/>
                <wp:positionH relativeFrom="page">
                  <wp:posOffset>3206750</wp:posOffset>
                </wp:positionH>
                <wp:positionV relativeFrom="paragraph">
                  <wp:posOffset>533936</wp:posOffset>
                </wp:positionV>
                <wp:extent cx="203200" cy="10160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200" cy="101600"/>
                        </a:xfrm>
                        <a:custGeom>
                          <a:avLst/>
                          <a:gdLst/>
                          <a:ahLst/>
                          <a:cxnLst/>
                          <a:rect l="l" t="t" r="r" b="b"/>
                          <a:pathLst>
                            <a:path w="203200" h="101600">
                              <a:moveTo>
                                <a:pt x="203200" y="101600"/>
                              </a:moveTo>
                              <a:lnTo>
                                <a:pt x="0" y="101600"/>
                              </a:lnTo>
                              <a:lnTo>
                                <a:pt x="101600" y="0"/>
                              </a:lnTo>
                              <a:lnTo>
                                <a:pt x="203200" y="101600"/>
                              </a:lnTo>
                              <a:close/>
                            </a:path>
                          </a:pathLst>
                        </a:custGeom>
                        <a:solidFill>
                          <a:srgbClr val="F5A726"/>
                        </a:solidFill>
                      </wps:spPr>
                      <wps:bodyPr wrap="square" lIns="0" tIns="0" rIns="0" bIns="0" rtlCol="0">
                        <a:prstTxWarp prst="textNoShape">
                          <a:avLst/>
                        </a:prstTxWarp>
                        <a:noAutofit/>
                      </wps:bodyPr>
                    </wps:wsp>
                  </a:graphicData>
                </a:graphic>
              </wp:anchor>
            </w:drawing>
          </mc:Choice>
          <mc:Fallback>
            <w:pict>
              <v:shape w14:anchorId="61C16F0F" id="Graphic 60" o:spid="_x0000_s1026" style="position:absolute;margin-left:252.5pt;margin-top:42.05pt;width:16pt;height:8pt;z-index:-15714816;visibility:visible;mso-wrap-style:square;mso-wrap-distance-left:0;mso-wrap-distance-top:0;mso-wrap-distance-right:0;mso-wrap-distance-bottom:0;mso-position-horizontal:absolute;mso-position-horizontal-relative:page;mso-position-vertical:absolute;mso-position-vertical-relative:text;v-text-anchor:top" coordsize="203200,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" path="m203200,101600l,101600,101600,,203200,101600xe" fillcolor="#f5a726"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487602176" behindDoc="1" locked="0" layoutInCell="1" allowOverlap="1" wp14:anchorId="4B38DD86" wp14:editId="5F973C2A">
                <wp:simplePos x="0" y="0"/>
                <wp:positionH relativeFrom="page">
                  <wp:posOffset>4984750</wp:posOffset>
                </wp:positionH>
                <wp:positionV relativeFrom="paragraph">
                  <wp:posOffset>533936</wp:posOffset>
                </wp:positionV>
                <wp:extent cx="203200" cy="10160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200" cy="101600"/>
                        </a:xfrm>
                        <a:custGeom>
                          <a:avLst/>
                          <a:gdLst/>
                          <a:ahLst/>
                          <a:cxnLst/>
                          <a:rect l="l" t="t" r="r" b="b"/>
                          <a:pathLst>
                            <a:path w="203200" h="101600">
                              <a:moveTo>
                                <a:pt x="203200" y="101600"/>
                              </a:moveTo>
                              <a:lnTo>
                                <a:pt x="0" y="101600"/>
                              </a:lnTo>
                              <a:lnTo>
                                <a:pt x="101600" y="0"/>
                              </a:lnTo>
                              <a:lnTo>
                                <a:pt x="203200" y="101600"/>
                              </a:lnTo>
                              <a:close/>
                            </a:path>
                          </a:pathLst>
                        </a:custGeom>
                        <a:solidFill>
                          <a:srgbClr val="B0BE37"/>
                        </a:solidFill>
                      </wps:spPr>
                      <wps:bodyPr wrap="square" lIns="0" tIns="0" rIns="0" bIns="0" rtlCol="0">
                        <a:prstTxWarp prst="textNoShape">
                          <a:avLst/>
                        </a:prstTxWarp>
                        <a:noAutofit/>
                      </wps:bodyPr>
                    </wps:wsp>
                  </a:graphicData>
                </a:graphic>
              </wp:anchor>
            </w:drawing>
          </mc:Choice>
          <mc:Fallback>
            <w:pict>
              <v:shape w14:anchorId="39942B2B" id="Graphic 61" o:spid="_x0000_s1026" style="position:absolute;margin-left:392.5pt;margin-top:42.05pt;width:16pt;height:8pt;z-index:-15714304;visibility:visible;mso-wrap-style:square;mso-wrap-distance-left:0;mso-wrap-distance-top:0;mso-wrap-distance-right:0;mso-wrap-distance-bottom:0;mso-position-horizontal:absolute;mso-position-horizontal-relative:page;mso-position-vertical:absolute;mso-position-vertical-relative:text;v-text-anchor:top" coordsize="203200,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" path="m203200,101600l,101600,101600,,203200,101600xe" fillcolor="#b0be37" stroked="f">
                <v:path arrowok="t"/>
                <w10:wrap type="topAndBottom" anchorx="page"/>
              </v:shape>
            </w:pict>
          </mc:Fallback>
        </mc:AlternateContent>
      </w:r>
      <w:r>
        <w:rPr>
          <w:noProof/>
          <w:sz w:val="20"/>
          <w:lang w:val="en-IN" w:eastAsia="en-IN"/>
        </w:rPr>
        <mc:AlternateContent>
          <mc:Choice Requires="wps">
            <w:drawing>
              <wp:anchor distT="0" distB="0" distL="0" distR="0" simplePos="0" relativeHeight="487602688" behindDoc="1" locked="0" layoutInCell="1" allowOverlap="1" wp14:anchorId="47EBF2F8" wp14:editId="41D4FA85">
                <wp:simplePos x="0" y="0"/>
                <wp:positionH relativeFrom="page">
                  <wp:posOffset>6762750</wp:posOffset>
                </wp:positionH>
                <wp:positionV relativeFrom="paragraph">
                  <wp:posOffset>533936</wp:posOffset>
                </wp:positionV>
                <wp:extent cx="203200" cy="10160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200" cy="101600"/>
                        </a:xfrm>
                        <a:custGeom>
                          <a:avLst/>
                          <a:gdLst/>
                          <a:ahLst/>
                          <a:cxnLst/>
                          <a:rect l="l" t="t" r="r" b="b"/>
                          <a:pathLst>
                            <a:path w="203200" h="101600">
                              <a:moveTo>
                                <a:pt x="203200" y="101600"/>
                              </a:moveTo>
                              <a:lnTo>
                                <a:pt x="0" y="101600"/>
                              </a:lnTo>
                              <a:lnTo>
                                <a:pt x="101600" y="0"/>
                              </a:lnTo>
                              <a:lnTo>
                                <a:pt x="203200" y="101600"/>
                              </a:lnTo>
                              <a:close/>
                            </a:path>
                          </a:pathLst>
                        </a:custGeom>
                        <a:solidFill>
                          <a:srgbClr val="F5A726"/>
                        </a:solidFill>
                      </wps:spPr>
                      <wps:bodyPr wrap="square" lIns="0" tIns="0" rIns="0" bIns="0" rtlCol="0">
                        <a:prstTxWarp prst="textNoShape">
                          <a:avLst/>
                        </a:prstTxWarp>
                        <a:noAutofit/>
                      </wps:bodyPr>
                    </wps:wsp>
                  </a:graphicData>
                </a:graphic>
              </wp:anchor>
            </w:drawing>
          </mc:Choice>
          <mc:Fallback>
            <w:pict>
              <v:shape w14:anchorId="74342371" id="Graphic 62" o:spid="_x0000_s1026" style="position:absolute;margin-left:532.5pt;margin-top:42.05pt;width:16pt;height:8pt;z-index:-15713792;visibility:visible;mso-wrap-style:square;mso-wrap-distance-left:0;mso-wrap-distance-top:0;mso-wrap-distance-right:0;mso-wrap-distance-bottom:0;mso-position-horizontal:absolute;mso-position-horizontal-relative:page;mso-position-vertical:absolute;mso-position-vertical-relative:text;v-text-anchor:top" coordsize="203200,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" path="m203200,101600l,101600,101600,,203200,101600xe" fillcolor="#f5a726" stroked="f">
                <v:path arrowok="t"/>
                <w10:wrap type="topAndBottom" anchorx="page"/>
              </v:shape>
            </w:pict>
          </mc:Fallback>
        </mc:AlternateContent>
      </w:r>
    </w:p>
    <w:p w14:paraId="4531F640" w14:textId="77777777" w:rsidR="00590F9E" w:rsidRDefault="00590F9E">
      <w:pPr>
        <w:pStyle w:val="BodyText"/>
        <w:spacing w:before="11"/>
        <w:rPr>
          <w:sz w:val="15"/>
        </w:rPr>
      </w:pPr>
    </w:p>
    <w:p w14:paraId="28C0D72F" w14:textId="77777777" w:rsidR="00590F9E" w:rsidRDefault="00745046">
      <w:pPr>
        <w:ind w:left="3070"/>
        <w:rPr>
          <w:sz w:val="20"/>
        </w:rPr>
      </w:pPr>
      <w:r>
        <w:rPr>
          <w:noProof/>
          <w:position w:val="40"/>
          <w:sz w:val="20"/>
          <w:lang w:val="en-IN" w:eastAsia="en-IN"/>
        </w:rPr>
        <mc:AlternateContent>
          <mc:Choice Requires="wpg">
            <w:drawing>
              <wp:inline distT="0" distB="0" distL="0" distR="0" wp14:anchorId="229BA5C5" wp14:editId="48334E28">
                <wp:extent cx="1651000" cy="654050"/>
                <wp:effectExtent l="0" t="0" r="0" b="3175"/>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1000" cy="654050"/>
                          <a:chOff x="0" y="0"/>
                          <a:chExt cx="1651000" cy="654050"/>
                        </a:xfrm>
                      </wpg:grpSpPr>
                      <wps:wsp>
                        <wps:cNvPr id="64" name="Graphic 64"/>
                        <wps:cNvSpPr/>
                        <wps:spPr>
                          <a:xfrm>
                            <a:off x="0" y="11"/>
                            <a:ext cx="1651000" cy="654050"/>
                          </a:xfrm>
                          <a:custGeom>
                            <a:avLst/>
                            <a:gdLst/>
                            <a:ahLst/>
                            <a:cxnLst/>
                            <a:rect l="l" t="t" r="r" b="b"/>
                            <a:pathLst>
                              <a:path w="1651000" h="654050">
                                <a:moveTo>
                                  <a:pt x="1651000" y="44056"/>
                                </a:moveTo>
                                <a:lnTo>
                                  <a:pt x="1631353" y="10109"/>
                                </a:lnTo>
                                <a:lnTo>
                                  <a:pt x="1606931" y="0"/>
                                </a:lnTo>
                                <a:lnTo>
                                  <a:pt x="1600187" y="0"/>
                                </a:lnTo>
                                <a:lnTo>
                                  <a:pt x="1609064" y="927"/>
                                </a:lnTo>
                                <a:lnTo>
                                  <a:pt x="1617256" y="3708"/>
                                </a:lnTo>
                                <a:lnTo>
                                  <a:pt x="1643824" y="40652"/>
                                </a:lnTo>
                                <a:lnTo>
                                  <a:pt x="1644650" y="50800"/>
                                </a:lnTo>
                                <a:lnTo>
                                  <a:pt x="1644650" y="629310"/>
                                </a:lnTo>
                                <a:lnTo>
                                  <a:pt x="1642160" y="635292"/>
                                </a:lnTo>
                                <a:lnTo>
                                  <a:pt x="1637207" y="640257"/>
                                </a:lnTo>
                                <a:lnTo>
                                  <a:pt x="1637042" y="640422"/>
                                </a:lnTo>
                                <a:lnTo>
                                  <a:pt x="1636890" y="640575"/>
                                </a:lnTo>
                                <a:lnTo>
                                  <a:pt x="1632242" y="645210"/>
                                </a:lnTo>
                                <a:lnTo>
                                  <a:pt x="1626260" y="647700"/>
                                </a:lnTo>
                                <a:lnTo>
                                  <a:pt x="24726" y="647700"/>
                                </a:lnTo>
                                <a:lnTo>
                                  <a:pt x="18745" y="645210"/>
                                </a:lnTo>
                                <a:lnTo>
                                  <a:pt x="14097" y="640575"/>
                                </a:lnTo>
                                <a:lnTo>
                                  <a:pt x="13931" y="640422"/>
                                </a:lnTo>
                                <a:lnTo>
                                  <a:pt x="13779" y="640257"/>
                                </a:lnTo>
                                <a:lnTo>
                                  <a:pt x="8826" y="635292"/>
                                </a:lnTo>
                                <a:lnTo>
                                  <a:pt x="6350" y="629310"/>
                                </a:lnTo>
                                <a:lnTo>
                                  <a:pt x="6350" y="50800"/>
                                </a:lnTo>
                                <a:lnTo>
                                  <a:pt x="7162" y="40652"/>
                                </a:lnTo>
                                <a:lnTo>
                                  <a:pt x="33731" y="3708"/>
                                </a:lnTo>
                                <a:lnTo>
                                  <a:pt x="50800" y="0"/>
                                </a:lnTo>
                                <a:lnTo>
                                  <a:pt x="44056" y="0"/>
                                </a:lnTo>
                                <a:lnTo>
                                  <a:pt x="10109" y="19634"/>
                                </a:lnTo>
                                <a:lnTo>
                                  <a:pt x="0" y="44056"/>
                                </a:lnTo>
                                <a:lnTo>
                                  <a:pt x="0" y="631063"/>
                                </a:lnTo>
                                <a:lnTo>
                                  <a:pt x="3098" y="638543"/>
                                </a:lnTo>
                                <a:lnTo>
                                  <a:pt x="9296" y="644740"/>
                                </a:lnTo>
                                <a:lnTo>
                                  <a:pt x="9613" y="645058"/>
                                </a:lnTo>
                                <a:lnTo>
                                  <a:pt x="15494" y="650938"/>
                                </a:lnTo>
                                <a:lnTo>
                                  <a:pt x="22974" y="654050"/>
                                </a:lnTo>
                                <a:lnTo>
                                  <a:pt x="1628013" y="654050"/>
                                </a:lnTo>
                                <a:lnTo>
                                  <a:pt x="1635493" y="650938"/>
                                </a:lnTo>
                                <a:lnTo>
                                  <a:pt x="1638744" y="647700"/>
                                </a:lnTo>
                                <a:lnTo>
                                  <a:pt x="1641373" y="645058"/>
                                </a:lnTo>
                                <a:lnTo>
                                  <a:pt x="1641690" y="644740"/>
                                </a:lnTo>
                                <a:lnTo>
                                  <a:pt x="1647888" y="638543"/>
                                </a:lnTo>
                                <a:lnTo>
                                  <a:pt x="1651000" y="631063"/>
                                </a:lnTo>
                                <a:lnTo>
                                  <a:pt x="1651000" y="44056"/>
                                </a:lnTo>
                                <a:close/>
                              </a:path>
                            </a:pathLst>
                          </a:custGeom>
                          <a:solidFill>
                            <a:srgbClr val="F0F1F4"/>
                          </a:solidFill>
                        </wps:spPr>
                        <wps:bodyPr wrap="square" lIns="0" tIns="0" rIns="0" bIns="0" rtlCol="0">
                          <a:prstTxWarp prst="textNoShape">
                            <a:avLst/>
                          </a:prstTxWarp>
                          <a:noAutofit/>
                        </wps:bodyPr>
                      </wps:wsp>
                      <wps:wsp>
                        <wps:cNvPr id="65" name="Textbox 65"/>
                        <wps:cNvSpPr txBox="1"/>
                        <wps:spPr>
                          <a:xfrm>
                            <a:off x="101599" y="117144"/>
                            <a:ext cx="671830" cy="108585"/>
                          </a:xfrm>
                          <a:prstGeom prst="rect">
                            <a:avLst/>
                          </a:prstGeom>
                        </wps:spPr>
                        <wps:txbx>
                          <w:txbxContent>
                            <w:p w14:paraId="4B4C97A2" w14:textId="77777777" w:rsidR="001E615D" w:rsidRDefault="001E615D">
                              <w:pPr>
                                <w:spacing w:line="165" w:lineRule="exact"/>
                                <w:rPr>
                                  <w:rFonts w:ascii="Verdana"/>
                                  <w:sz w:val="14"/>
                                </w:rPr>
                              </w:pPr>
                              <w:r>
                                <w:rPr>
                                  <w:rFonts w:ascii="Verdana"/>
                                  <w:sz w:val="14"/>
                                </w:rPr>
                                <w:t>The</w:t>
                              </w:r>
                              <w:r>
                                <w:rPr>
                                  <w:rFonts w:ascii="Verdana"/>
                                  <w:spacing w:val="-13"/>
                                  <w:sz w:val="14"/>
                                </w:rPr>
                                <w:t xml:space="preserve"> </w:t>
                              </w:r>
                              <w:r>
                                <w:rPr>
                                  <w:rFonts w:ascii="Verdana"/>
                                  <w:spacing w:val="-2"/>
                                  <w:sz w:val="14"/>
                                </w:rPr>
                                <w:t>Beginning</w:t>
                              </w:r>
                            </w:p>
                          </w:txbxContent>
                        </wps:txbx>
                        <wps:bodyPr wrap="square" lIns="0" tIns="0" rIns="0" bIns="0" rtlCol="0">
                          <a:noAutofit/>
                        </wps:bodyPr>
                      </wps:wsp>
                      <wps:wsp>
                        <wps:cNvPr id="66" name="Textbox 66"/>
                        <wps:cNvSpPr txBox="1"/>
                        <wps:spPr>
                          <a:xfrm>
                            <a:off x="95249" y="434644"/>
                            <a:ext cx="438784" cy="108585"/>
                          </a:xfrm>
                          <a:prstGeom prst="rect">
                            <a:avLst/>
                          </a:prstGeom>
                        </wps:spPr>
                        <wps:txbx>
                          <w:txbxContent>
                            <w:p w14:paraId="4BAE81BE" w14:textId="77777777" w:rsidR="001E615D" w:rsidRDefault="001E615D">
                              <w:pPr>
                                <w:spacing w:line="165" w:lineRule="exact"/>
                                <w:rPr>
                                  <w:rFonts w:ascii="Verdana"/>
                                  <w:sz w:val="14"/>
                                </w:rPr>
                              </w:pPr>
                              <w:r>
                                <w:rPr>
                                  <w:rFonts w:ascii="Verdana"/>
                                  <w:spacing w:val="-2"/>
                                  <w:sz w:val="14"/>
                                </w:rPr>
                                <w:t>Inception</w:t>
                              </w:r>
                            </w:p>
                          </w:txbxContent>
                        </wps:txbx>
                        <wps:bodyPr wrap="square" lIns="0" tIns="0" rIns="0" bIns="0" rtlCol="0">
                          <a:noAutofit/>
                        </wps:bodyPr>
                      </wps:wsp>
                    </wpg:wgp>
                  </a:graphicData>
                </a:graphic>
              </wp:inline>
            </w:drawing>
          </mc:Choice>
          <mc:Fallback>
            <w:pict>
              <v:group w14:anchorId="229BA5C5" id="Group 63" o:spid="_x0000_s1069" style="width:130pt;height:51.5pt;mso-position-horizontal-relative:char;mso-position-vertical-relative:line" coordsize="16510,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">
                <v:shape id="Graphic 64" o:spid="_x0000_s1070" style="position:absolute;width:16510;height:6540;visibility:visible;mso-wrap-style:square;v-text-anchor:top" coordsize="1651000,65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" path="m1651000,44056l1631353,10109,1606931,r-6744,l1609064,927r8192,2781l1643824,40652r826,10148l1644650,629310r-2490,5982l1637207,640257r-165,165l1636890,640575r-4648,4635l1626260,647700r-1601534,l18745,645210r-4648,-4635l13931,640422r-152,-165l8826,635292,6350,629310r,-578510l7162,40652,33731,3708,50800,,44056,,10109,19634,,44056,,631063r3098,7480l9296,644740r317,318l15494,650938r7480,3112l1628013,654050r7480,-3112l1638744,647700r2629,-2642l1641690,644740r6198,-6197l1651000,631063r,-587007xe" fillcolor="#f0f1f4" stroked="f">
                  <v:path arrowok="t"/>
                </v:shape>
                <v:shape id="Textbox 65" o:spid="_x0000_s1071" type="#_x0000_t202" style="position:absolute;left:1015;top:1171;width:6719;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4B4C97A2" w14:textId="77777777" w:rsidR="001E615D" w:rsidRDefault="001E615D">
                        <w:pPr>
                          <w:spacing w:line="165" w:lineRule="exact"/>
                          <w:rPr>
                            <w:rFonts w:ascii="Verdana"/>
                            <w:sz w:val="14"/>
                          </w:rPr>
                        </w:pPr>
                        <w:r>
                          <w:rPr>
                            <w:rFonts w:ascii="Verdana"/>
                            <w:sz w:val="14"/>
                          </w:rPr>
                          <w:t>The</w:t>
                        </w:r>
                        <w:r>
                          <w:rPr>
                            <w:rFonts w:ascii="Verdana"/>
                            <w:spacing w:val="-13"/>
                            <w:sz w:val="14"/>
                          </w:rPr>
                          <w:t xml:space="preserve"> </w:t>
                        </w:r>
                        <w:r>
                          <w:rPr>
                            <w:rFonts w:ascii="Verdana"/>
                            <w:spacing w:val="-2"/>
                            <w:sz w:val="14"/>
                          </w:rPr>
                          <w:t>Beginning</w:t>
                        </w:r>
                      </w:p>
                    </w:txbxContent>
                  </v:textbox>
                </v:shape>
                <v:shape id="Textbox 66" o:spid="_x0000_s1072" type="#_x0000_t202" style="position:absolute;left:952;top:4346;width:4388;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4BAE81BE" w14:textId="77777777" w:rsidR="001E615D" w:rsidRDefault="001E615D">
                        <w:pPr>
                          <w:spacing w:line="165" w:lineRule="exact"/>
                          <w:rPr>
                            <w:rFonts w:ascii="Verdana"/>
                            <w:sz w:val="14"/>
                          </w:rPr>
                        </w:pPr>
                        <w:r>
                          <w:rPr>
                            <w:rFonts w:ascii="Verdana"/>
                            <w:spacing w:val="-2"/>
                            <w:sz w:val="14"/>
                          </w:rPr>
                          <w:t>Inception</w:t>
                        </w:r>
                      </w:p>
                    </w:txbxContent>
                  </v:textbox>
                </v:shape>
                <w10:anchorlock/>
              </v:group>
            </w:pict>
          </mc:Fallback>
        </mc:AlternateContent>
      </w:r>
      <w:r>
        <w:rPr>
          <w:rFonts w:ascii="Times New Roman"/>
          <w:spacing w:val="130"/>
          <w:position w:val="40"/>
          <w:sz w:val="20"/>
        </w:rPr>
        <w:t xml:space="preserve"> </w:t>
      </w:r>
      <w:r>
        <w:rPr>
          <w:noProof/>
          <w:spacing w:val="130"/>
          <w:position w:val="40"/>
          <w:sz w:val="20"/>
          <w:lang w:val="en-IN" w:eastAsia="en-IN"/>
        </w:rPr>
        <mc:AlternateContent>
          <mc:Choice Requires="wpg">
            <w:drawing>
              <wp:inline distT="0" distB="0" distL="0" distR="0" wp14:anchorId="734A3B54" wp14:editId="01D30DD0">
                <wp:extent cx="1651000" cy="654050"/>
                <wp:effectExtent l="0" t="0" r="0" b="3175"/>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1000" cy="654050"/>
                          <a:chOff x="0" y="0"/>
                          <a:chExt cx="1651000" cy="654050"/>
                        </a:xfrm>
                      </wpg:grpSpPr>
                      <wps:wsp>
                        <wps:cNvPr id="68" name="Graphic 68"/>
                        <wps:cNvSpPr/>
                        <wps:spPr>
                          <a:xfrm>
                            <a:off x="0" y="11"/>
                            <a:ext cx="1651000" cy="654050"/>
                          </a:xfrm>
                          <a:custGeom>
                            <a:avLst/>
                            <a:gdLst/>
                            <a:ahLst/>
                            <a:cxnLst/>
                            <a:rect l="l" t="t" r="r" b="b"/>
                            <a:pathLst>
                              <a:path w="1651000" h="654050">
                                <a:moveTo>
                                  <a:pt x="1651000" y="44056"/>
                                </a:moveTo>
                                <a:lnTo>
                                  <a:pt x="1631353" y="10109"/>
                                </a:lnTo>
                                <a:lnTo>
                                  <a:pt x="1606931" y="0"/>
                                </a:lnTo>
                                <a:lnTo>
                                  <a:pt x="1600200" y="0"/>
                                </a:lnTo>
                                <a:lnTo>
                                  <a:pt x="1609064" y="927"/>
                                </a:lnTo>
                                <a:lnTo>
                                  <a:pt x="1617256" y="3708"/>
                                </a:lnTo>
                                <a:lnTo>
                                  <a:pt x="1643824" y="40652"/>
                                </a:lnTo>
                                <a:lnTo>
                                  <a:pt x="1644650" y="50800"/>
                                </a:lnTo>
                                <a:lnTo>
                                  <a:pt x="1644650" y="629310"/>
                                </a:lnTo>
                                <a:lnTo>
                                  <a:pt x="1642160" y="635292"/>
                                </a:lnTo>
                                <a:lnTo>
                                  <a:pt x="1637207" y="640257"/>
                                </a:lnTo>
                                <a:lnTo>
                                  <a:pt x="1637042" y="640422"/>
                                </a:lnTo>
                                <a:lnTo>
                                  <a:pt x="1636890" y="640575"/>
                                </a:lnTo>
                                <a:lnTo>
                                  <a:pt x="1632242" y="645210"/>
                                </a:lnTo>
                                <a:lnTo>
                                  <a:pt x="1626260" y="647700"/>
                                </a:lnTo>
                                <a:lnTo>
                                  <a:pt x="24726" y="647700"/>
                                </a:lnTo>
                                <a:lnTo>
                                  <a:pt x="18745" y="645210"/>
                                </a:lnTo>
                                <a:lnTo>
                                  <a:pt x="14097" y="640575"/>
                                </a:lnTo>
                                <a:lnTo>
                                  <a:pt x="13931" y="640422"/>
                                </a:lnTo>
                                <a:lnTo>
                                  <a:pt x="13779" y="640257"/>
                                </a:lnTo>
                                <a:lnTo>
                                  <a:pt x="8826" y="635292"/>
                                </a:lnTo>
                                <a:lnTo>
                                  <a:pt x="6350" y="629310"/>
                                </a:lnTo>
                                <a:lnTo>
                                  <a:pt x="6350" y="50800"/>
                                </a:lnTo>
                                <a:lnTo>
                                  <a:pt x="7162" y="40652"/>
                                </a:lnTo>
                                <a:lnTo>
                                  <a:pt x="33731" y="3708"/>
                                </a:lnTo>
                                <a:lnTo>
                                  <a:pt x="50800" y="0"/>
                                </a:lnTo>
                                <a:lnTo>
                                  <a:pt x="44056" y="0"/>
                                </a:lnTo>
                                <a:lnTo>
                                  <a:pt x="10109" y="19634"/>
                                </a:lnTo>
                                <a:lnTo>
                                  <a:pt x="0" y="44056"/>
                                </a:lnTo>
                                <a:lnTo>
                                  <a:pt x="0" y="631063"/>
                                </a:lnTo>
                                <a:lnTo>
                                  <a:pt x="3098" y="638543"/>
                                </a:lnTo>
                                <a:lnTo>
                                  <a:pt x="9296" y="644740"/>
                                </a:lnTo>
                                <a:lnTo>
                                  <a:pt x="9613" y="645058"/>
                                </a:lnTo>
                                <a:lnTo>
                                  <a:pt x="15494" y="650938"/>
                                </a:lnTo>
                                <a:lnTo>
                                  <a:pt x="22974" y="654050"/>
                                </a:lnTo>
                                <a:lnTo>
                                  <a:pt x="1628013" y="654050"/>
                                </a:lnTo>
                                <a:lnTo>
                                  <a:pt x="1635493" y="650938"/>
                                </a:lnTo>
                                <a:lnTo>
                                  <a:pt x="1638744" y="647700"/>
                                </a:lnTo>
                                <a:lnTo>
                                  <a:pt x="1641373" y="645058"/>
                                </a:lnTo>
                                <a:lnTo>
                                  <a:pt x="1641690" y="644740"/>
                                </a:lnTo>
                                <a:lnTo>
                                  <a:pt x="1647888" y="638543"/>
                                </a:lnTo>
                                <a:lnTo>
                                  <a:pt x="1651000" y="631063"/>
                                </a:lnTo>
                                <a:lnTo>
                                  <a:pt x="1651000" y="44056"/>
                                </a:lnTo>
                                <a:close/>
                              </a:path>
                            </a:pathLst>
                          </a:custGeom>
                          <a:solidFill>
                            <a:srgbClr val="F0F1F4"/>
                          </a:solidFill>
                        </wps:spPr>
                        <wps:bodyPr wrap="square" lIns="0" tIns="0" rIns="0" bIns="0" rtlCol="0">
                          <a:prstTxWarp prst="textNoShape">
                            <a:avLst/>
                          </a:prstTxWarp>
                          <a:noAutofit/>
                        </wps:bodyPr>
                      </wps:wsp>
                      <wps:wsp>
                        <wps:cNvPr id="69" name="Textbox 69"/>
                        <wps:cNvSpPr txBox="1"/>
                        <wps:spPr>
                          <a:xfrm>
                            <a:off x="101600" y="117144"/>
                            <a:ext cx="271780" cy="108585"/>
                          </a:xfrm>
                          <a:prstGeom prst="rect">
                            <a:avLst/>
                          </a:prstGeom>
                        </wps:spPr>
                        <wps:txbx>
                          <w:txbxContent>
                            <w:p w14:paraId="1CE79416" w14:textId="77777777" w:rsidR="001E615D" w:rsidRDefault="001E615D">
                              <w:pPr>
                                <w:spacing w:line="165" w:lineRule="exact"/>
                                <w:rPr>
                                  <w:rFonts w:ascii="Verdana"/>
                                  <w:sz w:val="14"/>
                                </w:rPr>
                              </w:pPr>
                              <w:r>
                                <w:rPr>
                                  <w:rFonts w:ascii="Verdana"/>
                                  <w:spacing w:val="-2"/>
                                  <w:sz w:val="14"/>
                                </w:rPr>
                                <w:t>Order</w:t>
                              </w:r>
                            </w:p>
                          </w:txbxContent>
                        </wps:txbx>
                        <wps:bodyPr wrap="square" lIns="0" tIns="0" rIns="0" bIns="0" rtlCol="0">
                          <a:noAutofit/>
                        </wps:bodyPr>
                      </wps:wsp>
                      <wps:wsp>
                        <wps:cNvPr id="70" name="Textbox 70"/>
                        <wps:cNvSpPr txBox="1"/>
                        <wps:spPr>
                          <a:xfrm>
                            <a:off x="95250" y="434644"/>
                            <a:ext cx="1297940" cy="108585"/>
                          </a:xfrm>
                          <a:prstGeom prst="rect">
                            <a:avLst/>
                          </a:prstGeom>
                        </wps:spPr>
                        <wps:txbx>
                          <w:txbxContent>
                            <w:p w14:paraId="6985E5BC" w14:textId="77777777" w:rsidR="001E615D" w:rsidRDefault="001E615D">
                              <w:pPr>
                                <w:spacing w:line="165" w:lineRule="exact"/>
                                <w:rPr>
                                  <w:rFonts w:ascii="Verdana"/>
                                  <w:sz w:val="14"/>
                                </w:rPr>
                              </w:pPr>
                              <w:r>
                                <w:rPr>
                                  <w:rFonts w:ascii="Verdana"/>
                                  <w:sz w:val="14"/>
                                </w:rPr>
                                <w:t>Enrich</w:t>
                              </w:r>
                              <w:r>
                                <w:rPr>
                                  <w:rFonts w:ascii="Verdana"/>
                                  <w:spacing w:val="-5"/>
                                  <w:sz w:val="14"/>
                                </w:rPr>
                                <w:t xml:space="preserve"> </w:t>
                              </w:r>
                              <w:r>
                                <w:rPr>
                                  <w:rFonts w:ascii="Verdana"/>
                                  <w:sz w:val="14"/>
                                </w:rPr>
                                <w:t>bags</w:t>
                              </w:r>
                              <w:r>
                                <w:rPr>
                                  <w:rFonts w:ascii="Verdana"/>
                                  <w:spacing w:val="-4"/>
                                  <w:sz w:val="14"/>
                                </w:rPr>
                                <w:t xml:space="preserve"> </w:t>
                              </w:r>
                              <w:r>
                                <w:rPr>
                                  <w:rFonts w:ascii="Verdana"/>
                                  <w:sz w:val="14"/>
                                </w:rPr>
                                <w:t>its</w:t>
                              </w:r>
                              <w:r>
                                <w:rPr>
                                  <w:rFonts w:ascii="Verdana"/>
                                  <w:spacing w:val="-4"/>
                                  <w:sz w:val="14"/>
                                </w:rPr>
                                <w:t xml:space="preserve"> </w:t>
                              </w:r>
                              <w:r>
                                <w:rPr>
                                  <w:rFonts w:ascii="Verdana"/>
                                  <w:sz w:val="14"/>
                                </w:rPr>
                                <w:t>maiden</w:t>
                              </w:r>
                              <w:r>
                                <w:rPr>
                                  <w:rFonts w:ascii="Verdana"/>
                                  <w:spacing w:val="-4"/>
                                  <w:sz w:val="14"/>
                                </w:rPr>
                                <w:t xml:space="preserve"> </w:t>
                              </w:r>
                              <w:r>
                                <w:rPr>
                                  <w:rFonts w:ascii="Verdana"/>
                                  <w:spacing w:val="-2"/>
                                  <w:sz w:val="14"/>
                                </w:rPr>
                                <w:t>order</w:t>
                              </w:r>
                            </w:p>
                          </w:txbxContent>
                        </wps:txbx>
                        <wps:bodyPr wrap="square" lIns="0" tIns="0" rIns="0" bIns="0" rtlCol="0">
                          <a:noAutofit/>
                        </wps:bodyPr>
                      </wps:wsp>
                    </wpg:wgp>
                  </a:graphicData>
                </a:graphic>
              </wp:inline>
            </w:drawing>
          </mc:Choice>
          <mc:Fallback>
            <w:pict>
              <v:group w14:anchorId="734A3B54" id="Group 67" o:spid="_x0000_s1073" style="width:130pt;height:51.5pt;mso-position-horizontal-relative:char;mso-position-vertical-relative:line" coordsize="16510,6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">
                <v:shape id="Graphic 68" o:spid="_x0000_s1074" style="position:absolute;width:16510;height:6540;visibility:visible;mso-wrap-style:square;v-text-anchor:top" coordsize="1651000,65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" path="m1651000,44056l1631353,10109,1606931,r-6731,l1609064,927r8192,2781l1643824,40652r826,10148l1644650,629310r-2490,5982l1637207,640257r-165,165l1636890,640575r-4648,4635l1626260,647700r-1601534,l18745,645210r-4648,-4635l13931,640422r-152,-165l8826,635292,6350,629310r,-578510l7162,40652,33731,3708,50800,,44056,,10109,19634,,44056,,631063r3098,7480l9296,644740r317,318l15494,650938r7480,3112l1628013,654050r7480,-3112l1638744,647700r2629,-2642l1641690,644740r6198,-6197l1651000,631063r,-587007xe" fillcolor="#f0f1f4" stroked="f">
                  <v:path arrowok="t"/>
                </v:shape>
                <v:shape id="Textbox 69" o:spid="_x0000_s1075" type="#_x0000_t202" style="position:absolute;left:1016;top:1171;width:2717;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1CE79416" w14:textId="77777777" w:rsidR="001E615D" w:rsidRDefault="001E615D">
                        <w:pPr>
                          <w:spacing w:line="165" w:lineRule="exact"/>
                          <w:rPr>
                            <w:rFonts w:ascii="Verdana"/>
                            <w:sz w:val="14"/>
                          </w:rPr>
                        </w:pPr>
                        <w:r>
                          <w:rPr>
                            <w:rFonts w:ascii="Verdana"/>
                            <w:spacing w:val="-2"/>
                            <w:sz w:val="14"/>
                          </w:rPr>
                          <w:t>Order</w:t>
                        </w:r>
                      </w:p>
                    </w:txbxContent>
                  </v:textbox>
                </v:shape>
                <v:shape id="Textbox 70" o:spid="_x0000_s1076" type="#_x0000_t202" style="position:absolute;left:952;top:4346;width:12979;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6985E5BC" w14:textId="77777777" w:rsidR="001E615D" w:rsidRDefault="001E615D">
                        <w:pPr>
                          <w:spacing w:line="165" w:lineRule="exact"/>
                          <w:rPr>
                            <w:rFonts w:ascii="Verdana"/>
                            <w:sz w:val="14"/>
                          </w:rPr>
                        </w:pPr>
                        <w:r>
                          <w:rPr>
                            <w:rFonts w:ascii="Verdana"/>
                            <w:sz w:val="14"/>
                          </w:rPr>
                          <w:t>Enrich</w:t>
                        </w:r>
                        <w:r>
                          <w:rPr>
                            <w:rFonts w:ascii="Verdana"/>
                            <w:spacing w:val="-5"/>
                            <w:sz w:val="14"/>
                          </w:rPr>
                          <w:t xml:space="preserve"> </w:t>
                        </w:r>
                        <w:r>
                          <w:rPr>
                            <w:rFonts w:ascii="Verdana"/>
                            <w:sz w:val="14"/>
                          </w:rPr>
                          <w:t>bags</w:t>
                        </w:r>
                        <w:r>
                          <w:rPr>
                            <w:rFonts w:ascii="Verdana"/>
                            <w:spacing w:val="-4"/>
                            <w:sz w:val="14"/>
                          </w:rPr>
                          <w:t xml:space="preserve"> </w:t>
                        </w:r>
                        <w:r>
                          <w:rPr>
                            <w:rFonts w:ascii="Verdana"/>
                            <w:sz w:val="14"/>
                          </w:rPr>
                          <w:t>its</w:t>
                        </w:r>
                        <w:r>
                          <w:rPr>
                            <w:rFonts w:ascii="Verdana"/>
                            <w:spacing w:val="-4"/>
                            <w:sz w:val="14"/>
                          </w:rPr>
                          <w:t xml:space="preserve"> </w:t>
                        </w:r>
                        <w:r>
                          <w:rPr>
                            <w:rFonts w:ascii="Verdana"/>
                            <w:sz w:val="14"/>
                          </w:rPr>
                          <w:t>maiden</w:t>
                        </w:r>
                        <w:r>
                          <w:rPr>
                            <w:rFonts w:ascii="Verdana"/>
                            <w:spacing w:val="-4"/>
                            <w:sz w:val="14"/>
                          </w:rPr>
                          <w:t xml:space="preserve"> </w:t>
                        </w:r>
                        <w:r>
                          <w:rPr>
                            <w:rFonts w:ascii="Verdana"/>
                            <w:spacing w:val="-2"/>
                            <w:sz w:val="14"/>
                          </w:rPr>
                          <w:t>order</w:t>
                        </w:r>
                      </w:p>
                    </w:txbxContent>
                  </v:textbox>
                </v:shape>
                <w10:anchorlock/>
              </v:group>
            </w:pict>
          </mc:Fallback>
        </mc:AlternateContent>
      </w:r>
      <w:r>
        <w:rPr>
          <w:rFonts w:ascii="Times New Roman"/>
          <w:spacing w:val="130"/>
          <w:position w:val="40"/>
          <w:sz w:val="20"/>
        </w:rPr>
        <w:t xml:space="preserve"> </w:t>
      </w:r>
      <w:r>
        <w:rPr>
          <w:noProof/>
          <w:spacing w:val="130"/>
          <w:position w:val="20"/>
          <w:sz w:val="20"/>
          <w:lang w:val="en-IN" w:eastAsia="en-IN"/>
        </w:rPr>
        <mc:AlternateContent>
          <mc:Choice Requires="wpg">
            <w:drawing>
              <wp:inline distT="0" distB="0" distL="0" distR="0" wp14:anchorId="18C5A7A0" wp14:editId="71BC6E68">
                <wp:extent cx="1651000" cy="781050"/>
                <wp:effectExtent l="0" t="0" r="0" b="9525"/>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1000" cy="781050"/>
                          <a:chOff x="0" y="0"/>
                          <a:chExt cx="1651000" cy="781050"/>
                        </a:xfrm>
                      </wpg:grpSpPr>
                      <wps:wsp>
                        <wps:cNvPr id="72" name="Graphic 72"/>
                        <wps:cNvSpPr/>
                        <wps:spPr>
                          <a:xfrm>
                            <a:off x="0" y="11"/>
                            <a:ext cx="1651000" cy="781050"/>
                          </a:xfrm>
                          <a:custGeom>
                            <a:avLst/>
                            <a:gdLst/>
                            <a:ahLst/>
                            <a:cxnLst/>
                            <a:rect l="l" t="t" r="r" b="b"/>
                            <a:pathLst>
                              <a:path w="1651000" h="781050">
                                <a:moveTo>
                                  <a:pt x="1651000" y="44056"/>
                                </a:moveTo>
                                <a:lnTo>
                                  <a:pt x="1631353" y="10109"/>
                                </a:lnTo>
                                <a:lnTo>
                                  <a:pt x="1606931" y="0"/>
                                </a:lnTo>
                                <a:lnTo>
                                  <a:pt x="1600200" y="0"/>
                                </a:lnTo>
                                <a:lnTo>
                                  <a:pt x="1609064" y="927"/>
                                </a:lnTo>
                                <a:lnTo>
                                  <a:pt x="1617256" y="3708"/>
                                </a:lnTo>
                                <a:lnTo>
                                  <a:pt x="1643824" y="40652"/>
                                </a:lnTo>
                                <a:lnTo>
                                  <a:pt x="1644650" y="50800"/>
                                </a:lnTo>
                                <a:lnTo>
                                  <a:pt x="1644650" y="756310"/>
                                </a:lnTo>
                                <a:lnTo>
                                  <a:pt x="1642160" y="762292"/>
                                </a:lnTo>
                                <a:lnTo>
                                  <a:pt x="1637207" y="767257"/>
                                </a:lnTo>
                                <a:lnTo>
                                  <a:pt x="1637042" y="767422"/>
                                </a:lnTo>
                                <a:lnTo>
                                  <a:pt x="1636890" y="767575"/>
                                </a:lnTo>
                                <a:lnTo>
                                  <a:pt x="1632242" y="772210"/>
                                </a:lnTo>
                                <a:lnTo>
                                  <a:pt x="1626260" y="774700"/>
                                </a:lnTo>
                                <a:lnTo>
                                  <a:pt x="24726" y="774700"/>
                                </a:lnTo>
                                <a:lnTo>
                                  <a:pt x="18745" y="772210"/>
                                </a:lnTo>
                                <a:lnTo>
                                  <a:pt x="14097" y="767575"/>
                                </a:lnTo>
                                <a:lnTo>
                                  <a:pt x="13931" y="767422"/>
                                </a:lnTo>
                                <a:lnTo>
                                  <a:pt x="13779" y="767257"/>
                                </a:lnTo>
                                <a:lnTo>
                                  <a:pt x="8826" y="762292"/>
                                </a:lnTo>
                                <a:lnTo>
                                  <a:pt x="6337" y="756310"/>
                                </a:lnTo>
                                <a:lnTo>
                                  <a:pt x="6350" y="50800"/>
                                </a:lnTo>
                                <a:lnTo>
                                  <a:pt x="19367" y="14871"/>
                                </a:lnTo>
                                <a:lnTo>
                                  <a:pt x="50800" y="0"/>
                                </a:lnTo>
                                <a:lnTo>
                                  <a:pt x="44056" y="0"/>
                                </a:lnTo>
                                <a:lnTo>
                                  <a:pt x="10109" y="19634"/>
                                </a:lnTo>
                                <a:lnTo>
                                  <a:pt x="0" y="44056"/>
                                </a:lnTo>
                                <a:lnTo>
                                  <a:pt x="0" y="758063"/>
                                </a:lnTo>
                                <a:lnTo>
                                  <a:pt x="3098" y="765543"/>
                                </a:lnTo>
                                <a:lnTo>
                                  <a:pt x="9296" y="771740"/>
                                </a:lnTo>
                                <a:lnTo>
                                  <a:pt x="15494" y="777951"/>
                                </a:lnTo>
                                <a:lnTo>
                                  <a:pt x="22974" y="781050"/>
                                </a:lnTo>
                                <a:lnTo>
                                  <a:pt x="1628013" y="781050"/>
                                </a:lnTo>
                                <a:lnTo>
                                  <a:pt x="1635493" y="777951"/>
                                </a:lnTo>
                                <a:lnTo>
                                  <a:pt x="1638744" y="774700"/>
                                </a:lnTo>
                                <a:lnTo>
                                  <a:pt x="1641373" y="772058"/>
                                </a:lnTo>
                                <a:lnTo>
                                  <a:pt x="1641690" y="771740"/>
                                </a:lnTo>
                                <a:lnTo>
                                  <a:pt x="1647888" y="765543"/>
                                </a:lnTo>
                                <a:lnTo>
                                  <a:pt x="1651000" y="758063"/>
                                </a:lnTo>
                                <a:lnTo>
                                  <a:pt x="1651000" y="44056"/>
                                </a:lnTo>
                                <a:close/>
                              </a:path>
                            </a:pathLst>
                          </a:custGeom>
                          <a:solidFill>
                            <a:srgbClr val="F0F1F4"/>
                          </a:solidFill>
                        </wps:spPr>
                        <wps:bodyPr wrap="square" lIns="0" tIns="0" rIns="0" bIns="0" rtlCol="0">
                          <a:prstTxWarp prst="textNoShape">
                            <a:avLst/>
                          </a:prstTxWarp>
                          <a:noAutofit/>
                        </wps:bodyPr>
                      </wps:wsp>
                      <wps:wsp>
                        <wps:cNvPr id="73" name="Textbox 73"/>
                        <wps:cNvSpPr txBox="1"/>
                        <wps:spPr>
                          <a:xfrm>
                            <a:off x="101600" y="117144"/>
                            <a:ext cx="556260" cy="108585"/>
                          </a:xfrm>
                          <a:prstGeom prst="rect">
                            <a:avLst/>
                          </a:prstGeom>
                        </wps:spPr>
                        <wps:txbx>
                          <w:txbxContent>
                            <w:p w14:paraId="21B56CDE" w14:textId="77777777" w:rsidR="001E615D" w:rsidRDefault="001E615D">
                              <w:pPr>
                                <w:spacing w:line="165" w:lineRule="exact"/>
                                <w:rPr>
                                  <w:rFonts w:ascii="Verdana"/>
                                  <w:sz w:val="14"/>
                                </w:rPr>
                              </w:pPr>
                              <w:proofErr w:type="spellStart"/>
                              <w:r>
                                <w:rPr>
                                  <w:rFonts w:ascii="Verdana"/>
                                  <w:sz w:val="14"/>
                                </w:rPr>
                                <w:t>Certi</w:t>
                              </w:r>
                              <w:proofErr w:type="spellEnd"/>
                              <w:r>
                                <w:rPr>
                                  <w:rFonts w:ascii="Verdana"/>
                                  <w:spacing w:val="30"/>
                                  <w:sz w:val="14"/>
                                </w:rPr>
                                <w:t xml:space="preserve"> </w:t>
                              </w:r>
                              <w:r>
                                <w:rPr>
                                  <w:rFonts w:ascii="Verdana"/>
                                  <w:spacing w:val="-2"/>
                                  <w:sz w:val="14"/>
                                </w:rPr>
                                <w:t>cation</w:t>
                              </w:r>
                            </w:p>
                          </w:txbxContent>
                        </wps:txbx>
                        <wps:bodyPr wrap="square" lIns="0" tIns="0" rIns="0" bIns="0" rtlCol="0">
                          <a:noAutofit/>
                        </wps:bodyPr>
                      </wps:wsp>
                      <wps:wsp>
                        <wps:cNvPr id="74" name="Textbox 74"/>
                        <wps:cNvSpPr txBox="1"/>
                        <wps:spPr>
                          <a:xfrm>
                            <a:off x="95250" y="434644"/>
                            <a:ext cx="1390015" cy="235585"/>
                          </a:xfrm>
                          <a:prstGeom prst="rect">
                            <a:avLst/>
                          </a:prstGeom>
                        </wps:spPr>
                        <wps:txbx>
                          <w:txbxContent>
                            <w:p w14:paraId="4D6B9723" w14:textId="77777777" w:rsidR="001E615D" w:rsidRDefault="001E615D">
                              <w:pPr>
                                <w:spacing w:line="283" w:lineRule="auto"/>
                                <w:ind w:right="15"/>
                                <w:rPr>
                                  <w:rFonts w:ascii="Verdana"/>
                                  <w:sz w:val="14"/>
                                </w:rPr>
                              </w:pPr>
                              <w:r>
                                <w:rPr>
                                  <w:rFonts w:ascii="Verdana"/>
                                  <w:spacing w:val="-2"/>
                                  <w:sz w:val="14"/>
                                </w:rPr>
                                <w:t>ISO</w:t>
                              </w:r>
                              <w:r>
                                <w:rPr>
                                  <w:rFonts w:ascii="Verdana"/>
                                  <w:spacing w:val="-13"/>
                                  <w:sz w:val="14"/>
                                </w:rPr>
                                <w:t xml:space="preserve"> </w:t>
                              </w:r>
                              <w:r>
                                <w:rPr>
                                  <w:rFonts w:ascii="Verdana"/>
                                  <w:spacing w:val="-2"/>
                                  <w:sz w:val="14"/>
                                </w:rPr>
                                <w:t>9001:</w:t>
                              </w:r>
                              <w:r>
                                <w:rPr>
                                  <w:rFonts w:ascii="Verdana"/>
                                  <w:spacing w:val="-13"/>
                                  <w:sz w:val="14"/>
                                </w:rPr>
                                <w:t xml:space="preserve"> </w:t>
                              </w:r>
                              <w:r>
                                <w:rPr>
                                  <w:rFonts w:ascii="Verdana"/>
                                  <w:spacing w:val="-2"/>
                                  <w:sz w:val="14"/>
                                </w:rPr>
                                <w:t>2008</w:t>
                              </w:r>
                              <w:r>
                                <w:rPr>
                                  <w:rFonts w:ascii="Verdana"/>
                                  <w:spacing w:val="-13"/>
                                  <w:sz w:val="14"/>
                                </w:rPr>
                                <w:t xml:space="preserve"> </w:t>
                              </w:r>
                              <w:proofErr w:type="spellStart"/>
                              <w:r>
                                <w:rPr>
                                  <w:rFonts w:ascii="Verdana"/>
                                  <w:spacing w:val="-2"/>
                                  <w:sz w:val="14"/>
                                </w:rPr>
                                <w:t>certi</w:t>
                              </w:r>
                              <w:proofErr w:type="spellEnd"/>
                              <w:r>
                                <w:rPr>
                                  <w:rFonts w:ascii="Verdana"/>
                                  <w:spacing w:val="-4"/>
                                  <w:sz w:val="14"/>
                                </w:rPr>
                                <w:t xml:space="preserve"> </w:t>
                              </w:r>
                              <w:proofErr w:type="spellStart"/>
                              <w:r>
                                <w:rPr>
                                  <w:rFonts w:ascii="Verdana"/>
                                  <w:spacing w:val="-2"/>
                                  <w:sz w:val="14"/>
                                </w:rPr>
                                <w:t>ed</w:t>
                              </w:r>
                              <w:proofErr w:type="spellEnd"/>
                              <w:r>
                                <w:rPr>
                                  <w:rFonts w:ascii="Verdana"/>
                                  <w:spacing w:val="-13"/>
                                  <w:sz w:val="14"/>
                                </w:rPr>
                                <w:t xml:space="preserve"> </w:t>
                              </w:r>
                              <w:r>
                                <w:rPr>
                                  <w:rFonts w:ascii="Verdana"/>
                                  <w:spacing w:val="-2"/>
                                  <w:sz w:val="14"/>
                                </w:rPr>
                                <w:t>by</w:t>
                              </w:r>
                              <w:r>
                                <w:rPr>
                                  <w:rFonts w:ascii="Verdana"/>
                                  <w:spacing w:val="-13"/>
                                  <w:sz w:val="14"/>
                                </w:rPr>
                                <w:t xml:space="preserve"> </w:t>
                              </w:r>
                              <w:r>
                                <w:rPr>
                                  <w:rFonts w:ascii="Verdana"/>
                                  <w:spacing w:val="-2"/>
                                  <w:sz w:val="14"/>
                                </w:rPr>
                                <w:t xml:space="preserve">TUV </w:t>
                              </w:r>
                              <w:r>
                                <w:rPr>
                                  <w:rFonts w:ascii="Verdana"/>
                                  <w:spacing w:val="-4"/>
                                  <w:sz w:val="14"/>
                                </w:rPr>
                                <w:t>NORD</w:t>
                              </w:r>
                            </w:p>
                          </w:txbxContent>
                        </wps:txbx>
                        <wps:bodyPr wrap="square" lIns="0" tIns="0" rIns="0" bIns="0" rtlCol="0">
                          <a:noAutofit/>
                        </wps:bodyPr>
                      </wps:wsp>
                    </wpg:wgp>
                  </a:graphicData>
                </a:graphic>
              </wp:inline>
            </w:drawing>
          </mc:Choice>
          <mc:Fallback>
            <w:pict>
              <v:group w14:anchorId="18C5A7A0" id="Group 71" o:spid="_x0000_s1077" style="width:130pt;height:61.5pt;mso-position-horizontal-relative:char;mso-position-vertical-relative:line" coordsize="16510,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">
                <v:shape id="Graphic 72" o:spid="_x0000_s1078" style="position:absolute;width:16510;height:7810;visibility:visible;mso-wrap-style:square;v-text-anchor:top" coordsize="1651000,78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" path="m1651000,44056l1631353,10109,1606931,r-6731,l1609064,927r8192,2781l1643824,40652r826,10148l1644650,756310r-2490,5982l1637207,767257r-165,165l1636890,767575r-4648,4635l1626260,774700r-1601534,l18745,772210r-4648,-4635l13931,767422r-152,-165l8826,762292,6337,756310,6350,50800,19367,14871,50800,,44056,,10109,19634,,44056,,758063r3098,7480l9296,771740r6198,6211l22974,781050r1605039,l1635493,777951r3251,-3251l1641373,772058r317,-318l1647888,765543r3112,-7480l1651000,44056xe" fillcolor="#f0f1f4" stroked="f">
                  <v:path arrowok="t"/>
                </v:shape>
                <v:shape id="Textbox 73" o:spid="_x0000_s1079" type="#_x0000_t202" style="position:absolute;left:1016;top:1171;width:5562;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21B56CDE" w14:textId="77777777" w:rsidR="001E615D" w:rsidRDefault="001E615D">
                        <w:pPr>
                          <w:spacing w:line="165" w:lineRule="exact"/>
                          <w:rPr>
                            <w:rFonts w:ascii="Verdana"/>
                            <w:sz w:val="14"/>
                          </w:rPr>
                        </w:pPr>
                        <w:proofErr w:type="spellStart"/>
                        <w:r>
                          <w:rPr>
                            <w:rFonts w:ascii="Verdana"/>
                            <w:sz w:val="14"/>
                          </w:rPr>
                          <w:t>Certi</w:t>
                        </w:r>
                        <w:proofErr w:type="spellEnd"/>
                        <w:r>
                          <w:rPr>
                            <w:rFonts w:ascii="Verdana"/>
                            <w:spacing w:val="30"/>
                            <w:sz w:val="14"/>
                          </w:rPr>
                          <w:t xml:space="preserve"> </w:t>
                        </w:r>
                        <w:r>
                          <w:rPr>
                            <w:rFonts w:ascii="Verdana"/>
                            <w:spacing w:val="-2"/>
                            <w:sz w:val="14"/>
                          </w:rPr>
                          <w:t>cation</w:t>
                        </w:r>
                      </w:p>
                    </w:txbxContent>
                  </v:textbox>
                </v:shape>
                <v:shape id="Textbox 74" o:spid="_x0000_s1080" type="#_x0000_t202" style="position:absolute;left:952;top:4346;width:13900;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4D6B9723" w14:textId="77777777" w:rsidR="001E615D" w:rsidRDefault="001E615D">
                        <w:pPr>
                          <w:spacing w:line="283" w:lineRule="auto"/>
                          <w:ind w:right="15"/>
                          <w:rPr>
                            <w:rFonts w:ascii="Verdana"/>
                            <w:sz w:val="14"/>
                          </w:rPr>
                        </w:pPr>
                        <w:r>
                          <w:rPr>
                            <w:rFonts w:ascii="Verdana"/>
                            <w:spacing w:val="-2"/>
                            <w:sz w:val="14"/>
                          </w:rPr>
                          <w:t>ISO</w:t>
                        </w:r>
                        <w:r>
                          <w:rPr>
                            <w:rFonts w:ascii="Verdana"/>
                            <w:spacing w:val="-13"/>
                            <w:sz w:val="14"/>
                          </w:rPr>
                          <w:t xml:space="preserve"> </w:t>
                        </w:r>
                        <w:r>
                          <w:rPr>
                            <w:rFonts w:ascii="Verdana"/>
                            <w:spacing w:val="-2"/>
                            <w:sz w:val="14"/>
                          </w:rPr>
                          <w:t>9001:</w:t>
                        </w:r>
                        <w:r>
                          <w:rPr>
                            <w:rFonts w:ascii="Verdana"/>
                            <w:spacing w:val="-13"/>
                            <w:sz w:val="14"/>
                          </w:rPr>
                          <w:t xml:space="preserve"> </w:t>
                        </w:r>
                        <w:r>
                          <w:rPr>
                            <w:rFonts w:ascii="Verdana"/>
                            <w:spacing w:val="-2"/>
                            <w:sz w:val="14"/>
                          </w:rPr>
                          <w:t>2008</w:t>
                        </w:r>
                        <w:r>
                          <w:rPr>
                            <w:rFonts w:ascii="Verdana"/>
                            <w:spacing w:val="-13"/>
                            <w:sz w:val="14"/>
                          </w:rPr>
                          <w:t xml:space="preserve"> </w:t>
                        </w:r>
                        <w:proofErr w:type="spellStart"/>
                        <w:r>
                          <w:rPr>
                            <w:rFonts w:ascii="Verdana"/>
                            <w:spacing w:val="-2"/>
                            <w:sz w:val="14"/>
                          </w:rPr>
                          <w:t>certi</w:t>
                        </w:r>
                        <w:proofErr w:type="spellEnd"/>
                        <w:r>
                          <w:rPr>
                            <w:rFonts w:ascii="Verdana"/>
                            <w:spacing w:val="-4"/>
                            <w:sz w:val="14"/>
                          </w:rPr>
                          <w:t xml:space="preserve"> </w:t>
                        </w:r>
                        <w:proofErr w:type="spellStart"/>
                        <w:r>
                          <w:rPr>
                            <w:rFonts w:ascii="Verdana"/>
                            <w:spacing w:val="-2"/>
                            <w:sz w:val="14"/>
                          </w:rPr>
                          <w:t>ed</w:t>
                        </w:r>
                        <w:proofErr w:type="spellEnd"/>
                        <w:r>
                          <w:rPr>
                            <w:rFonts w:ascii="Verdana"/>
                            <w:spacing w:val="-13"/>
                            <w:sz w:val="14"/>
                          </w:rPr>
                          <w:t xml:space="preserve"> </w:t>
                        </w:r>
                        <w:r>
                          <w:rPr>
                            <w:rFonts w:ascii="Verdana"/>
                            <w:spacing w:val="-2"/>
                            <w:sz w:val="14"/>
                          </w:rPr>
                          <w:t>by</w:t>
                        </w:r>
                        <w:r>
                          <w:rPr>
                            <w:rFonts w:ascii="Verdana"/>
                            <w:spacing w:val="-13"/>
                            <w:sz w:val="14"/>
                          </w:rPr>
                          <w:t xml:space="preserve"> </w:t>
                        </w:r>
                        <w:r>
                          <w:rPr>
                            <w:rFonts w:ascii="Verdana"/>
                            <w:spacing w:val="-2"/>
                            <w:sz w:val="14"/>
                          </w:rPr>
                          <w:t xml:space="preserve">TUV </w:t>
                        </w:r>
                        <w:r>
                          <w:rPr>
                            <w:rFonts w:ascii="Verdana"/>
                            <w:spacing w:val="-4"/>
                            <w:sz w:val="14"/>
                          </w:rPr>
                          <w:t>NORD</w:t>
                        </w:r>
                      </w:p>
                    </w:txbxContent>
                  </v:textbox>
                </v:shape>
                <w10:anchorlock/>
              </v:group>
            </w:pict>
          </mc:Fallback>
        </mc:AlternateContent>
      </w:r>
      <w:r>
        <w:rPr>
          <w:rFonts w:ascii="Times New Roman"/>
          <w:spacing w:val="130"/>
          <w:position w:val="20"/>
          <w:sz w:val="20"/>
        </w:rPr>
        <w:t xml:space="preserve"> </w:t>
      </w:r>
      <w:r>
        <w:rPr>
          <w:noProof/>
          <w:spacing w:val="130"/>
          <w:sz w:val="20"/>
          <w:lang w:val="en-IN" w:eastAsia="en-IN"/>
        </w:rPr>
        <mc:AlternateContent>
          <mc:Choice Requires="wpg">
            <w:drawing>
              <wp:inline distT="0" distB="0" distL="0" distR="0" wp14:anchorId="64E46EFC" wp14:editId="2A82A645">
                <wp:extent cx="478790" cy="908050"/>
                <wp:effectExtent l="0" t="0" r="0" b="6350"/>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790" cy="908050"/>
                          <a:chOff x="0" y="0"/>
                          <a:chExt cx="478790" cy="908050"/>
                        </a:xfrm>
                      </wpg:grpSpPr>
                      <wps:wsp>
                        <wps:cNvPr id="76" name="Graphic 76"/>
                        <wps:cNvSpPr/>
                        <wps:spPr>
                          <a:xfrm>
                            <a:off x="0" y="11"/>
                            <a:ext cx="444500" cy="908050"/>
                          </a:xfrm>
                          <a:custGeom>
                            <a:avLst/>
                            <a:gdLst/>
                            <a:ahLst/>
                            <a:cxnLst/>
                            <a:rect l="l" t="t" r="r" b="b"/>
                            <a:pathLst>
                              <a:path w="444500" h="908050">
                                <a:moveTo>
                                  <a:pt x="444500" y="901700"/>
                                </a:moveTo>
                                <a:lnTo>
                                  <a:pt x="24726" y="901700"/>
                                </a:lnTo>
                                <a:lnTo>
                                  <a:pt x="18745" y="899210"/>
                                </a:lnTo>
                                <a:lnTo>
                                  <a:pt x="14097" y="894575"/>
                                </a:lnTo>
                                <a:lnTo>
                                  <a:pt x="13931" y="894422"/>
                                </a:lnTo>
                                <a:lnTo>
                                  <a:pt x="13779" y="894257"/>
                                </a:lnTo>
                                <a:lnTo>
                                  <a:pt x="8826" y="889292"/>
                                </a:lnTo>
                                <a:lnTo>
                                  <a:pt x="6337" y="883310"/>
                                </a:lnTo>
                                <a:lnTo>
                                  <a:pt x="6350" y="50800"/>
                                </a:lnTo>
                                <a:lnTo>
                                  <a:pt x="19367" y="14871"/>
                                </a:lnTo>
                                <a:lnTo>
                                  <a:pt x="50800" y="0"/>
                                </a:lnTo>
                                <a:lnTo>
                                  <a:pt x="44056" y="0"/>
                                </a:lnTo>
                                <a:lnTo>
                                  <a:pt x="10109" y="19634"/>
                                </a:lnTo>
                                <a:lnTo>
                                  <a:pt x="0" y="44056"/>
                                </a:lnTo>
                                <a:lnTo>
                                  <a:pt x="0" y="885063"/>
                                </a:lnTo>
                                <a:lnTo>
                                  <a:pt x="3098" y="892543"/>
                                </a:lnTo>
                                <a:lnTo>
                                  <a:pt x="9296" y="898740"/>
                                </a:lnTo>
                                <a:lnTo>
                                  <a:pt x="9613" y="899058"/>
                                </a:lnTo>
                                <a:lnTo>
                                  <a:pt x="15494" y="904938"/>
                                </a:lnTo>
                                <a:lnTo>
                                  <a:pt x="22974" y="908050"/>
                                </a:lnTo>
                                <a:lnTo>
                                  <a:pt x="444500" y="908050"/>
                                </a:lnTo>
                                <a:lnTo>
                                  <a:pt x="444500" y="901700"/>
                                </a:lnTo>
                                <a:close/>
                              </a:path>
                            </a:pathLst>
                          </a:custGeom>
                          <a:solidFill>
                            <a:srgbClr val="F0F1F4"/>
                          </a:solidFill>
                        </wps:spPr>
                        <wps:bodyPr wrap="square" lIns="0" tIns="0" rIns="0" bIns="0" rtlCol="0">
                          <a:prstTxWarp prst="textNoShape">
                            <a:avLst/>
                          </a:prstTxWarp>
                          <a:noAutofit/>
                        </wps:bodyPr>
                      </wps:wsp>
                      <wps:wsp>
                        <wps:cNvPr id="77" name="Textbox 77"/>
                        <wps:cNvSpPr txBox="1"/>
                        <wps:spPr>
                          <a:xfrm>
                            <a:off x="101600" y="117144"/>
                            <a:ext cx="363220" cy="108585"/>
                          </a:xfrm>
                          <a:prstGeom prst="rect">
                            <a:avLst/>
                          </a:prstGeom>
                        </wps:spPr>
                        <wps:txbx>
                          <w:txbxContent>
                            <w:p w14:paraId="010B6255" w14:textId="77777777" w:rsidR="001E615D" w:rsidRDefault="001E615D">
                              <w:pPr>
                                <w:spacing w:line="165" w:lineRule="exact"/>
                                <w:rPr>
                                  <w:rFonts w:ascii="Verdana"/>
                                  <w:sz w:val="14"/>
                                </w:rPr>
                              </w:pPr>
                              <w:r>
                                <w:rPr>
                                  <w:rFonts w:ascii="Verdana"/>
                                  <w:spacing w:val="-2"/>
                                  <w:sz w:val="14"/>
                                </w:rPr>
                                <w:t>Achieve</w:t>
                              </w:r>
                            </w:p>
                          </w:txbxContent>
                        </wps:txbx>
                        <wps:bodyPr wrap="square" lIns="0" tIns="0" rIns="0" bIns="0" rtlCol="0">
                          <a:noAutofit/>
                        </wps:bodyPr>
                      </wps:wsp>
                      <wps:wsp>
                        <wps:cNvPr id="78" name="Textbox 78"/>
                        <wps:cNvSpPr txBox="1"/>
                        <wps:spPr>
                          <a:xfrm>
                            <a:off x="95250" y="424408"/>
                            <a:ext cx="383540" cy="372745"/>
                          </a:xfrm>
                          <a:prstGeom prst="rect">
                            <a:avLst/>
                          </a:prstGeom>
                        </wps:spPr>
                        <wps:txbx>
                          <w:txbxContent>
                            <w:p w14:paraId="0F92EA22" w14:textId="77777777" w:rsidR="001E615D" w:rsidRDefault="001E615D">
                              <w:pPr>
                                <w:spacing w:line="283" w:lineRule="auto"/>
                                <w:ind w:right="18"/>
                                <w:jc w:val="both"/>
                                <w:rPr>
                                  <w:rFonts w:ascii="Verdana"/>
                                  <w:sz w:val="14"/>
                                </w:rPr>
                              </w:pPr>
                              <w:r>
                                <w:rPr>
                                  <w:rFonts w:ascii="Verdana"/>
                                  <w:sz w:val="14"/>
                                </w:rPr>
                                <w:t>1</w:t>
                              </w:r>
                              <w:proofErr w:type="spellStart"/>
                              <w:r>
                                <w:rPr>
                                  <w:rFonts w:ascii="Verdana"/>
                                  <w:position w:val="5"/>
                                  <w:sz w:val="10"/>
                                </w:rPr>
                                <w:t>st</w:t>
                              </w:r>
                              <w:proofErr w:type="spellEnd"/>
                              <w:r>
                                <w:rPr>
                                  <w:rFonts w:ascii="Verdana"/>
                                  <w:spacing w:val="-9"/>
                                  <w:position w:val="5"/>
                                  <w:sz w:val="10"/>
                                </w:rPr>
                                <w:t xml:space="preserve"> </w:t>
                              </w:r>
                              <w:r>
                                <w:rPr>
                                  <w:rFonts w:ascii="Verdana"/>
                                  <w:sz w:val="14"/>
                                </w:rPr>
                                <w:t>MW</w:t>
                              </w:r>
                              <w:r>
                                <w:rPr>
                                  <w:rFonts w:ascii="Verdana"/>
                                  <w:spacing w:val="-13"/>
                                  <w:sz w:val="14"/>
                                </w:rPr>
                                <w:t xml:space="preserve"> </w:t>
                              </w:r>
                              <w:r>
                                <w:rPr>
                                  <w:rFonts w:ascii="Verdana"/>
                                  <w:sz w:val="14"/>
                                </w:rPr>
                                <w:t xml:space="preserve">c </w:t>
                              </w:r>
                              <w:r>
                                <w:rPr>
                                  <w:rFonts w:ascii="Verdana"/>
                                  <w:spacing w:val="-4"/>
                                  <w:sz w:val="14"/>
                                </w:rPr>
                                <w:t>1st</w:t>
                              </w:r>
                              <w:r>
                                <w:rPr>
                                  <w:rFonts w:ascii="Verdana"/>
                                  <w:spacing w:val="-9"/>
                                  <w:sz w:val="14"/>
                                </w:rPr>
                                <w:t xml:space="preserve"> </w:t>
                              </w:r>
                              <w:proofErr w:type="spellStart"/>
                              <w:r>
                                <w:rPr>
                                  <w:rFonts w:ascii="Verdana"/>
                                  <w:spacing w:val="-4"/>
                                  <w:sz w:val="14"/>
                                </w:rPr>
                                <w:t>Priva</w:t>
                              </w:r>
                              <w:proofErr w:type="spellEnd"/>
                              <w:r>
                                <w:rPr>
                                  <w:rFonts w:ascii="Verdana"/>
                                  <w:spacing w:val="-4"/>
                                  <w:sz w:val="14"/>
                                </w:rPr>
                                <w:t xml:space="preserve"> </w:t>
                              </w:r>
                              <w:proofErr w:type="spellStart"/>
                              <w:r>
                                <w:rPr>
                                  <w:rFonts w:ascii="Verdana"/>
                                  <w:spacing w:val="-2"/>
                                  <w:sz w:val="14"/>
                                </w:rPr>
                                <w:t>Mandru</w:t>
                              </w:r>
                              <w:proofErr w:type="spellEnd"/>
                            </w:p>
                          </w:txbxContent>
                        </wps:txbx>
                        <wps:bodyPr wrap="square" lIns="0" tIns="0" rIns="0" bIns="0" rtlCol="0">
                          <a:noAutofit/>
                        </wps:bodyPr>
                      </wps:wsp>
                    </wpg:wgp>
                  </a:graphicData>
                </a:graphic>
              </wp:inline>
            </w:drawing>
          </mc:Choice>
          <mc:Fallback>
            <w:pict>
              <v:group w14:anchorId="64E46EFC" id="Group 75" o:spid="_x0000_s1081" style="width:37.7pt;height:71.5pt;mso-position-horizontal-relative:char;mso-position-vertical-relative:line" coordsize="4787,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">
                <v:shape id="Graphic 76" o:spid="_x0000_s1082" style="position:absolute;width:4445;height:9080;visibility:visible;mso-wrap-style:square;v-text-anchor:top" coordsize="444500,90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" path="m444500,901700r-419774,l18745,899210r-4648,-4635l13931,894422r-152,-165l8826,889292,6337,883310,6350,50800,19367,14871,50800,,44056,,10109,19634,,44056,,885063r3098,7480l9296,898740r317,318l15494,904938r7480,3112l444500,908050r,-6350xe" fillcolor="#f0f1f4" stroked="f">
                  <v:path arrowok="t"/>
                </v:shape>
                <v:shape id="Textbox 77" o:spid="_x0000_s1083" type="#_x0000_t202" style="position:absolute;left:1016;top:1171;width:3632;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010B6255" w14:textId="77777777" w:rsidR="001E615D" w:rsidRDefault="001E615D">
                        <w:pPr>
                          <w:spacing w:line="165" w:lineRule="exact"/>
                          <w:rPr>
                            <w:rFonts w:ascii="Verdana"/>
                            <w:sz w:val="14"/>
                          </w:rPr>
                        </w:pPr>
                        <w:r>
                          <w:rPr>
                            <w:rFonts w:ascii="Verdana"/>
                            <w:spacing w:val="-2"/>
                            <w:sz w:val="14"/>
                          </w:rPr>
                          <w:t>Achieve</w:t>
                        </w:r>
                      </w:p>
                    </w:txbxContent>
                  </v:textbox>
                </v:shape>
                <v:shape id="Textbox 78" o:spid="_x0000_s1084" type="#_x0000_t202" style="position:absolute;left:952;top:4244;width:3835;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0F92EA22" w14:textId="77777777" w:rsidR="001E615D" w:rsidRDefault="001E615D">
                        <w:pPr>
                          <w:spacing w:line="283" w:lineRule="auto"/>
                          <w:ind w:right="18"/>
                          <w:jc w:val="both"/>
                          <w:rPr>
                            <w:rFonts w:ascii="Verdana"/>
                            <w:sz w:val="14"/>
                          </w:rPr>
                        </w:pPr>
                        <w:r>
                          <w:rPr>
                            <w:rFonts w:ascii="Verdana"/>
                            <w:sz w:val="14"/>
                          </w:rPr>
                          <w:t>1</w:t>
                        </w:r>
                        <w:proofErr w:type="spellStart"/>
                        <w:r>
                          <w:rPr>
                            <w:rFonts w:ascii="Verdana"/>
                            <w:position w:val="5"/>
                            <w:sz w:val="10"/>
                          </w:rPr>
                          <w:t>st</w:t>
                        </w:r>
                        <w:proofErr w:type="spellEnd"/>
                        <w:r>
                          <w:rPr>
                            <w:rFonts w:ascii="Verdana"/>
                            <w:spacing w:val="-9"/>
                            <w:position w:val="5"/>
                            <w:sz w:val="10"/>
                          </w:rPr>
                          <w:t xml:space="preserve"> </w:t>
                        </w:r>
                        <w:r>
                          <w:rPr>
                            <w:rFonts w:ascii="Verdana"/>
                            <w:sz w:val="14"/>
                          </w:rPr>
                          <w:t>MW</w:t>
                        </w:r>
                        <w:r>
                          <w:rPr>
                            <w:rFonts w:ascii="Verdana"/>
                            <w:spacing w:val="-13"/>
                            <w:sz w:val="14"/>
                          </w:rPr>
                          <w:t xml:space="preserve"> </w:t>
                        </w:r>
                        <w:r>
                          <w:rPr>
                            <w:rFonts w:ascii="Verdana"/>
                            <w:sz w:val="14"/>
                          </w:rPr>
                          <w:t xml:space="preserve">c </w:t>
                        </w:r>
                        <w:r>
                          <w:rPr>
                            <w:rFonts w:ascii="Verdana"/>
                            <w:spacing w:val="-4"/>
                            <w:sz w:val="14"/>
                          </w:rPr>
                          <w:t>1st</w:t>
                        </w:r>
                        <w:r>
                          <w:rPr>
                            <w:rFonts w:ascii="Verdana"/>
                            <w:spacing w:val="-9"/>
                            <w:sz w:val="14"/>
                          </w:rPr>
                          <w:t xml:space="preserve"> </w:t>
                        </w:r>
                        <w:proofErr w:type="spellStart"/>
                        <w:r>
                          <w:rPr>
                            <w:rFonts w:ascii="Verdana"/>
                            <w:spacing w:val="-4"/>
                            <w:sz w:val="14"/>
                          </w:rPr>
                          <w:t>Priva</w:t>
                        </w:r>
                        <w:proofErr w:type="spellEnd"/>
                        <w:r>
                          <w:rPr>
                            <w:rFonts w:ascii="Verdana"/>
                            <w:spacing w:val="-4"/>
                            <w:sz w:val="14"/>
                          </w:rPr>
                          <w:t xml:space="preserve"> </w:t>
                        </w:r>
                        <w:proofErr w:type="spellStart"/>
                        <w:r>
                          <w:rPr>
                            <w:rFonts w:ascii="Verdana"/>
                            <w:spacing w:val="-2"/>
                            <w:sz w:val="14"/>
                          </w:rPr>
                          <w:t>Mandru</w:t>
                        </w:r>
                        <w:proofErr w:type="spellEnd"/>
                      </w:p>
                    </w:txbxContent>
                  </v:textbox>
                </v:shape>
                <w10:anchorlock/>
              </v:group>
            </w:pict>
          </mc:Fallback>
        </mc:AlternateContent>
      </w:r>
    </w:p>
    <w:p w14:paraId="090BE910" w14:textId="77777777" w:rsidR="00590F9E" w:rsidRDefault="00590F9E">
      <w:pPr>
        <w:pStyle w:val="BodyText"/>
        <w:rPr>
          <w:sz w:val="20"/>
        </w:rPr>
      </w:pPr>
    </w:p>
    <w:p w14:paraId="28F8CD20" w14:textId="77777777" w:rsidR="00590F9E" w:rsidRDefault="00590F9E">
      <w:pPr>
        <w:pStyle w:val="BodyText"/>
        <w:rPr>
          <w:sz w:val="20"/>
        </w:rPr>
      </w:pPr>
    </w:p>
    <w:p w14:paraId="6BE214F2" w14:textId="77777777" w:rsidR="00590F9E" w:rsidRDefault="00590F9E">
      <w:pPr>
        <w:pStyle w:val="BodyText"/>
        <w:rPr>
          <w:sz w:val="20"/>
        </w:rPr>
      </w:pPr>
    </w:p>
    <w:p w14:paraId="5B4A7D53" w14:textId="77777777" w:rsidR="00590F9E" w:rsidRDefault="00590F9E">
      <w:pPr>
        <w:pStyle w:val="BodyText"/>
        <w:rPr>
          <w:sz w:val="20"/>
        </w:rPr>
      </w:pPr>
    </w:p>
    <w:p w14:paraId="53B6CB44" w14:textId="77777777" w:rsidR="00590F9E" w:rsidRDefault="00590F9E">
      <w:pPr>
        <w:pStyle w:val="BodyText"/>
        <w:rPr>
          <w:sz w:val="20"/>
        </w:rPr>
      </w:pPr>
    </w:p>
    <w:p w14:paraId="26A0E20C" w14:textId="77777777" w:rsidR="00590F9E" w:rsidRDefault="00590F9E">
      <w:pPr>
        <w:pStyle w:val="BodyText"/>
        <w:rPr>
          <w:sz w:val="20"/>
        </w:rPr>
      </w:pPr>
    </w:p>
    <w:p w14:paraId="050CA0E2" w14:textId="77777777" w:rsidR="00590F9E" w:rsidRDefault="00590F9E">
      <w:pPr>
        <w:pStyle w:val="BodyText"/>
        <w:spacing w:before="70"/>
        <w:rPr>
          <w:sz w:val="20"/>
        </w:rPr>
      </w:pPr>
    </w:p>
    <w:p w14:paraId="5084AC42" w14:textId="77777777" w:rsidR="00590F9E" w:rsidRDefault="00590F9E">
      <w:pPr>
        <w:pStyle w:val="BodyText"/>
        <w:rPr>
          <w:sz w:val="20"/>
        </w:rPr>
        <w:sectPr w:rsidR="00590F9E">
          <w:pgSz w:w="16840" w:h="11900" w:orient="landscape"/>
          <w:pgMar w:top="180" w:right="425" w:bottom="280" w:left="850" w:header="720" w:footer="720" w:gutter="0"/>
          <w:cols w:space="720"/>
        </w:sectPr>
      </w:pPr>
    </w:p>
    <w:p w14:paraId="0CD135A0" w14:textId="77777777" w:rsidR="00590F9E" w:rsidRDefault="00745046">
      <w:pPr>
        <w:pStyle w:val="BodyText"/>
        <w:spacing w:before="96"/>
        <w:ind w:left="3020"/>
      </w:pPr>
      <w:r>
        <w:lastRenderedPageBreak/>
        <w:t>About</w:t>
      </w:r>
      <w:r>
        <w:rPr>
          <w:spacing w:val="4"/>
        </w:rPr>
        <w:t xml:space="preserve"> </w:t>
      </w:r>
      <w:r>
        <w:rPr>
          <w:spacing w:val="-2"/>
        </w:rPr>
        <w:t>Enrich</w:t>
      </w:r>
    </w:p>
    <w:p w14:paraId="5102DFD7" w14:textId="77777777" w:rsidR="00590F9E" w:rsidRDefault="001E615D">
      <w:pPr>
        <w:spacing w:before="189"/>
        <w:ind w:left="3020"/>
        <w:rPr>
          <w:sz w:val="12"/>
        </w:rPr>
      </w:pPr>
      <w:hyperlink r:id="rId138">
        <w:r w:rsidR="00745046">
          <w:rPr>
            <w:spacing w:val="-2"/>
            <w:sz w:val="12"/>
          </w:rPr>
          <w:t>Promoters</w:t>
        </w:r>
      </w:hyperlink>
    </w:p>
    <w:p w14:paraId="76521517" w14:textId="77777777" w:rsidR="00590F9E" w:rsidRDefault="00745046">
      <w:pPr>
        <w:pStyle w:val="BodyText"/>
        <w:spacing w:before="96"/>
        <w:ind w:left="890"/>
      </w:pPr>
      <w:r>
        <w:br w:type="column"/>
      </w:r>
      <w:r>
        <w:rPr>
          <w:spacing w:val="-2"/>
        </w:rPr>
        <w:lastRenderedPageBreak/>
        <w:t>Projects</w:t>
      </w:r>
    </w:p>
    <w:p w14:paraId="46001954" w14:textId="77777777" w:rsidR="00590F9E" w:rsidRDefault="001E615D">
      <w:pPr>
        <w:spacing w:before="189"/>
        <w:ind w:left="890"/>
        <w:rPr>
          <w:sz w:val="12"/>
        </w:rPr>
      </w:pPr>
      <w:hyperlink r:id="rId139">
        <w:r w:rsidR="00745046">
          <w:rPr>
            <w:sz w:val="12"/>
          </w:rPr>
          <w:t>View</w:t>
        </w:r>
        <w:r w:rsidR="00745046">
          <w:rPr>
            <w:spacing w:val="-9"/>
            <w:sz w:val="12"/>
          </w:rPr>
          <w:t xml:space="preserve"> </w:t>
        </w:r>
        <w:r w:rsidR="00745046">
          <w:rPr>
            <w:sz w:val="12"/>
          </w:rPr>
          <w:t>All</w:t>
        </w:r>
        <w:r w:rsidR="00745046">
          <w:rPr>
            <w:spacing w:val="-6"/>
            <w:sz w:val="12"/>
          </w:rPr>
          <w:t xml:space="preserve"> </w:t>
        </w:r>
        <w:r w:rsidR="00745046">
          <w:rPr>
            <w:spacing w:val="-2"/>
            <w:sz w:val="12"/>
          </w:rPr>
          <w:t>Projects</w:t>
        </w:r>
      </w:hyperlink>
    </w:p>
    <w:p w14:paraId="0CD87CAB" w14:textId="77777777" w:rsidR="00590F9E" w:rsidRDefault="00745046">
      <w:pPr>
        <w:pStyle w:val="BodyText"/>
        <w:spacing w:before="96"/>
        <w:ind w:left="445"/>
      </w:pPr>
      <w:r>
        <w:br w:type="column"/>
      </w:r>
      <w:r>
        <w:lastRenderedPageBreak/>
        <w:t>Business</w:t>
      </w:r>
      <w:r>
        <w:rPr>
          <w:spacing w:val="7"/>
        </w:rPr>
        <w:t xml:space="preserve"> </w:t>
      </w:r>
      <w:r>
        <w:rPr>
          <w:spacing w:val="-2"/>
        </w:rPr>
        <w:t>Solutions</w:t>
      </w:r>
    </w:p>
    <w:p w14:paraId="683354BB" w14:textId="77777777" w:rsidR="00590F9E" w:rsidRDefault="001E615D">
      <w:pPr>
        <w:spacing w:before="189"/>
        <w:ind w:left="445"/>
        <w:rPr>
          <w:sz w:val="12"/>
        </w:rPr>
      </w:pPr>
      <w:hyperlink r:id="rId140">
        <w:r w:rsidR="00745046">
          <w:rPr>
            <w:sz w:val="12"/>
          </w:rPr>
          <w:t>EPC</w:t>
        </w:r>
        <w:r w:rsidR="00745046">
          <w:rPr>
            <w:spacing w:val="-4"/>
            <w:sz w:val="12"/>
          </w:rPr>
          <w:t xml:space="preserve"> </w:t>
        </w:r>
        <w:r w:rsidR="00745046">
          <w:rPr>
            <w:spacing w:val="-2"/>
            <w:sz w:val="12"/>
          </w:rPr>
          <w:t>Solutions</w:t>
        </w:r>
      </w:hyperlink>
    </w:p>
    <w:p w14:paraId="14467502" w14:textId="77777777" w:rsidR="00590F9E" w:rsidRDefault="00745046">
      <w:pPr>
        <w:pStyle w:val="BodyText"/>
        <w:spacing w:before="96" w:line="302" w:lineRule="auto"/>
        <w:ind w:right="2672"/>
      </w:pPr>
      <w:r>
        <w:br w:type="column"/>
      </w:r>
      <w:hyperlink r:id="rId141">
        <w:r>
          <w:rPr>
            <w:spacing w:val="-2"/>
          </w:rPr>
          <w:t>Clientele</w:t>
        </w:r>
      </w:hyperlink>
      <w:r>
        <w:rPr>
          <w:spacing w:val="-2"/>
        </w:rPr>
        <w:t xml:space="preserve"> </w:t>
      </w:r>
      <w:hyperlink r:id="rId142">
        <w:r>
          <w:rPr>
            <w:spacing w:val="-2"/>
          </w:rPr>
          <w:t>(https://enrichenergy.com/clientele)</w:t>
        </w:r>
      </w:hyperlink>
    </w:p>
    <w:p w14:paraId="6E0396DB" w14:textId="77777777" w:rsidR="00590F9E" w:rsidRDefault="00590F9E">
      <w:pPr>
        <w:pStyle w:val="BodyText"/>
        <w:spacing w:line="302" w:lineRule="auto"/>
        <w:sectPr w:rsidR="00590F9E">
          <w:type w:val="continuous"/>
          <w:pgSz w:w="16840" w:h="11900" w:orient="landscape"/>
          <w:pgMar w:top="260" w:right="425" w:bottom="280" w:left="850" w:header="720" w:footer="720" w:gutter="0"/>
          <w:cols w:num="4" w:space="720" w:equalWidth="0">
            <w:col w:w="4441" w:space="40"/>
            <w:col w:w="2756" w:space="39"/>
            <w:col w:w="2761" w:space="34"/>
            <w:col w:w="5494"/>
          </w:cols>
        </w:sectPr>
      </w:pPr>
    </w:p>
    <w:p w14:paraId="1ABF3431" w14:textId="77777777" w:rsidR="00590F9E" w:rsidRDefault="001E615D">
      <w:pPr>
        <w:spacing w:before="62"/>
        <w:ind w:left="3020"/>
        <w:rPr>
          <w:sz w:val="12"/>
        </w:rPr>
      </w:pPr>
      <w:hyperlink r:id="rId143">
        <w:r w:rsidR="00745046">
          <w:rPr>
            <w:spacing w:val="-2"/>
            <w:sz w:val="12"/>
          </w:rPr>
          <w:t>(https://enrichenergy.com/promoters)</w:t>
        </w:r>
      </w:hyperlink>
    </w:p>
    <w:p w14:paraId="3441ED2E" w14:textId="77777777" w:rsidR="00590F9E" w:rsidRDefault="001E615D">
      <w:pPr>
        <w:spacing w:before="82" w:line="88" w:lineRule="exact"/>
        <w:ind w:left="3020"/>
        <w:rPr>
          <w:sz w:val="12"/>
        </w:rPr>
      </w:pPr>
      <w:hyperlink r:id="rId144">
        <w:r w:rsidR="00745046">
          <w:rPr>
            <w:spacing w:val="-2"/>
            <w:sz w:val="12"/>
          </w:rPr>
          <w:t>Achievement</w:t>
        </w:r>
      </w:hyperlink>
    </w:p>
    <w:p w14:paraId="6034CC16" w14:textId="77777777" w:rsidR="00590F9E" w:rsidRDefault="00745046">
      <w:pPr>
        <w:spacing w:before="62"/>
        <w:ind w:left="367"/>
        <w:rPr>
          <w:sz w:val="12"/>
        </w:rPr>
      </w:pPr>
      <w:r>
        <w:br w:type="column"/>
      </w:r>
      <w:hyperlink r:id="rId145">
        <w:r>
          <w:rPr>
            <w:spacing w:val="-2"/>
            <w:sz w:val="12"/>
          </w:rPr>
          <w:t>(https://enrichenergy.com/projects)</w:t>
        </w:r>
      </w:hyperlink>
    </w:p>
    <w:p w14:paraId="648641AE" w14:textId="77777777" w:rsidR="00590F9E" w:rsidRDefault="001E615D">
      <w:pPr>
        <w:spacing w:before="82" w:line="88" w:lineRule="exact"/>
        <w:ind w:left="367"/>
        <w:rPr>
          <w:sz w:val="12"/>
        </w:rPr>
      </w:pPr>
      <w:hyperlink r:id="rId146" w:anchor="home">
        <w:r w:rsidR="00745046">
          <w:rPr>
            <w:sz w:val="12"/>
          </w:rPr>
          <w:t>End</w:t>
        </w:r>
        <w:r w:rsidR="00745046">
          <w:rPr>
            <w:spacing w:val="-3"/>
            <w:sz w:val="12"/>
          </w:rPr>
          <w:t xml:space="preserve"> </w:t>
        </w:r>
        <w:r w:rsidR="00745046">
          <w:rPr>
            <w:sz w:val="12"/>
          </w:rPr>
          <w:t>to</w:t>
        </w:r>
        <w:r w:rsidR="00745046">
          <w:rPr>
            <w:spacing w:val="-3"/>
            <w:sz w:val="12"/>
          </w:rPr>
          <w:t xml:space="preserve"> </w:t>
        </w:r>
        <w:r w:rsidR="00745046">
          <w:rPr>
            <w:spacing w:val="-5"/>
            <w:sz w:val="12"/>
          </w:rPr>
          <w:t>End</w:t>
        </w:r>
      </w:hyperlink>
    </w:p>
    <w:p w14:paraId="0D929A50" w14:textId="77777777" w:rsidR="00590F9E" w:rsidRDefault="00745046">
      <w:pPr>
        <w:spacing w:before="85" w:line="158" w:lineRule="auto"/>
        <w:ind w:left="486"/>
        <w:rPr>
          <w:position w:val="-9"/>
          <w:sz w:val="18"/>
        </w:rPr>
      </w:pPr>
      <w:r>
        <w:br w:type="column"/>
      </w:r>
      <w:hyperlink r:id="rId147">
        <w:r>
          <w:rPr>
            <w:spacing w:val="-1"/>
            <w:w w:val="99"/>
            <w:sz w:val="12"/>
          </w:rPr>
          <w:t>(https://enrichenerg</w:t>
        </w:r>
        <w:r>
          <w:rPr>
            <w:spacing w:val="-10"/>
            <w:w w:val="99"/>
            <w:sz w:val="12"/>
          </w:rPr>
          <w:t>y</w:t>
        </w:r>
        <w:r>
          <w:rPr>
            <w:spacing w:val="-1"/>
            <w:w w:val="99"/>
            <w:sz w:val="12"/>
          </w:rPr>
          <w:t>.com/business_o</w:t>
        </w:r>
        <w:r>
          <w:rPr>
            <w:spacing w:val="-4"/>
            <w:w w:val="99"/>
            <w:sz w:val="12"/>
          </w:rPr>
          <w:t>f</w:t>
        </w:r>
        <w:r>
          <w:rPr>
            <w:spacing w:val="-1"/>
            <w:w w:val="99"/>
            <w:sz w:val="12"/>
          </w:rPr>
          <w:t>fering</w:t>
        </w:r>
        <w:r>
          <w:rPr>
            <w:spacing w:val="-8"/>
            <w:w w:val="99"/>
            <w:sz w:val="12"/>
          </w:rPr>
          <w:t>s</w:t>
        </w:r>
      </w:hyperlink>
      <w:hyperlink r:id="rId148">
        <w:r>
          <w:rPr>
            <w:spacing w:val="-146"/>
            <w:w w:val="101"/>
            <w:position w:val="-9"/>
            <w:sz w:val="18"/>
          </w:rPr>
          <w:t>M</w:t>
        </w:r>
      </w:hyperlink>
      <w:hyperlink r:id="rId149">
        <w:r>
          <w:rPr>
            <w:spacing w:val="-1"/>
            <w:w w:val="99"/>
            <w:sz w:val="12"/>
          </w:rPr>
          <w:t>/e</w:t>
        </w:r>
        <w:r>
          <w:rPr>
            <w:spacing w:val="-22"/>
            <w:w w:val="99"/>
            <w:sz w:val="12"/>
          </w:rPr>
          <w:t>p</w:t>
        </w:r>
      </w:hyperlink>
      <w:hyperlink r:id="rId150">
        <w:r>
          <w:rPr>
            <w:spacing w:val="-82"/>
            <w:w w:val="101"/>
            <w:position w:val="-9"/>
            <w:sz w:val="18"/>
          </w:rPr>
          <w:t>e</w:t>
        </w:r>
      </w:hyperlink>
      <w:hyperlink r:id="rId151">
        <w:r>
          <w:rPr>
            <w:spacing w:val="-1"/>
            <w:w w:val="99"/>
            <w:sz w:val="12"/>
          </w:rPr>
          <w:t>c</w:t>
        </w:r>
        <w:r>
          <w:rPr>
            <w:spacing w:val="-20"/>
            <w:w w:val="99"/>
            <w:sz w:val="12"/>
          </w:rPr>
          <w:t>-</w:t>
        </w:r>
      </w:hyperlink>
      <w:hyperlink r:id="rId152">
        <w:proofErr w:type="spellStart"/>
        <w:r>
          <w:rPr>
            <w:spacing w:val="-6"/>
            <w:position w:val="-9"/>
            <w:sz w:val="18"/>
          </w:rPr>
          <w:t>dia</w:t>
        </w:r>
        <w:proofErr w:type="spellEnd"/>
        <w:r>
          <w:rPr>
            <w:spacing w:val="71"/>
            <w:position w:val="-9"/>
            <w:sz w:val="18"/>
          </w:rPr>
          <w:t xml:space="preserve"> </w:t>
        </w:r>
        <w:r>
          <w:rPr>
            <w:spacing w:val="-6"/>
            <w:position w:val="-9"/>
            <w:sz w:val="18"/>
          </w:rPr>
          <w:t>Center</w:t>
        </w:r>
      </w:hyperlink>
    </w:p>
    <w:p w14:paraId="4C36AA55" w14:textId="77777777" w:rsidR="00590F9E" w:rsidRDefault="001E615D">
      <w:pPr>
        <w:spacing w:line="103" w:lineRule="exact"/>
        <w:ind w:left="486"/>
        <w:rPr>
          <w:sz w:val="12"/>
        </w:rPr>
      </w:pPr>
      <w:hyperlink r:id="rId153">
        <w:r w:rsidR="00745046">
          <w:rPr>
            <w:spacing w:val="-2"/>
            <w:sz w:val="12"/>
          </w:rPr>
          <w:t>solutions/)</w:t>
        </w:r>
      </w:hyperlink>
    </w:p>
    <w:p w14:paraId="68314C5A" w14:textId="77777777" w:rsidR="00590F9E" w:rsidRDefault="00590F9E">
      <w:pPr>
        <w:spacing w:line="103" w:lineRule="exact"/>
        <w:rPr>
          <w:sz w:val="12"/>
        </w:rPr>
        <w:sectPr w:rsidR="00590F9E">
          <w:type w:val="continuous"/>
          <w:pgSz w:w="16840" w:h="11900" w:orient="landscape"/>
          <w:pgMar w:top="260" w:right="425" w:bottom="280" w:left="850" w:header="720" w:footer="720" w:gutter="0"/>
          <w:cols w:num="3" w:space="720" w:equalWidth="0">
            <w:col w:w="4963" w:space="40"/>
            <w:col w:w="2192" w:space="39"/>
            <w:col w:w="8331"/>
          </w:cols>
        </w:sectPr>
      </w:pPr>
    </w:p>
    <w:p w14:paraId="464B11DB" w14:textId="77777777" w:rsidR="00590F9E" w:rsidRDefault="001E615D">
      <w:pPr>
        <w:spacing w:before="112"/>
        <w:ind w:left="3020"/>
        <w:rPr>
          <w:sz w:val="12"/>
        </w:rPr>
      </w:pPr>
      <w:hyperlink r:id="rId154">
        <w:r w:rsidR="00745046">
          <w:rPr>
            <w:spacing w:val="-2"/>
            <w:sz w:val="12"/>
          </w:rPr>
          <w:t>(https://enrichenergy.com/achievements)</w:t>
        </w:r>
      </w:hyperlink>
    </w:p>
    <w:p w14:paraId="48F8CD62" w14:textId="77777777" w:rsidR="00590F9E" w:rsidRDefault="00745046">
      <w:pPr>
        <w:spacing w:before="112"/>
        <w:ind w:left="169"/>
        <w:rPr>
          <w:sz w:val="12"/>
        </w:rPr>
      </w:pPr>
      <w:r>
        <w:br w:type="column"/>
      </w:r>
      <w:hyperlink r:id="rId155" w:anchor="home">
        <w:r>
          <w:rPr>
            <w:spacing w:val="-2"/>
            <w:sz w:val="12"/>
          </w:rPr>
          <w:t>(https://enrichenergy.com/projects/#home)</w:t>
        </w:r>
      </w:hyperlink>
    </w:p>
    <w:p w14:paraId="0BEC05BE" w14:textId="77777777" w:rsidR="00590F9E" w:rsidRDefault="00745046">
      <w:pPr>
        <w:spacing w:before="112"/>
        <w:ind w:left="89"/>
        <w:rPr>
          <w:sz w:val="12"/>
        </w:rPr>
      </w:pPr>
      <w:r>
        <w:br w:type="column"/>
      </w:r>
      <w:hyperlink r:id="rId156">
        <w:r>
          <w:rPr>
            <w:sz w:val="12"/>
          </w:rPr>
          <w:t>End</w:t>
        </w:r>
        <w:r>
          <w:rPr>
            <w:spacing w:val="-3"/>
            <w:sz w:val="12"/>
          </w:rPr>
          <w:t xml:space="preserve"> </w:t>
        </w:r>
        <w:r>
          <w:rPr>
            <w:sz w:val="12"/>
          </w:rPr>
          <w:t>to</w:t>
        </w:r>
        <w:r>
          <w:rPr>
            <w:spacing w:val="-3"/>
            <w:sz w:val="12"/>
          </w:rPr>
          <w:t xml:space="preserve"> </w:t>
        </w:r>
        <w:r>
          <w:rPr>
            <w:sz w:val="12"/>
          </w:rPr>
          <w:t>End</w:t>
        </w:r>
        <w:r>
          <w:rPr>
            <w:spacing w:val="-3"/>
            <w:sz w:val="12"/>
          </w:rPr>
          <w:t xml:space="preserve"> </w:t>
        </w:r>
        <w:r>
          <w:rPr>
            <w:spacing w:val="-2"/>
            <w:sz w:val="12"/>
          </w:rPr>
          <w:t>Solutions</w:t>
        </w:r>
      </w:hyperlink>
    </w:p>
    <w:p w14:paraId="78A4F507" w14:textId="77777777" w:rsidR="00590F9E" w:rsidRDefault="00745046">
      <w:pPr>
        <w:pStyle w:val="BodyText"/>
        <w:spacing w:line="203" w:lineRule="exact"/>
        <w:ind w:left="1198"/>
      </w:pPr>
      <w:r>
        <w:br w:type="column"/>
      </w:r>
      <w:hyperlink r:id="rId157">
        <w:r>
          <w:rPr>
            <w:spacing w:val="-2"/>
          </w:rPr>
          <w:t>(https://enrichenergy.com/video)</w:t>
        </w:r>
      </w:hyperlink>
    </w:p>
    <w:p w14:paraId="6B5917C9" w14:textId="77777777" w:rsidR="00590F9E" w:rsidRDefault="00590F9E">
      <w:pPr>
        <w:pStyle w:val="BodyText"/>
        <w:spacing w:line="203" w:lineRule="exact"/>
        <w:sectPr w:rsidR="00590F9E">
          <w:type w:val="continuous"/>
          <w:pgSz w:w="16840" w:h="11900" w:orient="landscape"/>
          <w:pgMar w:top="260" w:right="425" w:bottom="280" w:left="850" w:header="720" w:footer="720" w:gutter="0"/>
          <w:cols w:num="4" w:space="720" w:equalWidth="0">
            <w:col w:w="5161" w:space="40"/>
            <w:col w:w="2390" w:space="39"/>
            <w:col w:w="1202" w:space="40"/>
            <w:col w:w="6693"/>
          </w:cols>
        </w:sectPr>
      </w:pPr>
    </w:p>
    <w:p w14:paraId="53F258CE" w14:textId="77777777" w:rsidR="00590F9E" w:rsidRDefault="001E615D">
      <w:pPr>
        <w:spacing w:before="82"/>
        <w:ind w:left="3020"/>
        <w:rPr>
          <w:sz w:val="12"/>
        </w:rPr>
      </w:pPr>
      <w:hyperlink r:id="rId158">
        <w:r w:rsidR="00745046">
          <w:rPr>
            <w:sz w:val="12"/>
          </w:rPr>
          <w:t>CSR</w:t>
        </w:r>
      </w:hyperlink>
      <w:r w:rsidR="00745046">
        <w:rPr>
          <w:spacing w:val="-4"/>
          <w:sz w:val="12"/>
        </w:rPr>
        <w:t xml:space="preserve"> </w:t>
      </w:r>
      <w:hyperlink r:id="rId159">
        <w:r w:rsidR="00745046">
          <w:rPr>
            <w:spacing w:val="-2"/>
            <w:sz w:val="12"/>
          </w:rPr>
          <w:t>(https://enrichenergy.com/csr)</w:t>
        </w:r>
      </w:hyperlink>
    </w:p>
    <w:p w14:paraId="1345A823" w14:textId="77777777" w:rsidR="00590F9E" w:rsidRDefault="00745046">
      <w:pPr>
        <w:spacing w:before="82"/>
        <w:ind w:left="460"/>
        <w:rPr>
          <w:sz w:val="12"/>
        </w:rPr>
      </w:pPr>
      <w:r>
        <w:br w:type="column"/>
      </w:r>
      <w:hyperlink r:id="rId160" w:anchor="menu1">
        <w:r>
          <w:rPr>
            <w:spacing w:val="-5"/>
            <w:sz w:val="12"/>
          </w:rPr>
          <w:t>EPC</w:t>
        </w:r>
      </w:hyperlink>
    </w:p>
    <w:p w14:paraId="724FFD43" w14:textId="77777777" w:rsidR="00590F9E" w:rsidRDefault="00745046">
      <w:pPr>
        <w:spacing w:before="83" w:line="139" w:lineRule="auto"/>
        <w:ind w:left="2065"/>
        <w:rPr>
          <w:position w:val="-11"/>
          <w:sz w:val="18"/>
        </w:rPr>
      </w:pPr>
      <w:r>
        <w:br w:type="column"/>
      </w:r>
      <w:hyperlink r:id="rId161">
        <w:r>
          <w:rPr>
            <w:w w:val="99"/>
            <w:sz w:val="12"/>
          </w:rPr>
          <w:t>(https://enrichenerg</w:t>
        </w:r>
        <w:r>
          <w:rPr>
            <w:spacing w:val="-9"/>
            <w:w w:val="99"/>
            <w:sz w:val="12"/>
          </w:rPr>
          <w:t>y</w:t>
        </w:r>
        <w:r>
          <w:rPr>
            <w:w w:val="99"/>
            <w:sz w:val="12"/>
          </w:rPr>
          <w:t>.com/business_o</w:t>
        </w:r>
        <w:r>
          <w:rPr>
            <w:spacing w:val="-3"/>
            <w:w w:val="99"/>
            <w:sz w:val="12"/>
          </w:rPr>
          <w:t>f</w:t>
        </w:r>
        <w:r>
          <w:rPr>
            <w:w w:val="99"/>
            <w:sz w:val="12"/>
          </w:rPr>
          <w:t>fering</w:t>
        </w:r>
        <w:r>
          <w:rPr>
            <w:spacing w:val="-7"/>
            <w:w w:val="99"/>
            <w:sz w:val="12"/>
          </w:rPr>
          <w:t>s</w:t>
        </w:r>
      </w:hyperlink>
      <w:hyperlink r:id="rId162">
        <w:r>
          <w:rPr>
            <w:spacing w:val="-115"/>
            <w:w w:val="101"/>
            <w:position w:val="-11"/>
            <w:sz w:val="18"/>
          </w:rPr>
          <w:t>B</w:t>
        </w:r>
      </w:hyperlink>
      <w:hyperlink r:id="rId163">
        <w:r>
          <w:rPr>
            <w:w w:val="99"/>
            <w:sz w:val="12"/>
          </w:rPr>
          <w:t>/</w:t>
        </w:r>
        <w:proofErr w:type="spellStart"/>
        <w:r>
          <w:rPr>
            <w:w w:val="99"/>
            <w:sz w:val="12"/>
          </w:rPr>
          <w:t>e</w:t>
        </w:r>
        <w:r>
          <w:rPr>
            <w:spacing w:val="-52"/>
            <w:w w:val="99"/>
            <w:sz w:val="12"/>
          </w:rPr>
          <w:t>n</w:t>
        </w:r>
        <w:proofErr w:type="spellEnd"/>
      </w:hyperlink>
      <w:hyperlink r:id="rId164">
        <w:r>
          <w:rPr>
            <w:w w:val="101"/>
            <w:position w:val="-11"/>
            <w:sz w:val="18"/>
          </w:rPr>
          <w:t>l</w:t>
        </w:r>
        <w:r>
          <w:rPr>
            <w:spacing w:val="-91"/>
            <w:w w:val="101"/>
            <w:position w:val="-11"/>
            <w:sz w:val="18"/>
          </w:rPr>
          <w:t>o</w:t>
        </w:r>
      </w:hyperlink>
      <w:hyperlink r:id="rId165">
        <w:r>
          <w:rPr>
            <w:w w:val="99"/>
            <w:sz w:val="12"/>
          </w:rPr>
          <w:t>d</w:t>
        </w:r>
        <w:r>
          <w:rPr>
            <w:spacing w:val="-16"/>
            <w:w w:val="99"/>
            <w:sz w:val="12"/>
          </w:rPr>
          <w:t>-</w:t>
        </w:r>
      </w:hyperlink>
      <w:hyperlink r:id="rId166">
        <w:r>
          <w:rPr>
            <w:spacing w:val="-10"/>
            <w:position w:val="-11"/>
            <w:sz w:val="18"/>
          </w:rPr>
          <w:t>g</w:t>
        </w:r>
      </w:hyperlink>
    </w:p>
    <w:p w14:paraId="01B3D62D" w14:textId="77777777" w:rsidR="00590F9E" w:rsidRDefault="00590F9E">
      <w:pPr>
        <w:spacing w:line="139" w:lineRule="auto"/>
        <w:rPr>
          <w:position w:val="-11"/>
          <w:sz w:val="18"/>
        </w:rPr>
        <w:sectPr w:rsidR="00590F9E">
          <w:type w:val="continuous"/>
          <w:pgSz w:w="16840" w:h="11900" w:orient="landscape"/>
          <w:pgMar w:top="260" w:right="425" w:bottom="280" w:left="850" w:header="720" w:footer="720" w:gutter="0"/>
          <w:cols w:num="3" w:space="720" w:equalWidth="0">
            <w:col w:w="4870" w:space="40"/>
            <w:col w:w="706" w:space="39"/>
            <w:col w:w="9910"/>
          </w:cols>
        </w:sectPr>
      </w:pPr>
    </w:p>
    <w:p w14:paraId="6B2C1FF0" w14:textId="77777777" w:rsidR="00590F9E" w:rsidRDefault="001E615D">
      <w:pPr>
        <w:spacing w:before="35" w:line="88" w:lineRule="exact"/>
        <w:jc w:val="right"/>
        <w:rPr>
          <w:sz w:val="12"/>
        </w:rPr>
      </w:pPr>
      <w:hyperlink r:id="rId167">
        <w:r w:rsidR="00745046">
          <w:rPr>
            <w:spacing w:val="-2"/>
            <w:sz w:val="12"/>
          </w:rPr>
          <w:t>Brochures</w:t>
        </w:r>
      </w:hyperlink>
    </w:p>
    <w:p w14:paraId="16D21EBF" w14:textId="77777777" w:rsidR="00590F9E" w:rsidRDefault="00745046">
      <w:pPr>
        <w:spacing w:line="124" w:lineRule="exact"/>
        <w:ind w:left="1767"/>
        <w:rPr>
          <w:position w:val="2"/>
          <w:sz w:val="12"/>
        </w:rPr>
      </w:pPr>
      <w:r>
        <w:br w:type="column"/>
      </w:r>
      <w:hyperlink r:id="rId168" w:anchor="menu1">
        <w:r>
          <w:rPr>
            <w:spacing w:val="-2"/>
            <w:sz w:val="12"/>
          </w:rPr>
          <w:t>(https://enrichenergy.com/projects/#menu1)</w:t>
        </w:r>
      </w:hyperlink>
      <w:r>
        <w:rPr>
          <w:spacing w:val="75"/>
          <w:w w:val="150"/>
          <w:sz w:val="12"/>
        </w:rPr>
        <w:t xml:space="preserve"> </w:t>
      </w:r>
      <w:hyperlink r:id="rId169">
        <w:r>
          <w:rPr>
            <w:spacing w:val="-2"/>
            <w:position w:val="2"/>
            <w:sz w:val="12"/>
          </w:rPr>
          <w:t>to-end-solutions)</w:t>
        </w:r>
      </w:hyperlink>
    </w:p>
    <w:p w14:paraId="15F246CD" w14:textId="77777777" w:rsidR="00590F9E" w:rsidRDefault="00590F9E">
      <w:pPr>
        <w:spacing w:line="124" w:lineRule="exact"/>
        <w:rPr>
          <w:position w:val="2"/>
          <w:sz w:val="12"/>
        </w:rPr>
        <w:sectPr w:rsidR="00590F9E">
          <w:type w:val="continuous"/>
          <w:pgSz w:w="16840" w:h="11900" w:orient="landscape"/>
          <w:pgMar w:top="260" w:right="425" w:bottom="280" w:left="850" w:header="720" w:footer="720" w:gutter="0"/>
          <w:cols w:num="2" w:space="720" w:equalWidth="0">
            <w:col w:w="3563" w:space="40"/>
            <w:col w:w="11962"/>
          </w:cols>
        </w:sectPr>
      </w:pPr>
    </w:p>
    <w:p w14:paraId="0A92EFE8" w14:textId="77777777" w:rsidR="00590F9E" w:rsidRDefault="001E615D">
      <w:pPr>
        <w:spacing w:before="112"/>
        <w:ind w:left="3020"/>
        <w:rPr>
          <w:sz w:val="12"/>
        </w:rPr>
      </w:pPr>
      <w:hyperlink r:id="rId170">
        <w:r w:rsidR="00745046">
          <w:rPr>
            <w:spacing w:val="-2"/>
            <w:sz w:val="12"/>
          </w:rPr>
          <w:t>(https://enrichenergy.com/wp-</w:t>
        </w:r>
      </w:hyperlink>
    </w:p>
    <w:p w14:paraId="420A4B0F" w14:textId="77777777" w:rsidR="00590F9E" w:rsidRDefault="00745046">
      <w:pPr>
        <w:spacing w:before="112"/>
        <w:jc w:val="right"/>
        <w:rPr>
          <w:sz w:val="12"/>
        </w:rPr>
      </w:pPr>
      <w:r>
        <w:br w:type="column"/>
      </w:r>
      <w:hyperlink r:id="rId171" w:anchor="menu2">
        <w:r>
          <w:rPr>
            <w:spacing w:val="-5"/>
            <w:sz w:val="12"/>
          </w:rPr>
          <w:t>IPP</w:t>
        </w:r>
      </w:hyperlink>
    </w:p>
    <w:p w14:paraId="1FEE45A2" w14:textId="77777777" w:rsidR="00590F9E" w:rsidRDefault="00745046">
      <w:pPr>
        <w:spacing w:before="92"/>
        <w:jc w:val="right"/>
        <w:rPr>
          <w:sz w:val="12"/>
        </w:rPr>
      </w:pPr>
      <w:r>
        <w:br w:type="column"/>
      </w:r>
      <w:hyperlink r:id="rId172">
        <w:r>
          <w:rPr>
            <w:sz w:val="12"/>
          </w:rPr>
          <w:t>Rooftop</w:t>
        </w:r>
        <w:r>
          <w:rPr>
            <w:spacing w:val="-6"/>
            <w:sz w:val="12"/>
          </w:rPr>
          <w:t xml:space="preserve"> </w:t>
        </w:r>
        <w:r>
          <w:rPr>
            <w:spacing w:val="-2"/>
            <w:sz w:val="12"/>
          </w:rPr>
          <w:t>Solutions</w:t>
        </w:r>
      </w:hyperlink>
    </w:p>
    <w:p w14:paraId="12F220C3" w14:textId="77777777" w:rsidR="00590F9E" w:rsidRDefault="00745046">
      <w:pPr>
        <w:pStyle w:val="BodyText"/>
        <w:spacing w:line="203" w:lineRule="exact"/>
        <w:ind w:left="1370"/>
      </w:pPr>
      <w:r>
        <w:br w:type="column"/>
      </w:r>
      <w:hyperlink r:id="rId173">
        <w:r>
          <w:rPr>
            <w:spacing w:val="-2"/>
          </w:rPr>
          <w:t>(https://enrichenergy.com/blogs)</w:t>
        </w:r>
      </w:hyperlink>
    </w:p>
    <w:p w14:paraId="6DDF8233" w14:textId="77777777" w:rsidR="00590F9E" w:rsidRDefault="00590F9E">
      <w:pPr>
        <w:pStyle w:val="BodyText"/>
        <w:spacing w:line="203" w:lineRule="exact"/>
        <w:sectPr w:rsidR="00590F9E">
          <w:type w:val="continuous"/>
          <w:pgSz w:w="16840" w:h="11900" w:orient="landscape"/>
          <w:pgMar w:top="260" w:right="425" w:bottom="280" w:left="850" w:header="720" w:footer="720" w:gutter="0"/>
          <w:cols w:num="4" w:space="720" w:equalWidth="0">
            <w:col w:w="4579" w:space="40"/>
            <w:col w:w="944" w:space="39"/>
            <w:col w:w="3058" w:space="39"/>
            <w:col w:w="6866"/>
          </w:cols>
        </w:sectPr>
      </w:pPr>
    </w:p>
    <w:p w14:paraId="3292C28F" w14:textId="77777777" w:rsidR="00590F9E" w:rsidRDefault="001E615D">
      <w:pPr>
        <w:spacing w:before="62" w:line="68" w:lineRule="exact"/>
        <w:ind w:left="3020"/>
        <w:rPr>
          <w:sz w:val="12"/>
        </w:rPr>
      </w:pPr>
      <w:hyperlink r:id="rId174">
        <w:r w:rsidR="00745046">
          <w:rPr>
            <w:spacing w:val="-2"/>
            <w:sz w:val="12"/>
          </w:rPr>
          <w:t>content/uploads/2017/12/Enrich-</w:t>
        </w:r>
      </w:hyperlink>
    </w:p>
    <w:p w14:paraId="433EAE4F" w14:textId="77777777" w:rsidR="00590F9E" w:rsidRDefault="00745046">
      <w:pPr>
        <w:spacing w:before="42" w:line="88" w:lineRule="exact"/>
        <w:ind w:left="596"/>
        <w:rPr>
          <w:sz w:val="12"/>
        </w:rPr>
      </w:pPr>
      <w:r>
        <w:br w:type="column"/>
      </w:r>
      <w:hyperlink r:id="rId175" w:anchor="menu2">
        <w:r>
          <w:rPr>
            <w:spacing w:val="-2"/>
            <w:position w:val="-1"/>
            <w:sz w:val="12"/>
          </w:rPr>
          <w:t>(https://enrichenergy.com/projects/#menu2)</w:t>
        </w:r>
      </w:hyperlink>
      <w:r>
        <w:rPr>
          <w:spacing w:val="65"/>
          <w:w w:val="150"/>
          <w:position w:val="-1"/>
          <w:sz w:val="12"/>
        </w:rPr>
        <w:t xml:space="preserve"> </w:t>
      </w:r>
      <w:hyperlink r:id="rId176">
        <w:r>
          <w:rPr>
            <w:spacing w:val="-2"/>
            <w:sz w:val="12"/>
          </w:rPr>
          <w:t>(https://enrichenergy.com/business_offerings/rooftop-</w:t>
        </w:r>
      </w:hyperlink>
    </w:p>
    <w:p w14:paraId="56B1D5AE" w14:textId="77777777" w:rsidR="00590F9E" w:rsidRDefault="00590F9E">
      <w:pPr>
        <w:spacing w:line="88" w:lineRule="exact"/>
        <w:rPr>
          <w:sz w:val="12"/>
        </w:rPr>
        <w:sectPr w:rsidR="00590F9E">
          <w:type w:val="continuous"/>
          <w:pgSz w:w="16840" w:h="11900" w:orient="landscape"/>
          <w:pgMar w:top="260" w:right="425" w:bottom="280" w:left="850" w:header="720" w:footer="720" w:gutter="0"/>
          <w:cols w:num="2" w:space="720" w:equalWidth="0">
            <w:col w:w="4734" w:space="40"/>
            <w:col w:w="10791"/>
          </w:cols>
        </w:sectPr>
      </w:pPr>
    </w:p>
    <w:p w14:paraId="7F5F4AE6" w14:textId="77777777" w:rsidR="00590F9E" w:rsidRDefault="001E615D">
      <w:pPr>
        <w:spacing w:before="132" w:line="128" w:lineRule="exact"/>
        <w:ind w:left="3020"/>
        <w:rPr>
          <w:sz w:val="12"/>
        </w:rPr>
      </w:pPr>
      <w:hyperlink r:id="rId177">
        <w:r w:rsidR="00745046">
          <w:rPr>
            <w:spacing w:val="-2"/>
            <w:sz w:val="12"/>
          </w:rPr>
          <w:t>Energy_Corp-Brochure_2017.pdf)</w:t>
        </w:r>
      </w:hyperlink>
    </w:p>
    <w:p w14:paraId="05C95FD4" w14:textId="77777777" w:rsidR="00590F9E" w:rsidRDefault="00745046">
      <w:pPr>
        <w:spacing w:before="14"/>
        <w:rPr>
          <w:sz w:val="12"/>
        </w:rPr>
      </w:pPr>
      <w:r>
        <w:br w:type="column"/>
      </w:r>
    </w:p>
    <w:p w14:paraId="196E0EAD" w14:textId="77777777" w:rsidR="00590F9E" w:rsidRDefault="001E615D">
      <w:pPr>
        <w:spacing w:line="108" w:lineRule="exact"/>
        <w:ind w:left="517"/>
        <w:rPr>
          <w:sz w:val="12"/>
        </w:rPr>
      </w:pPr>
      <w:hyperlink r:id="rId178" w:anchor="menu3">
        <w:r w:rsidR="00745046">
          <w:rPr>
            <w:spacing w:val="-2"/>
            <w:sz w:val="12"/>
          </w:rPr>
          <w:t>Rooftop</w:t>
        </w:r>
      </w:hyperlink>
    </w:p>
    <w:p w14:paraId="2E35C157" w14:textId="77777777" w:rsidR="00590F9E" w:rsidRDefault="00745046">
      <w:pPr>
        <w:spacing w:before="112"/>
        <w:jc w:val="right"/>
        <w:rPr>
          <w:sz w:val="12"/>
        </w:rPr>
      </w:pPr>
      <w:r>
        <w:br w:type="column"/>
      </w:r>
      <w:hyperlink r:id="rId179">
        <w:r>
          <w:rPr>
            <w:spacing w:val="-2"/>
            <w:sz w:val="12"/>
          </w:rPr>
          <w:t>solutions/)</w:t>
        </w:r>
      </w:hyperlink>
    </w:p>
    <w:p w14:paraId="5F46ECD0" w14:textId="77777777" w:rsidR="00590F9E" w:rsidRDefault="00745046">
      <w:pPr>
        <w:pStyle w:val="BodyText"/>
        <w:spacing w:line="203" w:lineRule="exact"/>
        <w:ind w:left="1767"/>
      </w:pPr>
      <w:r>
        <w:br w:type="column"/>
      </w:r>
      <w:hyperlink r:id="rId180">
        <w:r>
          <w:rPr>
            <w:spacing w:val="-2"/>
          </w:rPr>
          <w:t>Careers</w:t>
        </w:r>
      </w:hyperlink>
    </w:p>
    <w:p w14:paraId="3EF7C8F8" w14:textId="77777777" w:rsidR="00590F9E" w:rsidRDefault="00590F9E">
      <w:pPr>
        <w:pStyle w:val="BodyText"/>
        <w:spacing w:line="203" w:lineRule="exact"/>
        <w:sectPr w:rsidR="00590F9E">
          <w:type w:val="continuous"/>
          <w:pgSz w:w="16840" w:h="11900" w:orient="landscape"/>
          <w:pgMar w:top="260" w:right="425" w:bottom="280" w:left="850" w:header="720" w:footer="720" w:gutter="0"/>
          <w:cols w:num="4" w:space="720" w:equalWidth="0">
            <w:col w:w="4813" w:space="40"/>
            <w:col w:w="935" w:space="39"/>
            <w:col w:w="2436" w:space="39"/>
            <w:col w:w="7263"/>
          </w:cols>
        </w:sectPr>
      </w:pPr>
    </w:p>
    <w:p w14:paraId="42E5B107" w14:textId="77777777" w:rsidR="00590F9E" w:rsidRDefault="00745046">
      <w:pPr>
        <w:spacing w:before="72"/>
        <w:ind w:left="5370"/>
        <w:rPr>
          <w:position w:val="2"/>
          <w:sz w:val="12"/>
        </w:rPr>
      </w:pPr>
      <w:r>
        <w:rPr>
          <w:noProof/>
          <w:position w:val="2"/>
          <w:sz w:val="12"/>
          <w:lang w:val="en-IN" w:eastAsia="en-IN"/>
        </w:rPr>
        <w:lastRenderedPageBreak/>
        <mc:AlternateContent>
          <mc:Choice Requires="wpg">
            <w:drawing>
              <wp:anchor distT="0" distB="0" distL="0" distR="0" simplePos="0" relativeHeight="15746048" behindDoc="0" locked="0" layoutInCell="1" allowOverlap="1" wp14:anchorId="71316E0B" wp14:editId="1057990E">
                <wp:simplePos x="0" y="0"/>
                <wp:positionH relativeFrom="page">
                  <wp:posOffset>2457450</wp:posOffset>
                </wp:positionH>
                <wp:positionV relativeFrom="paragraph">
                  <wp:posOffset>85835</wp:posOffset>
                </wp:positionV>
                <wp:extent cx="190500" cy="19050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500" cy="190500"/>
                          <a:chOff x="0" y="0"/>
                          <a:chExt cx="190500" cy="190500"/>
                        </a:xfrm>
                      </wpg:grpSpPr>
                      <pic:pic xmlns:pic="http://schemas.openxmlformats.org/drawingml/2006/picture">
                        <pic:nvPicPr>
                          <pic:cNvPr id="80" name="Image 80">
                            <a:hlinkClick r:id="rId119"/>
                          </pic:cNvPr>
                          <pic:cNvPicPr/>
                        </pic:nvPicPr>
                        <pic:blipFill>
                          <a:blip r:embed="rId181" cstate="print"/>
                          <a:stretch>
                            <a:fillRect/>
                          </a:stretch>
                        </pic:blipFill>
                        <pic:spPr>
                          <a:xfrm>
                            <a:off x="0" y="0"/>
                            <a:ext cx="190500" cy="190500"/>
                          </a:xfrm>
                          <a:prstGeom prst="rect">
                            <a:avLst/>
                          </a:prstGeom>
                        </pic:spPr>
                      </pic:pic>
                      <pic:pic xmlns:pic="http://schemas.openxmlformats.org/drawingml/2006/picture">
                        <pic:nvPicPr>
                          <pic:cNvPr id="81" name="Image 81">
                            <a:hlinkClick r:id="rId119"/>
                          </pic:cNvPr>
                          <pic:cNvPicPr/>
                        </pic:nvPicPr>
                        <pic:blipFill>
                          <a:blip r:embed="rId113" cstate="print"/>
                          <a:stretch>
                            <a:fillRect/>
                          </a:stretch>
                        </pic:blipFill>
                        <pic:spPr>
                          <a:xfrm>
                            <a:off x="57150" y="12700"/>
                            <a:ext cx="76200" cy="76200"/>
                          </a:xfrm>
                          <a:prstGeom prst="rect">
                            <a:avLst/>
                          </a:prstGeom>
                        </pic:spPr>
                      </pic:pic>
                    </wpg:wgp>
                  </a:graphicData>
                </a:graphic>
              </wp:anchor>
            </w:drawing>
          </mc:Choice>
          <mc:Fallback>
            <w:pict>
              <v:group w14:anchorId="547A9FF6" id="Group 79" o:spid="_x0000_s1026" style="position:absolute;margin-left:193.5pt;margin-top:6.75pt;width:15pt;height:15pt;z-index:15746048;mso-wrap-distance-left:0;mso-wrap-distance-right:0;mso-position-horizontal-relative:page" coordsize="190500,190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">
                <v:shape id="Image 80" o:spid="_x0000_s1027" type="#_x0000_t75" href="https://www.linkedin.com/company/9316416/" style="position:absolute;width:190500;height:19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" o:button="t">
                  <v:fill o:detectmouseclick="t"/>
                  <v:imagedata r:id="rId182" o:title=""/>
                </v:shape>
                <v:shape id="Image 81" o:spid="_x0000_s1028" type="#_x0000_t75" href="https://www.linkedin.com/company/9316416/" style="position:absolute;left:57150;top:12700;width:7620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" o:button="t">
                  <v:fill o:detectmouseclick="t"/>
                  <v:imagedata r:id="rId115" o:title=""/>
                </v:shape>
                <w10:wrap anchorx="page"/>
              </v:group>
            </w:pict>
          </mc:Fallback>
        </mc:AlternateContent>
      </w:r>
      <w:hyperlink r:id="rId183" w:anchor="menu3">
        <w:r>
          <w:rPr>
            <w:sz w:val="12"/>
          </w:rPr>
          <w:t>(https://enrichenergy.com/projects/#menu3)</w:t>
        </w:r>
      </w:hyperlink>
      <w:r>
        <w:rPr>
          <w:spacing w:val="16"/>
          <w:sz w:val="12"/>
        </w:rPr>
        <w:t xml:space="preserve"> </w:t>
      </w:r>
      <w:hyperlink r:id="rId184">
        <w:r>
          <w:rPr>
            <w:position w:val="2"/>
            <w:sz w:val="12"/>
          </w:rPr>
          <w:t>O</w:t>
        </w:r>
        <w:r>
          <w:rPr>
            <w:spacing w:val="-8"/>
            <w:position w:val="2"/>
            <w:sz w:val="12"/>
          </w:rPr>
          <w:t xml:space="preserve"> </w:t>
        </w:r>
        <w:r>
          <w:rPr>
            <w:position w:val="2"/>
            <w:sz w:val="12"/>
          </w:rPr>
          <w:t>&amp;</w:t>
        </w:r>
        <w:r>
          <w:rPr>
            <w:spacing w:val="-8"/>
            <w:position w:val="2"/>
            <w:sz w:val="12"/>
          </w:rPr>
          <w:t xml:space="preserve"> </w:t>
        </w:r>
        <w:r>
          <w:rPr>
            <w:position w:val="2"/>
            <w:sz w:val="12"/>
          </w:rPr>
          <w:t>M</w:t>
        </w:r>
        <w:r>
          <w:rPr>
            <w:spacing w:val="-8"/>
            <w:position w:val="2"/>
            <w:sz w:val="12"/>
          </w:rPr>
          <w:t xml:space="preserve"> </w:t>
        </w:r>
        <w:r>
          <w:rPr>
            <w:spacing w:val="-2"/>
            <w:position w:val="2"/>
            <w:sz w:val="12"/>
          </w:rPr>
          <w:t>Services</w:t>
        </w:r>
      </w:hyperlink>
    </w:p>
    <w:p w14:paraId="00C538B5" w14:textId="77777777" w:rsidR="00590F9E" w:rsidRDefault="00745046">
      <w:pPr>
        <w:pStyle w:val="BodyText"/>
        <w:spacing w:line="203" w:lineRule="exact"/>
        <w:ind w:left="1483"/>
      </w:pPr>
      <w:r>
        <w:br w:type="column"/>
      </w:r>
      <w:hyperlink r:id="rId185">
        <w:r>
          <w:rPr>
            <w:spacing w:val="-2"/>
          </w:rPr>
          <w:t>(https://enrichenergy.com/career)</w:t>
        </w:r>
      </w:hyperlink>
    </w:p>
    <w:p w14:paraId="291D1F18" w14:textId="77777777" w:rsidR="00590F9E" w:rsidRDefault="00590F9E">
      <w:pPr>
        <w:pStyle w:val="BodyText"/>
        <w:spacing w:line="203" w:lineRule="exact"/>
        <w:sectPr w:rsidR="00590F9E">
          <w:type w:val="continuous"/>
          <w:pgSz w:w="16840" w:h="11900" w:orient="landscape"/>
          <w:pgMar w:top="260" w:right="425" w:bottom="280" w:left="850" w:header="720" w:footer="720" w:gutter="0"/>
          <w:cols w:num="2" w:space="720" w:equalWidth="0">
            <w:col w:w="8547" w:space="40"/>
            <w:col w:w="6978"/>
          </w:cols>
        </w:sectPr>
      </w:pPr>
    </w:p>
    <w:p w14:paraId="5D3E9D0E" w14:textId="77777777" w:rsidR="00590F9E" w:rsidRDefault="00590F9E">
      <w:pPr>
        <w:pStyle w:val="BodyText"/>
        <w:spacing w:before="62"/>
        <w:rPr>
          <w:sz w:val="14"/>
        </w:rPr>
      </w:pPr>
    </w:p>
    <w:p w14:paraId="461C1669" w14:textId="77777777" w:rsidR="00590F9E" w:rsidRDefault="001E615D">
      <w:pPr>
        <w:spacing w:before="1"/>
        <w:ind w:left="3020"/>
        <w:rPr>
          <w:sz w:val="14"/>
        </w:rPr>
      </w:pPr>
      <w:hyperlink r:id="rId186">
        <w:r w:rsidR="00745046">
          <w:rPr>
            <w:spacing w:val="-2"/>
            <w:sz w:val="14"/>
          </w:rPr>
          <w:t>(https://www.linkedin.com/company/9316416/)</w:t>
        </w:r>
      </w:hyperlink>
    </w:p>
    <w:p w14:paraId="3E94A717" w14:textId="77777777" w:rsidR="00590F9E" w:rsidRDefault="00745046">
      <w:pPr>
        <w:spacing w:before="42" w:line="348" w:lineRule="auto"/>
        <w:ind w:left="1804" w:right="4839"/>
        <w:rPr>
          <w:sz w:val="12"/>
        </w:rPr>
      </w:pPr>
      <w:r>
        <w:br w:type="column"/>
      </w:r>
      <w:hyperlink r:id="rId187">
        <w:r>
          <w:rPr>
            <w:spacing w:val="-2"/>
            <w:sz w:val="12"/>
          </w:rPr>
          <w:t>(https://enrichenergy.com/business_offerings/om-</w:t>
        </w:r>
      </w:hyperlink>
      <w:r>
        <w:rPr>
          <w:spacing w:val="40"/>
          <w:sz w:val="12"/>
        </w:rPr>
        <w:t xml:space="preserve"> </w:t>
      </w:r>
      <w:hyperlink r:id="rId188">
        <w:r>
          <w:rPr>
            <w:spacing w:val="-2"/>
            <w:sz w:val="12"/>
          </w:rPr>
          <w:t>services/)</w:t>
        </w:r>
      </w:hyperlink>
    </w:p>
    <w:p w14:paraId="67DAFB3D" w14:textId="77777777" w:rsidR="00590F9E" w:rsidRDefault="001E615D">
      <w:pPr>
        <w:spacing w:before="20" w:line="360" w:lineRule="auto"/>
        <w:ind w:left="1804" w:right="4617"/>
        <w:rPr>
          <w:sz w:val="12"/>
        </w:rPr>
      </w:pPr>
      <w:hyperlink r:id="rId189">
        <w:r w:rsidR="00745046">
          <w:rPr>
            <w:sz w:val="12"/>
          </w:rPr>
          <w:t>Energy</w:t>
        </w:r>
        <w:r w:rsidR="00745046">
          <w:rPr>
            <w:spacing w:val="-9"/>
            <w:sz w:val="12"/>
          </w:rPr>
          <w:t xml:space="preserve"> </w:t>
        </w:r>
        <w:r w:rsidR="00745046">
          <w:rPr>
            <w:sz w:val="12"/>
          </w:rPr>
          <w:t>Storage</w:t>
        </w:r>
      </w:hyperlink>
      <w:r w:rsidR="00745046">
        <w:rPr>
          <w:spacing w:val="40"/>
          <w:sz w:val="12"/>
        </w:rPr>
        <w:t xml:space="preserve"> </w:t>
      </w:r>
      <w:hyperlink r:id="rId190">
        <w:r w:rsidR="00745046">
          <w:rPr>
            <w:spacing w:val="-2"/>
            <w:sz w:val="12"/>
          </w:rPr>
          <w:t>(https://enrichenergy.com/business_offerings/energystorage/)</w:t>
        </w:r>
      </w:hyperlink>
      <w:r w:rsidR="00745046">
        <w:rPr>
          <w:spacing w:val="40"/>
          <w:sz w:val="12"/>
        </w:rPr>
        <w:t xml:space="preserve"> </w:t>
      </w:r>
      <w:hyperlink r:id="rId191">
        <w:r w:rsidR="00745046">
          <w:rPr>
            <w:sz w:val="12"/>
          </w:rPr>
          <w:t>Value Added Services</w:t>
        </w:r>
      </w:hyperlink>
      <w:r w:rsidR="00745046">
        <w:rPr>
          <w:spacing w:val="40"/>
          <w:sz w:val="12"/>
        </w:rPr>
        <w:t xml:space="preserve"> </w:t>
      </w:r>
      <w:hyperlink r:id="rId192">
        <w:r w:rsidR="00745046">
          <w:rPr>
            <w:spacing w:val="-2"/>
            <w:sz w:val="12"/>
          </w:rPr>
          <w:t>(https://enrichenergy.com/business_offerings/value-</w:t>
        </w:r>
      </w:hyperlink>
    </w:p>
    <w:p w14:paraId="56E543DA" w14:textId="77777777" w:rsidR="00590F9E" w:rsidRDefault="001E615D">
      <w:pPr>
        <w:spacing w:line="130" w:lineRule="exact"/>
        <w:ind w:left="1804"/>
        <w:rPr>
          <w:sz w:val="12"/>
        </w:rPr>
      </w:pPr>
      <w:hyperlink r:id="rId193">
        <w:r w:rsidR="00745046">
          <w:rPr>
            <w:spacing w:val="-2"/>
            <w:sz w:val="12"/>
          </w:rPr>
          <w:t>added-services/)</w:t>
        </w:r>
      </w:hyperlink>
    </w:p>
    <w:p w14:paraId="3468E33A" w14:textId="77777777" w:rsidR="00590F9E" w:rsidRDefault="00590F9E">
      <w:pPr>
        <w:spacing w:line="130" w:lineRule="exact"/>
        <w:rPr>
          <w:sz w:val="12"/>
        </w:rPr>
        <w:sectPr w:rsidR="00590F9E">
          <w:type w:val="continuous"/>
          <w:pgSz w:w="16840" w:h="11900" w:orient="landscape"/>
          <w:pgMar w:top="260" w:right="425" w:bottom="280" w:left="850" w:header="720" w:footer="720" w:gutter="0"/>
          <w:cols w:num="2" w:space="720" w:equalWidth="0">
            <w:col w:w="5876" w:space="40"/>
            <w:col w:w="9649"/>
          </w:cols>
        </w:sectPr>
      </w:pPr>
    </w:p>
    <w:p w14:paraId="36E20A87" w14:textId="77777777" w:rsidR="00590F9E" w:rsidRDefault="00590F9E">
      <w:pPr>
        <w:pStyle w:val="BodyText"/>
        <w:rPr>
          <w:sz w:val="12"/>
        </w:rPr>
      </w:pPr>
    </w:p>
    <w:p w14:paraId="18BAAA72" w14:textId="77777777" w:rsidR="00590F9E" w:rsidRDefault="00590F9E">
      <w:pPr>
        <w:pStyle w:val="BodyText"/>
        <w:rPr>
          <w:sz w:val="12"/>
        </w:rPr>
      </w:pPr>
    </w:p>
    <w:p w14:paraId="4C29A33E" w14:textId="77777777" w:rsidR="00590F9E" w:rsidRDefault="00590F9E">
      <w:pPr>
        <w:pStyle w:val="BodyText"/>
        <w:rPr>
          <w:sz w:val="12"/>
        </w:rPr>
      </w:pPr>
    </w:p>
    <w:p w14:paraId="74685477" w14:textId="77777777" w:rsidR="00590F9E" w:rsidRDefault="00590F9E">
      <w:pPr>
        <w:pStyle w:val="BodyText"/>
        <w:rPr>
          <w:sz w:val="12"/>
        </w:rPr>
      </w:pPr>
    </w:p>
    <w:p w14:paraId="617D5C5A" w14:textId="77777777" w:rsidR="00590F9E" w:rsidRDefault="00590F9E">
      <w:pPr>
        <w:pStyle w:val="BodyText"/>
        <w:spacing w:before="72"/>
        <w:rPr>
          <w:sz w:val="12"/>
        </w:rPr>
      </w:pPr>
    </w:p>
    <w:p w14:paraId="214CE41B" w14:textId="77777777" w:rsidR="00590F9E" w:rsidRDefault="001E615D">
      <w:pPr>
        <w:tabs>
          <w:tab w:val="left" w:pos="6092"/>
          <w:tab w:val="left" w:pos="8912"/>
        </w:tabs>
        <w:ind w:left="2870"/>
        <w:rPr>
          <w:sz w:val="12"/>
        </w:rPr>
      </w:pPr>
      <w:hyperlink r:id="rId194">
        <w:r w:rsidR="00745046">
          <w:rPr>
            <w:spacing w:val="-2"/>
            <w:sz w:val="12"/>
          </w:rPr>
          <w:t>Privacy</w:t>
        </w:r>
        <w:r w:rsidR="00745046">
          <w:rPr>
            <w:spacing w:val="28"/>
            <w:sz w:val="12"/>
          </w:rPr>
          <w:t xml:space="preserve"> </w:t>
        </w:r>
        <w:r w:rsidR="00745046">
          <w:rPr>
            <w:spacing w:val="-2"/>
            <w:sz w:val="12"/>
          </w:rPr>
          <w:t>Policy</w:t>
        </w:r>
        <w:r w:rsidR="00745046">
          <w:rPr>
            <w:spacing w:val="29"/>
            <w:sz w:val="12"/>
          </w:rPr>
          <w:t xml:space="preserve"> </w:t>
        </w:r>
        <w:r w:rsidR="00745046">
          <w:rPr>
            <w:spacing w:val="-2"/>
            <w:sz w:val="12"/>
          </w:rPr>
          <w:t>(https://enrichenergy.com/privacy-policy/)</w:t>
        </w:r>
      </w:hyperlink>
      <w:r w:rsidR="00745046">
        <w:rPr>
          <w:sz w:val="12"/>
        </w:rPr>
        <w:tab/>
      </w:r>
      <w:hyperlink r:id="rId195">
        <w:r w:rsidR="00745046">
          <w:rPr>
            <w:sz w:val="12"/>
          </w:rPr>
          <w:t>Disclaimer</w:t>
        </w:r>
        <w:r w:rsidR="00745046">
          <w:rPr>
            <w:spacing w:val="-7"/>
            <w:sz w:val="12"/>
          </w:rPr>
          <w:t xml:space="preserve"> </w:t>
        </w:r>
        <w:r w:rsidR="00745046">
          <w:rPr>
            <w:spacing w:val="-2"/>
            <w:sz w:val="12"/>
          </w:rPr>
          <w:t>(https://enrichenergy.com/disclaimer)</w:t>
        </w:r>
      </w:hyperlink>
      <w:r w:rsidR="00745046">
        <w:rPr>
          <w:sz w:val="12"/>
        </w:rPr>
        <w:tab/>
      </w:r>
      <w:hyperlink r:id="rId196">
        <w:r w:rsidR="00745046">
          <w:rPr>
            <w:spacing w:val="-2"/>
            <w:sz w:val="12"/>
          </w:rPr>
          <w:t>Reach</w:t>
        </w:r>
        <w:r w:rsidR="00745046">
          <w:rPr>
            <w:spacing w:val="23"/>
            <w:sz w:val="12"/>
          </w:rPr>
          <w:t xml:space="preserve"> </w:t>
        </w:r>
        <w:r w:rsidR="00745046">
          <w:rPr>
            <w:spacing w:val="-2"/>
            <w:sz w:val="12"/>
          </w:rPr>
          <w:t>Us</w:t>
        </w:r>
        <w:r w:rsidR="00745046">
          <w:rPr>
            <w:spacing w:val="24"/>
            <w:sz w:val="12"/>
          </w:rPr>
          <w:t xml:space="preserve"> </w:t>
        </w:r>
        <w:r w:rsidR="00745046">
          <w:rPr>
            <w:spacing w:val="-2"/>
            <w:sz w:val="12"/>
          </w:rPr>
          <w:t>(https://enrichenergy.com/contact-</w:t>
        </w:r>
        <w:r w:rsidR="00745046">
          <w:rPr>
            <w:spacing w:val="-5"/>
            <w:sz w:val="12"/>
          </w:rPr>
          <w:t>us)</w:t>
        </w:r>
      </w:hyperlink>
    </w:p>
    <w:p w14:paraId="1DD79981" w14:textId="77777777" w:rsidR="00590F9E" w:rsidRDefault="001E615D">
      <w:pPr>
        <w:spacing w:before="62"/>
        <w:ind w:left="8257"/>
        <w:rPr>
          <w:sz w:val="12"/>
        </w:rPr>
      </w:pPr>
      <w:hyperlink r:id="rId197">
        <w:r w:rsidR="00745046">
          <w:rPr>
            <w:spacing w:val="-2"/>
            <w:sz w:val="12"/>
          </w:rPr>
          <w:t>Copyright</w:t>
        </w:r>
        <w:r w:rsidR="00745046">
          <w:rPr>
            <w:spacing w:val="13"/>
            <w:sz w:val="12"/>
          </w:rPr>
          <w:t xml:space="preserve"> </w:t>
        </w:r>
        <w:r w:rsidR="00745046">
          <w:rPr>
            <w:spacing w:val="-2"/>
            <w:sz w:val="12"/>
          </w:rPr>
          <w:t>2018</w:t>
        </w:r>
      </w:hyperlink>
      <w:r w:rsidR="00745046">
        <w:rPr>
          <w:spacing w:val="13"/>
          <w:sz w:val="12"/>
        </w:rPr>
        <w:t xml:space="preserve"> </w:t>
      </w:r>
      <w:hyperlink r:id="rId198">
        <w:r w:rsidR="00745046">
          <w:rPr>
            <w:spacing w:val="-2"/>
            <w:sz w:val="12"/>
          </w:rPr>
          <w:t>(https://enrichenergy.com/copyright)</w:t>
        </w:r>
      </w:hyperlink>
      <w:r w:rsidR="00745046">
        <w:rPr>
          <w:spacing w:val="-2"/>
          <w:sz w:val="12"/>
        </w:rPr>
        <w:t>,</w:t>
      </w:r>
      <w:r w:rsidR="00745046">
        <w:rPr>
          <w:spacing w:val="14"/>
          <w:sz w:val="12"/>
        </w:rPr>
        <w:t xml:space="preserve"> </w:t>
      </w:r>
      <w:r w:rsidR="00745046">
        <w:rPr>
          <w:spacing w:val="-2"/>
          <w:sz w:val="12"/>
        </w:rPr>
        <w:t>Enrich</w:t>
      </w:r>
      <w:r w:rsidR="00745046">
        <w:rPr>
          <w:spacing w:val="13"/>
          <w:sz w:val="12"/>
        </w:rPr>
        <w:t xml:space="preserve"> </w:t>
      </w:r>
      <w:r w:rsidR="00745046">
        <w:rPr>
          <w:spacing w:val="-2"/>
          <w:sz w:val="12"/>
        </w:rPr>
        <w:t>Energy</w:t>
      </w:r>
      <w:r w:rsidR="00745046">
        <w:rPr>
          <w:spacing w:val="14"/>
          <w:sz w:val="12"/>
        </w:rPr>
        <w:t xml:space="preserve"> </w:t>
      </w:r>
      <w:r w:rsidR="00745046">
        <w:rPr>
          <w:spacing w:val="-2"/>
          <w:sz w:val="12"/>
        </w:rPr>
        <w:t>Pvt.</w:t>
      </w:r>
      <w:r w:rsidR="00745046">
        <w:rPr>
          <w:spacing w:val="13"/>
          <w:sz w:val="12"/>
        </w:rPr>
        <w:t xml:space="preserve"> </w:t>
      </w:r>
      <w:r w:rsidR="00745046">
        <w:rPr>
          <w:spacing w:val="-4"/>
          <w:sz w:val="12"/>
        </w:rPr>
        <w:t>Ltd.</w:t>
      </w:r>
    </w:p>
    <w:p w14:paraId="7328BE74" w14:textId="77777777" w:rsidR="00590F9E" w:rsidRDefault="00590F9E">
      <w:pPr>
        <w:rPr>
          <w:sz w:val="12"/>
        </w:rPr>
        <w:sectPr w:rsidR="00590F9E">
          <w:type w:val="continuous"/>
          <w:pgSz w:w="16840" w:h="11900" w:orient="landscape"/>
          <w:pgMar w:top="260" w:right="425" w:bottom="280" w:left="850" w:header="720" w:footer="720" w:gutter="0"/>
          <w:cols w:space="720"/>
        </w:sectPr>
      </w:pPr>
    </w:p>
    <w:p w14:paraId="7D1F6B1D"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48096" behindDoc="0" locked="0" layoutInCell="1" allowOverlap="1" wp14:anchorId="0B9767B6" wp14:editId="4A725861">
                <wp:simplePos x="0" y="0"/>
                <wp:positionH relativeFrom="page">
                  <wp:posOffset>10380395</wp:posOffset>
                </wp:positionH>
                <wp:positionV relativeFrom="page">
                  <wp:posOffset>4652391</wp:posOffset>
                </wp:positionV>
                <wp:extent cx="174625" cy="72199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5E2FC51C"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0B9767B6" id="Textbox 82" o:spid="_x0000_s1085" type="#_x0000_t202" style="position:absolute;margin-left:817.35pt;margin-top:366.35pt;width:13.75pt;height:56.85pt;z-index:1574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" filled="f" stroked="f">
                <v:path arrowok="t"/>
                <v:textbox style="layout-flow:vertical;mso-layout-flow-alt:bottom-to-top" inset="0,0,0,0">
                  <w:txbxContent>
                    <w:p w14:paraId="5E2FC51C"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p>
    <w:p w14:paraId="395D24DB" w14:textId="77777777" w:rsidR="00590F9E" w:rsidRDefault="00590F9E">
      <w:pPr>
        <w:pStyle w:val="BodyText"/>
        <w:spacing w:before="2"/>
        <w:rPr>
          <w:sz w:val="54"/>
        </w:rPr>
      </w:pPr>
    </w:p>
    <w:p w14:paraId="455BBFFF" w14:textId="77777777" w:rsidR="00590F9E" w:rsidRDefault="00745046">
      <w:pPr>
        <w:pStyle w:val="Heading1"/>
      </w:pPr>
      <w:r>
        <w:rPr>
          <w:spacing w:val="-2"/>
        </w:rPr>
        <w:t>Promoters</w:t>
      </w:r>
    </w:p>
    <w:p w14:paraId="6BE17CB1" w14:textId="77777777" w:rsidR="00590F9E" w:rsidRDefault="00590F9E">
      <w:pPr>
        <w:pStyle w:val="BodyText"/>
        <w:rPr>
          <w:sz w:val="21"/>
        </w:rPr>
      </w:pPr>
    </w:p>
    <w:p w14:paraId="44797116" w14:textId="77777777" w:rsidR="00590F9E" w:rsidRDefault="00590F9E">
      <w:pPr>
        <w:pStyle w:val="BodyText"/>
        <w:rPr>
          <w:sz w:val="21"/>
        </w:rPr>
      </w:pPr>
    </w:p>
    <w:p w14:paraId="01F42A4B" w14:textId="77777777" w:rsidR="00590F9E" w:rsidRDefault="00590F9E">
      <w:pPr>
        <w:pStyle w:val="BodyText"/>
        <w:rPr>
          <w:sz w:val="21"/>
        </w:rPr>
      </w:pPr>
    </w:p>
    <w:p w14:paraId="0F0735CC" w14:textId="77777777" w:rsidR="00590F9E" w:rsidRDefault="00590F9E">
      <w:pPr>
        <w:pStyle w:val="BodyText"/>
        <w:rPr>
          <w:sz w:val="21"/>
        </w:rPr>
      </w:pPr>
    </w:p>
    <w:p w14:paraId="22A78F95" w14:textId="77777777" w:rsidR="00590F9E" w:rsidRDefault="00590F9E">
      <w:pPr>
        <w:pStyle w:val="BodyText"/>
        <w:rPr>
          <w:sz w:val="21"/>
        </w:rPr>
      </w:pPr>
    </w:p>
    <w:p w14:paraId="113C01A7" w14:textId="77777777" w:rsidR="00590F9E" w:rsidRDefault="00590F9E">
      <w:pPr>
        <w:pStyle w:val="BodyText"/>
        <w:rPr>
          <w:sz w:val="21"/>
        </w:rPr>
      </w:pPr>
    </w:p>
    <w:p w14:paraId="461811D3" w14:textId="77777777" w:rsidR="00590F9E" w:rsidRDefault="00590F9E">
      <w:pPr>
        <w:pStyle w:val="BodyText"/>
        <w:rPr>
          <w:sz w:val="21"/>
        </w:rPr>
      </w:pPr>
    </w:p>
    <w:p w14:paraId="2470A14C" w14:textId="77777777" w:rsidR="00590F9E" w:rsidRDefault="00590F9E">
      <w:pPr>
        <w:pStyle w:val="BodyText"/>
        <w:rPr>
          <w:sz w:val="21"/>
        </w:rPr>
      </w:pPr>
    </w:p>
    <w:p w14:paraId="0FE8ABB1" w14:textId="77777777" w:rsidR="00590F9E" w:rsidRDefault="00590F9E">
      <w:pPr>
        <w:pStyle w:val="BodyText"/>
        <w:rPr>
          <w:sz w:val="21"/>
        </w:rPr>
      </w:pPr>
    </w:p>
    <w:p w14:paraId="6C0F58ED" w14:textId="77777777" w:rsidR="00590F9E" w:rsidRDefault="00590F9E">
      <w:pPr>
        <w:pStyle w:val="BodyText"/>
        <w:spacing w:before="94"/>
        <w:rPr>
          <w:sz w:val="21"/>
        </w:rPr>
      </w:pPr>
    </w:p>
    <w:p w14:paraId="23D35BB5" w14:textId="77777777" w:rsidR="00590F9E" w:rsidRDefault="00745046">
      <w:pPr>
        <w:spacing w:line="297" w:lineRule="auto"/>
        <w:ind w:left="4047" w:right="776"/>
        <w:rPr>
          <w:sz w:val="21"/>
        </w:rPr>
      </w:pPr>
      <w:commentRangeStart w:id="47"/>
      <w:r>
        <w:rPr>
          <w:noProof/>
          <w:sz w:val="21"/>
          <w:lang w:val="en-IN" w:eastAsia="en-IN"/>
        </w:rPr>
        <w:drawing>
          <wp:anchor distT="0" distB="0" distL="0" distR="0" simplePos="0" relativeHeight="251650560" behindDoc="0" locked="0" layoutInCell="1" allowOverlap="1" wp14:anchorId="2094F385" wp14:editId="0D4F086A">
            <wp:simplePos x="0" y="0"/>
            <wp:positionH relativeFrom="page">
              <wp:posOffset>733424</wp:posOffset>
            </wp:positionH>
            <wp:positionV relativeFrom="paragraph">
              <wp:posOffset>-493925</wp:posOffset>
            </wp:positionV>
            <wp:extent cx="2095499" cy="1219199"/>
            <wp:effectExtent l="0" t="0" r="0" b="0"/>
            <wp:wrapNone/>
            <wp:docPr id="83" name="Image 83" descr="Promot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descr="Promoters"/>
                    <pic:cNvPicPr/>
                  </pic:nvPicPr>
                  <pic:blipFill>
                    <a:blip r:embed="rId199" cstate="print"/>
                    <a:stretch>
                      <a:fillRect/>
                    </a:stretch>
                  </pic:blipFill>
                  <pic:spPr>
                    <a:xfrm>
                      <a:off x="0" y="0"/>
                      <a:ext cx="2095499" cy="1219199"/>
                    </a:xfrm>
                    <a:prstGeom prst="rect">
                      <a:avLst/>
                    </a:prstGeom>
                  </pic:spPr>
                </pic:pic>
              </a:graphicData>
            </a:graphic>
          </wp:anchor>
        </w:drawing>
      </w:r>
      <w:commentRangeEnd w:id="47"/>
      <w:r w:rsidR="001477BE">
        <w:rPr>
          <w:rStyle w:val="CommentReference"/>
        </w:rPr>
        <w:commentReference w:id="47"/>
      </w:r>
      <w:del w:id="48" w:author="Shekhar Shirwalkar" w:date="2025-01-08T16:38:00Z">
        <w:r w:rsidDel="001477BE">
          <w:rPr>
            <w:sz w:val="21"/>
          </w:rPr>
          <w:delText>The</w:delText>
        </w:r>
        <w:r w:rsidDel="001477BE">
          <w:rPr>
            <w:spacing w:val="-3"/>
            <w:sz w:val="21"/>
          </w:rPr>
          <w:delText xml:space="preserve"> </w:delText>
        </w:r>
        <w:r w:rsidDel="001477BE">
          <w:rPr>
            <w:sz w:val="21"/>
          </w:rPr>
          <w:delText>Promoters</w:delText>
        </w:r>
        <w:r w:rsidDel="001477BE">
          <w:rPr>
            <w:spacing w:val="-3"/>
            <w:sz w:val="21"/>
          </w:rPr>
          <w:delText xml:space="preserve"> </w:delText>
        </w:r>
        <w:r w:rsidDel="001477BE">
          <w:rPr>
            <w:sz w:val="21"/>
          </w:rPr>
          <w:delText>relive</w:delText>
        </w:r>
        <w:r w:rsidDel="001477BE">
          <w:rPr>
            <w:spacing w:val="-3"/>
            <w:sz w:val="21"/>
          </w:rPr>
          <w:delText xml:space="preserve"> </w:delText>
        </w:r>
        <w:r w:rsidDel="001477BE">
          <w:rPr>
            <w:sz w:val="21"/>
          </w:rPr>
          <w:delText>the</w:delText>
        </w:r>
        <w:r w:rsidDel="001477BE">
          <w:rPr>
            <w:spacing w:val="-3"/>
            <w:sz w:val="21"/>
          </w:rPr>
          <w:delText xml:space="preserve"> </w:delText>
        </w:r>
        <w:r w:rsidDel="001477BE">
          <w:rPr>
            <w:sz w:val="21"/>
          </w:rPr>
          <w:delText>nostalgia,</w:delText>
        </w:r>
        <w:r w:rsidDel="001477BE">
          <w:rPr>
            <w:spacing w:val="-3"/>
            <w:sz w:val="21"/>
          </w:rPr>
          <w:delText xml:space="preserve"> </w:delText>
        </w:r>
        <w:r w:rsidDel="001477BE">
          <w:rPr>
            <w:sz w:val="21"/>
          </w:rPr>
          <w:delText>and</w:delText>
        </w:r>
        <w:r w:rsidDel="001477BE">
          <w:rPr>
            <w:spacing w:val="-3"/>
            <w:sz w:val="21"/>
          </w:rPr>
          <w:delText xml:space="preserve"> </w:delText>
        </w:r>
        <w:r w:rsidDel="001477BE">
          <w:rPr>
            <w:sz w:val="21"/>
          </w:rPr>
          <w:delText>are</w:delText>
        </w:r>
        <w:r w:rsidDel="001477BE">
          <w:rPr>
            <w:spacing w:val="-3"/>
            <w:sz w:val="21"/>
          </w:rPr>
          <w:delText xml:space="preserve"> </w:delText>
        </w:r>
        <w:r w:rsidDel="001477BE">
          <w:rPr>
            <w:sz w:val="21"/>
          </w:rPr>
          <w:delText>upbeat</w:delText>
        </w:r>
        <w:r w:rsidDel="001477BE">
          <w:rPr>
            <w:spacing w:val="-3"/>
            <w:sz w:val="21"/>
          </w:rPr>
          <w:delText xml:space="preserve"> </w:delText>
        </w:r>
        <w:r w:rsidDel="001477BE">
          <w:rPr>
            <w:sz w:val="21"/>
          </w:rPr>
          <w:delText>of</w:delText>
        </w:r>
        <w:r w:rsidDel="001477BE">
          <w:rPr>
            <w:spacing w:val="-3"/>
            <w:sz w:val="21"/>
          </w:rPr>
          <w:delText xml:space="preserve"> </w:delText>
        </w:r>
        <w:r w:rsidDel="001477BE">
          <w:rPr>
            <w:sz w:val="21"/>
          </w:rPr>
          <w:delText>Enrich’s</w:delText>
        </w:r>
        <w:r w:rsidDel="001477BE">
          <w:rPr>
            <w:spacing w:val="-3"/>
            <w:sz w:val="21"/>
          </w:rPr>
          <w:delText xml:space="preserve"> </w:delText>
        </w:r>
        <w:r w:rsidDel="001477BE">
          <w:rPr>
            <w:sz w:val="21"/>
          </w:rPr>
          <w:delText>future</w:delText>
        </w:r>
        <w:r w:rsidDel="001477BE">
          <w:rPr>
            <w:spacing w:val="-3"/>
            <w:sz w:val="21"/>
          </w:rPr>
          <w:delText xml:space="preserve"> </w:delText>
        </w:r>
        <w:r w:rsidDel="001477BE">
          <w:rPr>
            <w:sz w:val="21"/>
          </w:rPr>
          <w:delText>at</w:delText>
        </w:r>
        <w:r w:rsidDel="001477BE">
          <w:rPr>
            <w:spacing w:val="-3"/>
            <w:sz w:val="21"/>
          </w:rPr>
          <w:delText xml:space="preserve"> </w:delText>
        </w:r>
        <w:r w:rsidDel="001477BE">
          <w:rPr>
            <w:sz w:val="21"/>
          </w:rPr>
          <w:delText>Enrich’s</w:delText>
        </w:r>
        <w:r w:rsidDel="001477BE">
          <w:rPr>
            <w:spacing w:val="-3"/>
            <w:sz w:val="21"/>
          </w:rPr>
          <w:delText xml:space="preserve"> </w:delText>
        </w:r>
        <w:r w:rsidDel="001477BE">
          <w:rPr>
            <w:sz w:val="21"/>
          </w:rPr>
          <w:delText>7th</w:delText>
        </w:r>
        <w:r w:rsidDel="001477BE">
          <w:rPr>
            <w:spacing w:val="-3"/>
            <w:sz w:val="21"/>
          </w:rPr>
          <w:delText xml:space="preserve"> </w:delText>
        </w:r>
        <w:r w:rsidDel="001477BE">
          <w:rPr>
            <w:sz w:val="21"/>
          </w:rPr>
          <w:delText>Foundation</w:delText>
        </w:r>
        <w:r w:rsidDel="001477BE">
          <w:rPr>
            <w:spacing w:val="-3"/>
            <w:sz w:val="21"/>
          </w:rPr>
          <w:delText xml:space="preserve"> </w:delText>
        </w:r>
        <w:r w:rsidDel="001477BE">
          <w:rPr>
            <w:sz w:val="21"/>
          </w:rPr>
          <w:delText>Day</w:delText>
        </w:r>
        <w:r w:rsidDel="001477BE">
          <w:rPr>
            <w:spacing w:val="-3"/>
            <w:sz w:val="21"/>
          </w:rPr>
          <w:delText xml:space="preserve"> </w:delText>
        </w:r>
        <w:r w:rsidDel="001477BE">
          <w:rPr>
            <w:sz w:val="21"/>
          </w:rPr>
          <w:delText>celebration, Sep 2017.</w:delText>
        </w:r>
      </w:del>
    </w:p>
    <w:p w14:paraId="7E71FFE6" w14:textId="77777777" w:rsidR="00590F9E" w:rsidRDefault="00590F9E">
      <w:pPr>
        <w:pStyle w:val="BodyText"/>
        <w:rPr>
          <w:sz w:val="20"/>
        </w:rPr>
      </w:pPr>
    </w:p>
    <w:p w14:paraId="76730FE4" w14:textId="77777777" w:rsidR="00590F9E" w:rsidRDefault="00590F9E">
      <w:pPr>
        <w:pStyle w:val="BodyText"/>
        <w:rPr>
          <w:sz w:val="20"/>
        </w:rPr>
      </w:pPr>
    </w:p>
    <w:p w14:paraId="3735890D" w14:textId="77777777" w:rsidR="00590F9E" w:rsidRDefault="00590F9E">
      <w:pPr>
        <w:pStyle w:val="BodyText"/>
        <w:rPr>
          <w:sz w:val="20"/>
        </w:rPr>
      </w:pPr>
    </w:p>
    <w:p w14:paraId="1BD78EDE" w14:textId="77777777" w:rsidR="00590F9E" w:rsidRDefault="001477BE">
      <w:pPr>
        <w:pStyle w:val="BodyText"/>
        <w:spacing w:before="123"/>
        <w:rPr>
          <w:sz w:val="20"/>
        </w:rPr>
      </w:pPr>
      <w:r>
        <w:rPr>
          <w:rStyle w:val="CommentReference"/>
        </w:rPr>
        <w:commentReference w:id="49"/>
      </w:r>
    </w:p>
    <w:p w14:paraId="379097A4" w14:textId="77777777" w:rsidR="00590F9E" w:rsidRDefault="00590F9E">
      <w:pPr>
        <w:pStyle w:val="BodyText"/>
        <w:spacing w:before="196"/>
        <w:rPr>
          <w:sz w:val="20"/>
        </w:rPr>
      </w:pPr>
    </w:p>
    <w:p w14:paraId="411642DF" w14:textId="77777777" w:rsidR="00590F9E" w:rsidRDefault="00590F9E">
      <w:pPr>
        <w:pStyle w:val="BodyText"/>
        <w:rPr>
          <w:sz w:val="20"/>
        </w:rPr>
        <w:sectPr w:rsidR="00590F9E">
          <w:pgSz w:w="16840" w:h="11900" w:orient="landscape"/>
          <w:pgMar w:top="1320" w:right="425" w:bottom="0" w:left="850" w:header="720" w:footer="720" w:gutter="0"/>
          <w:cols w:space="720"/>
        </w:sectPr>
      </w:pPr>
    </w:p>
    <w:p w14:paraId="0E104C1E" w14:textId="77777777" w:rsidR="00590F9E" w:rsidRDefault="001477BE">
      <w:pPr>
        <w:pStyle w:val="BodyText"/>
        <w:rPr>
          <w:sz w:val="27"/>
        </w:rPr>
      </w:pPr>
      <w:commentRangeStart w:id="49"/>
      <w:r>
        <w:rPr>
          <w:noProof/>
          <w:sz w:val="20"/>
          <w:lang w:val="en-IN" w:eastAsia="en-IN"/>
        </w:rPr>
        <w:lastRenderedPageBreak/>
        <mc:AlternateContent>
          <mc:Choice Requires="wpg">
            <w:drawing>
              <wp:anchor distT="0" distB="0" distL="0" distR="0" simplePos="0" relativeHeight="251656704" behindDoc="1" locked="0" layoutInCell="1" allowOverlap="1" wp14:anchorId="21E0EF27" wp14:editId="4D436610">
                <wp:simplePos x="0" y="0"/>
                <wp:positionH relativeFrom="page">
                  <wp:posOffset>768350</wp:posOffset>
                </wp:positionH>
                <wp:positionV relativeFrom="paragraph">
                  <wp:posOffset>565150</wp:posOffset>
                </wp:positionV>
                <wp:extent cx="9515475" cy="6800215"/>
                <wp:effectExtent l="0" t="0" r="28575" b="19685"/>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15475" cy="6800215"/>
                          <a:chOff x="4762" y="168077"/>
                          <a:chExt cx="9515475" cy="2653283"/>
                        </a:xfrm>
                      </wpg:grpSpPr>
                      <pic:pic xmlns:pic="http://schemas.openxmlformats.org/drawingml/2006/picture">
                        <pic:nvPicPr>
                          <pic:cNvPr id="85" name="Image 85" descr="zaear-group"/>
                          <pic:cNvPicPr/>
                        </pic:nvPicPr>
                        <pic:blipFill>
                          <a:blip r:embed="rId202" cstate="print"/>
                          <a:stretch>
                            <a:fillRect/>
                          </a:stretch>
                        </pic:blipFill>
                        <pic:spPr>
                          <a:xfrm>
                            <a:off x="590550" y="342900"/>
                            <a:ext cx="1209674" cy="1533524"/>
                          </a:xfrm>
                          <a:prstGeom prst="rect">
                            <a:avLst/>
                          </a:prstGeom>
                        </pic:spPr>
                      </pic:pic>
                      <wps:wsp>
                        <wps:cNvPr id="86" name="Textbox 86"/>
                        <wps:cNvSpPr txBox="1"/>
                        <wps:spPr>
                          <a:xfrm>
                            <a:off x="4762" y="168077"/>
                            <a:ext cx="9515475" cy="2653283"/>
                          </a:xfrm>
                          <a:prstGeom prst="rect">
                            <a:avLst/>
                          </a:prstGeom>
                          <a:ln w="9524">
                            <a:solidFill>
                              <a:srgbClr val="E9E9E9"/>
                            </a:solidFill>
                            <a:prstDash val="solid"/>
                          </a:ln>
                        </wps:spPr>
                        <wps:txbx>
                          <w:txbxContent>
                            <w:p w14:paraId="2D594273" w14:textId="77777777" w:rsidR="001E615D" w:rsidRDefault="001E615D">
                              <w:pPr>
                                <w:rPr>
                                  <w:sz w:val="27"/>
                                </w:rPr>
                              </w:pPr>
                            </w:p>
                            <w:p w14:paraId="5456F70A" w14:textId="77777777" w:rsidR="001E615D" w:rsidRDefault="001E615D">
                              <w:pPr>
                                <w:spacing w:before="175"/>
                                <w:rPr>
                                  <w:sz w:val="27"/>
                                </w:rPr>
                              </w:pPr>
                            </w:p>
                            <w:p w14:paraId="27501C7E" w14:textId="77777777" w:rsidR="001E615D" w:rsidDel="001477BE" w:rsidRDefault="001E615D">
                              <w:pPr>
                                <w:ind w:left="3959"/>
                                <w:jc w:val="both"/>
                                <w:rPr>
                                  <w:del w:id="50" w:author="Shekhar Shirwalkar" w:date="2025-01-08T16:39:00Z"/>
                                  <w:sz w:val="27"/>
                                </w:rPr>
                              </w:pPr>
                              <w:del w:id="51" w:author="Shekhar Shirwalkar" w:date="2025-01-08T16:39:00Z">
                                <w:r w:rsidDel="001477BE">
                                  <w:rPr>
                                    <w:sz w:val="27"/>
                                  </w:rPr>
                                  <w:delText xml:space="preserve">Zawar </w:delText>
                                </w:r>
                                <w:r w:rsidDel="001477BE">
                                  <w:rPr>
                                    <w:spacing w:val="-2"/>
                                    <w:sz w:val="27"/>
                                  </w:rPr>
                                  <w:delText>Group</w:delText>
                                </w:r>
                              </w:del>
                            </w:p>
                            <w:p w14:paraId="4761C9CA" w14:textId="77777777" w:rsidR="001477BE" w:rsidRDefault="001E615D">
                              <w:pPr>
                                <w:spacing w:before="196" w:line="297" w:lineRule="auto"/>
                                <w:ind w:left="3959" w:right="230"/>
                                <w:jc w:val="both"/>
                                <w:rPr>
                                  <w:ins w:id="52" w:author="Shekhar Shirwalkar" w:date="2025-01-08T16:43:00Z"/>
                                  <w:sz w:val="21"/>
                                </w:rPr>
                              </w:pPr>
                              <w:del w:id="53" w:author="Shekhar Shirwalkar" w:date="2025-01-08T16:39:00Z">
                                <w:r w:rsidDel="001477BE">
                                  <w:rPr>
                                    <w:sz w:val="21"/>
                                  </w:rPr>
                                  <w:delText>Zawar Group, headquartered at Pune is one of the most dynamic and fast-growing business houses in Western India since 1988. It has business interests in mining, manufacturing, real estate and Renewable energy. Zawar Group is led by Indian business visionary, investor and philanthropist, Vijay B Zawar. Vijay Zawar serves as Chairman at Enrich. Under his able leadership and guidance, the Zawar group has built a strong foundation in Customer Service and business ethics. He was conferred Honorary Doctor of Excellence by Confederation of International Accreditation Commission in 2016.</w:delText>
                                </w:r>
                              </w:del>
                            </w:p>
                            <w:p w14:paraId="0D87372F" w14:textId="77777777" w:rsidR="001477BE" w:rsidRDefault="001477BE">
                              <w:pPr>
                                <w:spacing w:before="196" w:line="297" w:lineRule="auto"/>
                                <w:ind w:left="3959" w:right="230"/>
                                <w:jc w:val="both"/>
                                <w:rPr>
                                  <w:ins w:id="54" w:author="Shekhar Shirwalkar" w:date="2025-01-08T16:43:00Z"/>
                                  <w:sz w:val="21"/>
                                </w:rPr>
                              </w:pPr>
                            </w:p>
                            <w:p w14:paraId="175CAFAA" w14:textId="77777777" w:rsidR="001477BE" w:rsidRDefault="001477BE">
                              <w:pPr>
                                <w:spacing w:before="196" w:line="297" w:lineRule="auto"/>
                                <w:ind w:left="3959" w:right="230"/>
                                <w:jc w:val="both"/>
                                <w:rPr>
                                  <w:ins w:id="55" w:author="Shekhar Shirwalkar" w:date="2025-01-08T16:42:00Z"/>
                                  <w:sz w:val="21"/>
                                </w:rPr>
                              </w:pPr>
                              <w:ins w:id="56" w:author="Shekhar Shirwalkar" w:date="2025-01-08T16:40:00Z">
                                <w:r>
                                  <w:rPr>
                                    <w:sz w:val="21"/>
                                  </w:rPr>
                                  <w:t>Ishwar Chand Mangal – Board Member &amp; Executive Chairman</w:t>
                                </w:r>
                              </w:ins>
                            </w:p>
                            <w:p w14:paraId="59CBB8F7" w14:textId="77777777" w:rsidR="001477BE" w:rsidRDefault="001477BE">
                              <w:pPr>
                                <w:spacing w:before="196" w:line="297" w:lineRule="auto"/>
                                <w:ind w:left="3959" w:right="230"/>
                                <w:jc w:val="both"/>
                                <w:rPr>
                                  <w:ins w:id="57" w:author="Shekhar Shirwalkar" w:date="2025-01-08T16:42:00Z"/>
                                  <w:sz w:val="21"/>
                                </w:rPr>
                              </w:pPr>
                              <w:ins w:id="58" w:author="Shekhar Shirwalkar" w:date="2025-01-08T16:42:00Z">
                                <w:r w:rsidRPr="00692DFF">
                                  <w:rPr>
                                    <w:rFonts w:ascii="Arial" w:hAnsi="Arial" w:cs="Arial"/>
                                    <w:noProof/>
                                    <w:sz w:val="23"/>
                                    <w:szCs w:val="23"/>
                                    <w:lang w:val="en-IN" w:eastAsia="en-IN"/>
                                  </w:rPr>
                                  <w:drawing>
                                    <wp:inline distT="0" distB="0" distL="0" distR="0" wp14:anchorId="15885B22" wp14:editId="2B1CDCDA">
                                      <wp:extent cx="1174750" cy="1178042"/>
                                      <wp:effectExtent l="19050" t="19050" r="25400" b="22225"/>
                                      <wp:docPr id="387" name="Picture 387" descr="E:\ICM MASTER\CURRENT Master Folder\1] ICM - Personal &amp; Official\2] Personal\Photographs\1. Sir's recent Photos\Windergy 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CM MASTER\CURRENT Master Folder\1] ICM - Personal &amp; Official\2] Personal\Photographs\1. Sir's recent Photos\Windergy 2020.jpg"/>
                                              <pic:cNvPicPr>
                                                <a:picLocks noChangeAspect="1" noChangeArrowheads="1"/>
                                              </pic:cNvPicPr>
                                            </pic:nvPicPr>
                                            <pic:blipFill rotWithShape="1">
                                              <a:blip r:embed="rId203" cstate="print">
                                                <a:extLst>
                                                  <a:ext uri="{BEBA8EAE-BF5A-486C-A8C5-ECC9F3942E4B}">
                                                    <a14:imgProps xmlns:a14="http://schemas.microsoft.com/office/drawing/2010/main">
                                                      <a14:imgLayer r:embed="rId204">
                                                        <a14:imgEffect>
                                                          <a14:sharpenSoften amount="28000"/>
                                                        </a14:imgEffect>
                                                        <a14:imgEffect>
                                                          <a14:colorTemperature colorTemp="3944"/>
                                                        </a14:imgEffect>
                                                        <a14:imgEffect>
                                                          <a14:saturation sat="84000"/>
                                                        </a14:imgEffect>
                                                        <a14:imgEffect>
                                                          <a14:brightnessContrast bright="25000" contrast="10000"/>
                                                        </a14:imgEffect>
                                                      </a14:imgLayer>
                                                    </a14:imgProps>
                                                  </a:ext>
                                                  <a:ext uri="{28A0092B-C50C-407E-A947-70E740481C1C}">
                                                    <a14:useLocalDpi xmlns:a14="http://schemas.microsoft.com/office/drawing/2010/main" val="0"/>
                                                  </a:ext>
                                                </a:extLst>
                                              </a:blip>
                                              <a:srcRect r="28201"/>
                                              <a:stretch/>
                                            </pic:blipFill>
                                            <pic:spPr bwMode="auto">
                                              <a:xfrm>
                                                <a:off x="0" y="0"/>
                                                <a:ext cx="1192112" cy="119545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ins>
                            </w:p>
                            <w:p w14:paraId="7783BC03" w14:textId="77777777" w:rsidR="001477BE" w:rsidRDefault="001477BE">
                              <w:pPr>
                                <w:spacing w:before="196" w:line="297" w:lineRule="auto"/>
                                <w:ind w:left="3959" w:right="230"/>
                                <w:jc w:val="both"/>
                                <w:rPr>
                                  <w:ins w:id="59" w:author="Shekhar Shirwalkar" w:date="2025-01-08T16:40:00Z"/>
                                  <w:sz w:val="21"/>
                                </w:rPr>
                              </w:pPr>
                            </w:p>
                            <w:p w14:paraId="13D0A898" w14:textId="77777777" w:rsidR="001477BE" w:rsidRPr="00D62D7E" w:rsidRDefault="001477BE" w:rsidP="001477BE">
                              <w:pPr>
                                <w:spacing w:line="360" w:lineRule="auto"/>
                                <w:ind w:right="258"/>
                                <w:jc w:val="both"/>
                                <w:rPr>
                                  <w:ins w:id="60" w:author="Shekhar Shirwalkar" w:date="2025-01-08T16:44:00Z"/>
                                  <w:rFonts w:cs="Calibri"/>
                                  <w:color w:val="1F1F1F"/>
                                  <w:w w:val="105"/>
                                  <w:sz w:val="24"/>
                                  <w:szCs w:val="24"/>
                                </w:rPr>
                              </w:pPr>
                              <w:ins w:id="61" w:author="Shekhar Shirwalkar" w:date="2025-01-08T16:44:00Z">
                                <w:r w:rsidRPr="00D62D7E">
                                  <w:rPr>
                                    <w:rFonts w:cs="Calibri"/>
                                    <w:color w:val="1F1F1F"/>
                                    <w:w w:val="105"/>
                                    <w:sz w:val="24"/>
                                    <w:szCs w:val="24"/>
                                  </w:rPr>
                                  <w:t>Mr. Ishwar Chand Mangal is a visionary leader and a highly respected professional in India's renewable energy sector, with nearly three decades of impactful contributions. He has played a pivotal role in the growth of India's wind energy sector, scaling it from megawatts (MW) to gigawatts (GW). As one of the pioneers of renewable energy in India in the early 1990s, he worked tirelessly to shape a conducive policy framework and business model that attracts business participation, and delivers end-to-end sustainable solution. His efforts were instrumental in laying the foundation for the rapid expansion of renewable energy in the country.</w:t>
                                </w:r>
                              </w:ins>
                            </w:p>
                            <w:p w14:paraId="46E0791B" w14:textId="77777777" w:rsidR="001477BE" w:rsidRPr="00D62D7E" w:rsidRDefault="001477BE" w:rsidP="001477BE">
                              <w:pPr>
                                <w:spacing w:line="360" w:lineRule="auto"/>
                                <w:ind w:right="258"/>
                                <w:jc w:val="both"/>
                                <w:rPr>
                                  <w:ins w:id="62" w:author="Shekhar Shirwalkar" w:date="2025-01-08T16:44:00Z"/>
                                  <w:rFonts w:cs="Calibri"/>
                                  <w:sz w:val="24"/>
                                  <w:szCs w:val="24"/>
                                </w:rPr>
                              </w:pPr>
                            </w:p>
                            <w:p w14:paraId="2C92C8E4" w14:textId="77777777" w:rsidR="001477BE" w:rsidRPr="00D62D7E" w:rsidRDefault="001477BE" w:rsidP="001477BE">
                              <w:pPr>
                                <w:spacing w:line="360" w:lineRule="auto"/>
                                <w:ind w:right="258"/>
                                <w:jc w:val="both"/>
                                <w:rPr>
                                  <w:ins w:id="63" w:author="Shekhar Shirwalkar" w:date="2025-01-08T16:44:00Z"/>
                                  <w:rFonts w:cs="Calibri"/>
                                  <w:sz w:val="24"/>
                                  <w:szCs w:val="24"/>
                                </w:rPr>
                              </w:pPr>
                              <w:ins w:id="64" w:author="Shekhar Shirwalkar" w:date="2025-01-08T16:44:00Z">
                                <w:r w:rsidRPr="00D62D7E">
                                  <w:rPr>
                                    <w:rFonts w:cs="Calibri"/>
                                    <w:sz w:val="24"/>
                                    <w:szCs w:val="24"/>
                                  </w:rPr>
                                  <w:t xml:space="preserve">Mr. </w:t>
                                </w:r>
                                <w:proofErr w:type="spellStart"/>
                                <w:r w:rsidRPr="00D62D7E">
                                  <w:rPr>
                                    <w:rFonts w:cs="Calibri"/>
                                    <w:sz w:val="24"/>
                                    <w:szCs w:val="24"/>
                                  </w:rPr>
                                  <w:t>Mangal's</w:t>
                                </w:r>
                                <w:proofErr w:type="spellEnd"/>
                                <w:r w:rsidRPr="00D62D7E">
                                  <w:rPr>
                                    <w:rFonts w:cs="Calibri"/>
                                    <w:sz w:val="24"/>
                                    <w:szCs w:val="24"/>
                                  </w:rPr>
                                  <w:t xml:space="preserve"> leadership continues to inspire and mentor numerous renewable energy professionals, driving them to contribute towards the industry's mission of a greener and sustainable future. His career trajectory has seen great success, and now, as the Board Member and Executive Chairman of Enrich Energy Pvt. Ltd., he is leading the company's growth with a customer-centric approach.</w:t>
                                </w:r>
                              </w:ins>
                            </w:p>
                            <w:p w14:paraId="1631A2A1" w14:textId="77777777" w:rsidR="001477BE" w:rsidRPr="00D62D7E" w:rsidRDefault="001477BE" w:rsidP="001477BE">
                              <w:pPr>
                                <w:spacing w:line="360" w:lineRule="auto"/>
                                <w:ind w:right="258"/>
                                <w:jc w:val="both"/>
                                <w:rPr>
                                  <w:ins w:id="65" w:author="Shekhar Shirwalkar" w:date="2025-01-08T16:44:00Z"/>
                                  <w:rFonts w:cs="Calibri"/>
                                  <w:sz w:val="24"/>
                                  <w:szCs w:val="24"/>
                                </w:rPr>
                              </w:pPr>
                            </w:p>
                            <w:p w14:paraId="0938BF20" w14:textId="77777777" w:rsidR="001477BE" w:rsidRPr="00692DFF" w:rsidRDefault="001477BE" w:rsidP="001477BE">
                              <w:pPr>
                                <w:spacing w:line="300" w:lineRule="auto"/>
                                <w:rPr>
                                  <w:ins w:id="66" w:author="Shekhar Shirwalkar" w:date="2025-01-08T16:41:00Z"/>
                                  <w:rFonts w:asciiTheme="minorHAnsi" w:hAnsiTheme="minorHAnsi"/>
                                </w:rPr>
                              </w:pPr>
                              <w:ins w:id="67" w:author="Shekhar Shirwalkar" w:date="2025-01-08T16:44:00Z">
                                <w:r w:rsidRPr="00D62D7E">
                                  <w:rPr>
                                    <w:rFonts w:cs="Calibri"/>
                                    <w:sz w:val="24"/>
                                    <w:szCs w:val="24"/>
                                  </w:rPr>
                                  <w:t>His vision for Enrich and the broader renewable energy sector, is to help businesses reduce their carbon footprint and support the nations in meeting their Net-Zero goals. Through his work, he is committed to fostering sustainable development across the globe and making a meaningful impact on the planet for future generation</w:t>
                                </w:r>
                                <w:r w:rsidRPr="00D62D7E">
                                  <w:rPr>
                                    <w:rFonts w:cs="Calibri"/>
                                    <w:color w:val="1F1F1F"/>
                                    <w:w w:val="105"/>
                                    <w:sz w:val="24"/>
                                    <w:szCs w:val="24"/>
                                  </w:rPr>
                                  <w:t>.</w:t>
                                </w:r>
                              </w:ins>
                            </w:p>
                            <w:p w14:paraId="6108F0C9" w14:textId="77777777" w:rsidR="001477BE" w:rsidRDefault="001477BE" w:rsidP="001477BE">
                              <w:pPr>
                                <w:spacing w:line="300" w:lineRule="auto"/>
                                <w:jc w:val="both"/>
                                <w:rPr>
                                  <w:ins w:id="68" w:author="Shekhar Shirwalkar" w:date="2025-01-08T16:41:00Z"/>
                                  <w:rFonts w:ascii="Arial" w:hAnsi="Arial" w:cs="Arial"/>
                                  <w:shd w:val="clear" w:color="auto" w:fill="FFFFFF"/>
                                </w:rPr>
                              </w:pPr>
                              <w:ins w:id="69" w:author="Shekhar Shirwalkar" w:date="2025-01-08T16:41:00Z">
                                <w:r w:rsidRPr="00692DFF">
                                  <w:rPr>
                                    <w:rFonts w:ascii="Arial" w:hAnsi="Arial" w:cs="Arial"/>
                                    <w:shd w:val="clear" w:color="auto" w:fill="FFFFFF"/>
                                  </w:rPr>
                                  <w:t xml:space="preserve">Mr. Ishwar Chand Mangal did his bachelor’s in Mechanical Engineering from the Pune University </w:t>
                                </w:r>
                                <w:r>
                                  <w:rPr>
                                    <w:rFonts w:ascii="Arial" w:hAnsi="Arial" w:cs="Arial"/>
                                    <w:shd w:val="clear" w:color="auto" w:fill="FFFFFF"/>
                                  </w:rPr>
                                  <w:t xml:space="preserve">in 1992 and later completed </w:t>
                                </w:r>
                                <w:r w:rsidRPr="00692DFF">
                                  <w:rPr>
                                    <w:rFonts w:ascii="Arial" w:hAnsi="Arial" w:cs="Arial"/>
                                    <w:shd w:val="clear" w:color="auto" w:fill="FFFFFF"/>
                                  </w:rPr>
                                  <w:t xml:space="preserve">post-graduation in Import - Export Management. Before joining Enrich group, he was a pillar member at the leadership position with the wind energy major Suzlon for 29 years. He joined the Suzlon Group as one of the founder employee in 1996 and contributed significantly towards the growth of the company and the wind power market in India. He has witnessed and actively contributed to the growth of Wind Energy sector in India from less than a GW size to </w:t>
                                </w:r>
                                <w:r>
                                  <w:rPr>
                                    <w:rFonts w:ascii="Arial" w:hAnsi="Arial" w:cs="Arial"/>
                                    <w:shd w:val="clear" w:color="auto" w:fill="FFFFFF"/>
                                  </w:rPr>
                                  <w:t xml:space="preserve">today’s </w:t>
                                </w:r>
                                <w:r w:rsidRPr="00692DFF">
                                  <w:rPr>
                                    <w:rFonts w:ascii="Arial" w:hAnsi="Arial" w:cs="Arial"/>
                                    <w:shd w:val="clear" w:color="auto" w:fill="FFFFFF"/>
                                  </w:rPr>
                                  <w:t xml:space="preserve">more than 47 GW. During this tenure he held leadership position across different verticals from Sales &amp; Marketing to Business Development, Projects and OTC (Order-To-Cash), Global Operations &amp; Maintenance and the New Business Initiatives including Offshore Wind. </w:t>
                                </w:r>
                              </w:ins>
                            </w:p>
                            <w:p w14:paraId="2F0A37C5" w14:textId="77777777" w:rsidR="001477BE" w:rsidRDefault="001477BE" w:rsidP="001477BE">
                              <w:pPr>
                                <w:spacing w:line="300" w:lineRule="auto"/>
                                <w:jc w:val="both"/>
                                <w:rPr>
                                  <w:ins w:id="70" w:author="Shekhar Shirwalkar" w:date="2025-01-08T16:41:00Z"/>
                                  <w:rFonts w:ascii="Arial" w:hAnsi="Arial" w:cs="Arial"/>
                                  <w:shd w:val="clear" w:color="auto" w:fill="FFFFFF"/>
                                </w:rPr>
                              </w:pPr>
                            </w:p>
                            <w:p w14:paraId="360A57DC" w14:textId="77777777" w:rsidR="001477BE" w:rsidRDefault="001477BE" w:rsidP="001477BE">
                              <w:pPr>
                                <w:spacing w:before="196" w:line="297" w:lineRule="auto"/>
                                <w:ind w:left="3959" w:right="230"/>
                                <w:jc w:val="both"/>
                                <w:rPr>
                                  <w:ins w:id="71" w:author="Shekhar Shirwalkar" w:date="2025-01-08T16:40:00Z"/>
                                  <w:sz w:val="21"/>
                                </w:rPr>
                              </w:pPr>
                              <w:ins w:id="72" w:author="Shekhar Shirwalkar" w:date="2025-01-08T16:41:00Z">
                                <w:r w:rsidRPr="00692DFF">
                                  <w:rPr>
                                    <w:rFonts w:ascii="Arial" w:hAnsi="Arial" w:cs="Arial"/>
                                    <w:shd w:val="clear" w:color="auto" w:fill="FFFFFF"/>
                                  </w:rPr>
                                  <w:t xml:space="preserve">Mr. Ishwar Chand Mangal </w:t>
                                </w:r>
                                <w:r w:rsidRPr="00E15E34">
                                  <w:rPr>
                                    <w:rFonts w:ascii="Arial" w:hAnsi="Arial" w:cs="Arial"/>
                                    <w:shd w:val="clear" w:color="auto" w:fill="FFFFFF"/>
                                  </w:rPr>
                                  <w:t>is a family man with an orientation towards spirituality, takes pride in Indian heritage and believes in being connected with one’s roots.</w:t>
                                </w:r>
                              </w:ins>
                            </w:p>
                            <w:p w14:paraId="45D95DDA" w14:textId="77777777" w:rsidR="001477BE" w:rsidRDefault="001477BE">
                              <w:pPr>
                                <w:spacing w:before="196" w:line="297" w:lineRule="auto"/>
                                <w:ind w:left="3959" w:right="230"/>
                                <w:jc w:val="both"/>
                                <w:rPr>
                                  <w:ins w:id="73" w:author="Shekhar Shirwalkar" w:date="2025-01-08T16:40:00Z"/>
                                  <w:sz w:val="21"/>
                                </w:rPr>
                              </w:pPr>
                            </w:p>
                            <w:p w14:paraId="3EF2403F" w14:textId="77777777" w:rsidR="001477BE" w:rsidRDefault="001477BE">
                              <w:pPr>
                                <w:spacing w:before="196" w:line="297" w:lineRule="auto"/>
                                <w:ind w:left="3959" w:right="230"/>
                                <w:jc w:val="both"/>
                                <w:rPr>
                                  <w:ins w:id="74" w:author="Shekhar Shirwalkar" w:date="2025-01-08T16:40:00Z"/>
                                  <w:sz w:val="21"/>
                                </w:rPr>
                              </w:pPr>
                            </w:p>
                            <w:p w14:paraId="6E9798BC" w14:textId="77777777" w:rsidR="001477BE" w:rsidRDefault="001477BE">
                              <w:pPr>
                                <w:spacing w:before="196" w:line="297" w:lineRule="auto"/>
                                <w:ind w:left="3959" w:right="230"/>
                                <w:jc w:val="both"/>
                                <w:rPr>
                                  <w:ins w:id="75" w:author="Shekhar Shirwalkar" w:date="2025-01-08T16:40:00Z"/>
                                  <w:sz w:val="21"/>
                                </w:rPr>
                              </w:pPr>
                            </w:p>
                            <w:p w14:paraId="48CB5B0F" w14:textId="77777777" w:rsidR="001477BE" w:rsidRDefault="001477BE">
                              <w:pPr>
                                <w:spacing w:before="196" w:line="297" w:lineRule="auto"/>
                                <w:ind w:left="3959" w:right="230"/>
                                <w:jc w:val="both"/>
                                <w:rPr>
                                  <w:ins w:id="76" w:author="Shekhar Shirwalkar" w:date="2025-01-08T16:40:00Z"/>
                                  <w:sz w:val="21"/>
                                </w:rPr>
                              </w:pPr>
                            </w:p>
                            <w:p w14:paraId="3C71248B" w14:textId="77777777" w:rsidR="001477BE" w:rsidRDefault="001477BE">
                              <w:pPr>
                                <w:spacing w:before="196" w:line="297" w:lineRule="auto"/>
                                <w:ind w:left="3959" w:right="230"/>
                                <w:jc w:val="both"/>
                                <w:rPr>
                                  <w:sz w:val="21"/>
                                </w:rPr>
                              </w:pP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1E0EF27" id="Group 84" o:spid="_x0000_s1086" style="position:absolute;margin-left:60.5pt;margin-top:44.5pt;width:749.25pt;height:535.45pt;z-index:-251659776;mso-wrap-distance-left:0;mso-wrap-distance-right:0;mso-position-horizontal-relative:page;mso-position-vertical-relative:text;mso-width-relative:margin;mso-height-relative:margin" coordorigin="47,1680" coordsize="95154,26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">
                <v:shape id="Image 85" o:spid="_x0000_s1087" type="#_x0000_t75" alt="zaear-group" style="position:absolute;left:5905;top:3429;width:12097;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">
                  <v:imagedata r:id="rId205" o:title="zaear-group"/>
                </v:shape>
                <v:shape id="Textbox 86" o:spid="_x0000_s1088" type="#_x0000_t202" style="position:absolute;left:47;top:1680;width:95155;height:26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" filled="f" strokecolor="#e9e9e9" strokeweight=".26456mm">
                  <v:textbox inset="0,0,0,0">
                    <w:txbxContent>
                      <w:p w14:paraId="2D594273" w14:textId="77777777" w:rsidR="001E615D" w:rsidRDefault="001E615D">
                        <w:pPr>
                          <w:rPr>
                            <w:sz w:val="27"/>
                          </w:rPr>
                        </w:pPr>
                      </w:p>
                      <w:p w14:paraId="5456F70A" w14:textId="77777777" w:rsidR="001E615D" w:rsidRDefault="001E615D">
                        <w:pPr>
                          <w:spacing w:before="175"/>
                          <w:rPr>
                            <w:sz w:val="27"/>
                          </w:rPr>
                        </w:pPr>
                      </w:p>
                      <w:p w14:paraId="27501C7E" w14:textId="77777777" w:rsidR="001E615D" w:rsidDel="001477BE" w:rsidRDefault="001E615D">
                        <w:pPr>
                          <w:ind w:left="3959"/>
                          <w:jc w:val="both"/>
                          <w:rPr>
                            <w:del w:id="77" w:author="Shekhar Shirwalkar" w:date="2025-01-08T16:39:00Z"/>
                            <w:sz w:val="27"/>
                          </w:rPr>
                        </w:pPr>
                        <w:del w:id="78" w:author="Shekhar Shirwalkar" w:date="2025-01-08T16:39:00Z">
                          <w:r w:rsidDel="001477BE">
                            <w:rPr>
                              <w:sz w:val="27"/>
                            </w:rPr>
                            <w:delText xml:space="preserve">Zawar </w:delText>
                          </w:r>
                          <w:r w:rsidDel="001477BE">
                            <w:rPr>
                              <w:spacing w:val="-2"/>
                              <w:sz w:val="27"/>
                            </w:rPr>
                            <w:delText>Group</w:delText>
                          </w:r>
                        </w:del>
                      </w:p>
                      <w:p w14:paraId="4761C9CA" w14:textId="77777777" w:rsidR="001477BE" w:rsidRDefault="001E615D">
                        <w:pPr>
                          <w:spacing w:before="196" w:line="297" w:lineRule="auto"/>
                          <w:ind w:left="3959" w:right="230"/>
                          <w:jc w:val="both"/>
                          <w:rPr>
                            <w:ins w:id="79" w:author="Shekhar Shirwalkar" w:date="2025-01-08T16:43:00Z"/>
                            <w:sz w:val="21"/>
                          </w:rPr>
                        </w:pPr>
                        <w:del w:id="80" w:author="Shekhar Shirwalkar" w:date="2025-01-08T16:39:00Z">
                          <w:r w:rsidDel="001477BE">
                            <w:rPr>
                              <w:sz w:val="21"/>
                            </w:rPr>
                            <w:delText>Zawar Group, headquartered at Pune is one of the most dynamic and fast-growing business houses in Western India since 1988. It has business interests in mining, manufacturing, real estate and Renewable energy. Zawar Group is led by Indian business visionary, investor and philanthropist, Vijay B Zawar. Vijay Zawar serves as Chairman at Enrich. Under his able leadership and guidance, the Zawar group has built a strong foundation in Customer Service and business ethics. He was conferred Honorary Doctor of Excellence by Confederation of International Accreditation Commission in 2016.</w:delText>
                          </w:r>
                        </w:del>
                      </w:p>
                      <w:p w14:paraId="0D87372F" w14:textId="77777777" w:rsidR="001477BE" w:rsidRDefault="001477BE">
                        <w:pPr>
                          <w:spacing w:before="196" w:line="297" w:lineRule="auto"/>
                          <w:ind w:left="3959" w:right="230"/>
                          <w:jc w:val="both"/>
                          <w:rPr>
                            <w:ins w:id="81" w:author="Shekhar Shirwalkar" w:date="2025-01-08T16:43:00Z"/>
                            <w:sz w:val="21"/>
                          </w:rPr>
                        </w:pPr>
                      </w:p>
                      <w:p w14:paraId="175CAFAA" w14:textId="77777777" w:rsidR="001477BE" w:rsidRDefault="001477BE">
                        <w:pPr>
                          <w:spacing w:before="196" w:line="297" w:lineRule="auto"/>
                          <w:ind w:left="3959" w:right="230"/>
                          <w:jc w:val="both"/>
                          <w:rPr>
                            <w:ins w:id="82" w:author="Shekhar Shirwalkar" w:date="2025-01-08T16:42:00Z"/>
                            <w:sz w:val="21"/>
                          </w:rPr>
                        </w:pPr>
                        <w:ins w:id="83" w:author="Shekhar Shirwalkar" w:date="2025-01-08T16:40:00Z">
                          <w:r>
                            <w:rPr>
                              <w:sz w:val="21"/>
                            </w:rPr>
                            <w:t>Ishwar Chand Mangal – Board Member &amp; Executive Chairman</w:t>
                          </w:r>
                        </w:ins>
                      </w:p>
                      <w:p w14:paraId="59CBB8F7" w14:textId="77777777" w:rsidR="001477BE" w:rsidRDefault="001477BE">
                        <w:pPr>
                          <w:spacing w:before="196" w:line="297" w:lineRule="auto"/>
                          <w:ind w:left="3959" w:right="230"/>
                          <w:jc w:val="both"/>
                          <w:rPr>
                            <w:ins w:id="84" w:author="Shekhar Shirwalkar" w:date="2025-01-08T16:42:00Z"/>
                            <w:sz w:val="21"/>
                          </w:rPr>
                        </w:pPr>
                        <w:ins w:id="85" w:author="Shekhar Shirwalkar" w:date="2025-01-08T16:42:00Z">
                          <w:r w:rsidRPr="00692DFF">
                            <w:rPr>
                              <w:rFonts w:ascii="Arial" w:hAnsi="Arial" w:cs="Arial"/>
                              <w:noProof/>
                              <w:sz w:val="23"/>
                              <w:szCs w:val="23"/>
                              <w:lang w:val="en-IN" w:eastAsia="en-IN"/>
                            </w:rPr>
                            <w:drawing>
                              <wp:inline distT="0" distB="0" distL="0" distR="0" wp14:anchorId="15885B22" wp14:editId="2B1CDCDA">
                                <wp:extent cx="1174750" cy="1178042"/>
                                <wp:effectExtent l="19050" t="19050" r="25400" b="22225"/>
                                <wp:docPr id="387" name="Picture 387" descr="E:\ICM MASTER\CURRENT Master Folder\1] ICM - Personal &amp; Official\2] Personal\Photographs\1. Sir's recent Photos\Windergy 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CM MASTER\CURRENT Master Folder\1] ICM - Personal &amp; Official\2] Personal\Photographs\1. Sir's recent Photos\Windergy 2020.jpg"/>
                                        <pic:cNvPicPr>
                                          <a:picLocks noChangeAspect="1" noChangeArrowheads="1"/>
                                        </pic:cNvPicPr>
                                      </pic:nvPicPr>
                                      <pic:blipFill rotWithShape="1">
                                        <a:blip r:embed="rId203" cstate="print">
                                          <a:extLst>
                                            <a:ext uri="{BEBA8EAE-BF5A-486C-A8C5-ECC9F3942E4B}">
                                              <a14:imgProps xmlns:a14="http://schemas.microsoft.com/office/drawing/2010/main">
                                                <a14:imgLayer r:embed="rId204">
                                                  <a14:imgEffect>
                                                    <a14:sharpenSoften amount="28000"/>
                                                  </a14:imgEffect>
                                                  <a14:imgEffect>
                                                    <a14:colorTemperature colorTemp="3944"/>
                                                  </a14:imgEffect>
                                                  <a14:imgEffect>
                                                    <a14:saturation sat="84000"/>
                                                  </a14:imgEffect>
                                                  <a14:imgEffect>
                                                    <a14:brightnessContrast bright="25000" contrast="10000"/>
                                                  </a14:imgEffect>
                                                </a14:imgLayer>
                                              </a14:imgProps>
                                            </a:ext>
                                            <a:ext uri="{28A0092B-C50C-407E-A947-70E740481C1C}">
                                              <a14:useLocalDpi xmlns:a14="http://schemas.microsoft.com/office/drawing/2010/main" val="0"/>
                                            </a:ext>
                                          </a:extLst>
                                        </a:blip>
                                        <a:srcRect r="28201"/>
                                        <a:stretch/>
                                      </pic:blipFill>
                                      <pic:spPr bwMode="auto">
                                        <a:xfrm>
                                          <a:off x="0" y="0"/>
                                          <a:ext cx="1192112" cy="1195453"/>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ins>
                      </w:p>
                      <w:p w14:paraId="7783BC03" w14:textId="77777777" w:rsidR="001477BE" w:rsidRDefault="001477BE">
                        <w:pPr>
                          <w:spacing w:before="196" w:line="297" w:lineRule="auto"/>
                          <w:ind w:left="3959" w:right="230"/>
                          <w:jc w:val="both"/>
                          <w:rPr>
                            <w:ins w:id="86" w:author="Shekhar Shirwalkar" w:date="2025-01-08T16:40:00Z"/>
                            <w:sz w:val="21"/>
                          </w:rPr>
                        </w:pPr>
                      </w:p>
                      <w:p w14:paraId="13D0A898" w14:textId="77777777" w:rsidR="001477BE" w:rsidRPr="00D62D7E" w:rsidRDefault="001477BE" w:rsidP="001477BE">
                        <w:pPr>
                          <w:spacing w:line="360" w:lineRule="auto"/>
                          <w:ind w:right="258"/>
                          <w:jc w:val="both"/>
                          <w:rPr>
                            <w:ins w:id="87" w:author="Shekhar Shirwalkar" w:date="2025-01-08T16:44:00Z"/>
                            <w:rFonts w:cs="Calibri"/>
                            <w:color w:val="1F1F1F"/>
                            <w:w w:val="105"/>
                            <w:sz w:val="24"/>
                            <w:szCs w:val="24"/>
                          </w:rPr>
                        </w:pPr>
                        <w:ins w:id="88" w:author="Shekhar Shirwalkar" w:date="2025-01-08T16:44:00Z">
                          <w:r w:rsidRPr="00D62D7E">
                            <w:rPr>
                              <w:rFonts w:cs="Calibri"/>
                              <w:color w:val="1F1F1F"/>
                              <w:w w:val="105"/>
                              <w:sz w:val="24"/>
                              <w:szCs w:val="24"/>
                            </w:rPr>
                            <w:t>Mr. Ishwar Chand Mangal is a visionary leader and a highly respected professional in India's renewable energy sector, with nearly three decades of impactful contributions. He has played a pivotal role in the growth of India's wind energy sector, scaling it from megawatts (MW) to gigawatts (GW). As one of the pioneers of renewable energy in India in the early 1990s, he worked tirelessly to shape a conducive policy framework and business model that attracts business participation, and delivers end-to-end sustainable solution. His efforts were instrumental in laying the foundation for the rapid expansion of renewable energy in the country.</w:t>
                          </w:r>
                        </w:ins>
                      </w:p>
                      <w:p w14:paraId="46E0791B" w14:textId="77777777" w:rsidR="001477BE" w:rsidRPr="00D62D7E" w:rsidRDefault="001477BE" w:rsidP="001477BE">
                        <w:pPr>
                          <w:spacing w:line="360" w:lineRule="auto"/>
                          <w:ind w:right="258"/>
                          <w:jc w:val="both"/>
                          <w:rPr>
                            <w:ins w:id="89" w:author="Shekhar Shirwalkar" w:date="2025-01-08T16:44:00Z"/>
                            <w:rFonts w:cs="Calibri"/>
                            <w:sz w:val="24"/>
                            <w:szCs w:val="24"/>
                          </w:rPr>
                        </w:pPr>
                      </w:p>
                      <w:p w14:paraId="2C92C8E4" w14:textId="77777777" w:rsidR="001477BE" w:rsidRPr="00D62D7E" w:rsidRDefault="001477BE" w:rsidP="001477BE">
                        <w:pPr>
                          <w:spacing w:line="360" w:lineRule="auto"/>
                          <w:ind w:right="258"/>
                          <w:jc w:val="both"/>
                          <w:rPr>
                            <w:ins w:id="90" w:author="Shekhar Shirwalkar" w:date="2025-01-08T16:44:00Z"/>
                            <w:rFonts w:cs="Calibri"/>
                            <w:sz w:val="24"/>
                            <w:szCs w:val="24"/>
                          </w:rPr>
                        </w:pPr>
                        <w:ins w:id="91" w:author="Shekhar Shirwalkar" w:date="2025-01-08T16:44:00Z">
                          <w:r w:rsidRPr="00D62D7E">
                            <w:rPr>
                              <w:rFonts w:cs="Calibri"/>
                              <w:sz w:val="24"/>
                              <w:szCs w:val="24"/>
                            </w:rPr>
                            <w:t xml:space="preserve">Mr. </w:t>
                          </w:r>
                          <w:proofErr w:type="spellStart"/>
                          <w:r w:rsidRPr="00D62D7E">
                            <w:rPr>
                              <w:rFonts w:cs="Calibri"/>
                              <w:sz w:val="24"/>
                              <w:szCs w:val="24"/>
                            </w:rPr>
                            <w:t>Mangal's</w:t>
                          </w:r>
                          <w:proofErr w:type="spellEnd"/>
                          <w:r w:rsidRPr="00D62D7E">
                            <w:rPr>
                              <w:rFonts w:cs="Calibri"/>
                              <w:sz w:val="24"/>
                              <w:szCs w:val="24"/>
                            </w:rPr>
                            <w:t xml:space="preserve"> leadership continues to inspire and mentor numerous renewable energy professionals, driving them to contribute towards the industry's mission of a greener and sustainable future. His career trajectory has seen great success, and now, as the Board Member and Executive Chairman of Enrich Energy Pvt. Ltd., he is leading the company's growth with a customer-centric approach.</w:t>
                          </w:r>
                        </w:ins>
                      </w:p>
                      <w:p w14:paraId="1631A2A1" w14:textId="77777777" w:rsidR="001477BE" w:rsidRPr="00D62D7E" w:rsidRDefault="001477BE" w:rsidP="001477BE">
                        <w:pPr>
                          <w:spacing w:line="360" w:lineRule="auto"/>
                          <w:ind w:right="258"/>
                          <w:jc w:val="both"/>
                          <w:rPr>
                            <w:ins w:id="92" w:author="Shekhar Shirwalkar" w:date="2025-01-08T16:44:00Z"/>
                            <w:rFonts w:cs="Calibri"/>
                            <w:sz w:val="24"/>
                            <w:szCs w:val="24"/>
                          </w:rPr>
                        </w:pPr>
                      </w:p>
                      <w:p w14:paraId="0938BF20" w14:textId="77777777" w:rsidR="001477BE" w:rsidRPr="00692DFF" w:rsidRDefault="001477BE" w:rsidP="001477BE">
                        <w:pPr>
                          <w:spacing w:line="300" w:lineRule="auto"/>
                          <w:rPr>
                            <w:ins w:id="93" w:author="Shekhar Shirwalkar" w:date="2025-01-08T16:41:00Z"/>
                            <w:rFonts w:asciiTheme="minorHAnsi" w:hAnsiTheme="minorHAnsi"/>
                          </w:rPr>
                        </w:pPr>
                        <w:ins w:id="94" w:author="Shekhar Shirwalkar" w:date="2025-01-08T16:44:00Z">
                          <w:r w:rsidRPr="00D62D7E">
                            <w:rPr>
                              <w:rFonts w:cs="Calibri"/>
                              <w:sz w:val="24"/>
                              <w:szCs w:val="24"/>
                            </w:rPr>
                            <w:t>His vision for Enrich and the broader renewable energy sector, is to help businesses reduce their carbon footprint and support the nations in meeting their Net-Zero goals. Through his work, he is committed to fostering sustainable development across the globe and making a meaningful impact on the planet for future generation</w:t>
                          </w:r>
                          <w:r w:rsidRPr="00D62D7E">
                            <w:rPr>
                              <w:rFonts w:cs="Calibri"/>
                              <w:color w:val="1F1F1F"/>
                              <w:w w:val="105"/>
                              <w:sz w:val="24"/>
                              <w:szCs w:val="24"/>
                            </w:rPr>
                            <w:t>.</w:t>
                          </w:r>
                        </w:ins>
                      </w:p>
                      <w:p w14:paraId="6108F0C9" w14:textId="77777777" w:rsidR="001477BE" w:rsidRDefault="001477BE" w:rsidP="001477BE">
                        <w:pPr>
                          <w:spacing w:line="300" w:lineRule="auto"/>
                          <w:jc w:val="both"/>
                          <w:rPr>
                            <w:ins w:id="95" w:author="Shekhar Shirwalkar" w:date="2025-01-08T16:41:00Z"/>
                            <w:rFonts w:ascii="Arial" w:hAnsi="Arial" w:cs="Arial"/>
                            <w:shd w:val="clear" w:color="auto" w:fill="FFFFFF"/>
                          </w:rPr>
                        </w:pPr>
                        <w:ins w:id="96" w:author="Shekhar Shirwalkar" w:date="2025-01-08T16:41:00Z">
                          <w:r w:rsidRPr="00692DFF">
                            <w:rPr>
                              <w:rFonts w:ascii="Arial" w:hAnsi="Arial" w:cs="Arial"/>
                              <w:shd w:val="clear" w:color="auto" w:fill="FFFFFF"/>
                            </w:rPr>
                            <w:t xml:space="preserve">Mr. Ishwar Chand Mangal did his bachelor’s in Mechanical Engineering from the Pune University </w:t>
                          </w:r>
                          <w:r>
                            <w:rPr>
                              <w:rFonts w:ascii="Arial" w:hAnsi="Arial" w:cs="Arial"/>
                              <w:shd w:val="clear" w:color="auto" w:fill="FFFFFF"/>
                            </w:rPr>
                            <w:t xml:space="preserve">in 1992 and later completed </w:t>
                          </w:r>
                          <w:r w:rsidRPr="00692DFF">
                            <w:rPr>
                              <w:rFonts w:ascii="Arial" w:hAnsi="Arial" w:cs="Arial"/>
                              <w:shd w:val="clear" w:color="auto" w:fill="FFFFFF"/>
                            </w:rPr>
                            <w:t xml:space="preserve">post-graduation in Import - Export Management. Before joining Enrich group, he was a pillar member at the leadership position with the wind energy major Suzlon for 29 years. He joined the Suzlon Group as one of the founder employee in 1996 and contributed significantly towards the growth of the company and the wind power market in India. He has witnessed and actively contributed to the growth of Wind Energy sector in India from less than a GW size to </w:t>
                          </w:r>
                          <w:r>
                            <w:rPr>
                              <w:rFonts w:ascii="Arial" w:hAnsi="Arial" w:cs="Arial"/>
                              <w:shd w:val="clear" w:color="auto" w:fill="FFFFFF"/>
                            </w:rPr>
                            <w:t xml:space="preserve">today’s </w:t>
                          </w:r>
                          <w:r w:rsidRPr="00692DFF">
                            <w:rPr>
                              <w:rFonts w:ascii="Arial" w:hAnsi="Arial" w:cs="Arial"/>
                              <w:shd w:val="clear" w:color="auto" w:fill="FFFFFF"/>
                            </w:rPr>
                            <w:t xml:space="preserve">more than 47 GW. During this tenure he held leadership position across different verticals from Sales &amp; Marketing to Business Development, Projects and OTC (Order-To-Cash), Global Operations &amp; Maintenance and the New Business Initiatives including Offshore Wind. </w:t>
                          </w:r>
                        </w:ins>
                      </w:p>
                      <w:p w14:paraId="2F0A37C5" w14:textId="77777777" w:rsidR="001477BE" w:rsidRDefault="001477BE" w:rsidP="001477BE">
                        <w:pPr>
                          <w:spacing w:line="300" w:lineRule="auto"/>
                          <w:jc w:val="both"/>
                          <w:rPr>
                            <w:ins w:id="97" w:author="Shekhar Shirwalkar" w:date="2025-01-08T16:41:00Z"/>
                            <w:rFonts w:ascii="Arial" w:hAnsi="Arial" w:cs="Arial"/>
                            <w:shd w:val="clear" w:color="auto" w:fill="FFFFFF"/>
                          </w:rPr>
                        </w:pPr>
                      </w:p>
                      <w:p w14:paraId="360A57DC" w14:textId="77777777" w:rsidR="001477BE" w:rsidRDefault="001477BE" w:rsidP="001477BE">
                        <w:pPr>
                          <w:spacing w:before="196" w:line="297" w:lineRule="auto"/>
                          <w:ind w:left="3959" w:right="230"/>
                          <w:jc w:val="both"/>
                          <w:rPr>
                            <w:ins w:id="98" w:author="Shekhar Shirwalkar" w:date="2025-01-08T16:40:00Z"/>
                            <w:sz w:val="21"/>
                          </w:rPr>
                        </w:pPr>
                        <w:ins w:id="99" w:author="Shekhar Shirwalkar" w:date="2025-01-08T16:41:00Z">
                          <w:r w:rsidRPr="00692DFF">
                            <w:rPr>
                              <w:rFonts w:ascii="Arial" w:hAnsi="Arial" w:cs="Arial"/>
                              <w:shd w:val="clear" w:color="auto" w:fill="FFFFFF"/>
                            </w:rPr>
                            <w:t xml:space="preserve">Mr. Ishwar Chand Mangal </w:t>
                          </w:r>
                          <w:r w:rsidRPr="00E15E34">
                            <w:rPr>
                              <w:rFonts w:ascii="Arial" w:hAnsi="Arial" w:cs="Arial"/>
                              <w:shd w:val="clear" w:color="auto" w:fill="FFFFFF"/>
                            </w:rPr>
                            <w:t>is a family man with an orientation towards spirituality, takes pride in Indian heritage and believes in being connected with one’s roots.</w:t>
                          </w:r>
                        </w:ins>
                      </w:p>
                      <w:p w14:paraId="45D95DDA" w14:textId="77777777" w:rsidR="001477BE" w:rsidRDefault="001477BE">
                        <w:pPr>
                          <w:spacing w:before="196" w:line="297" w:lineRule="auto"/>
                          <w:ind w:left="3959" w:right="230"/>
                          <w:jc w:val="both"/>
                          <w:rPr>
                            <w:ins w:id="100" w:author="Shekhar Shirwalkar" w:date="2025-01-08T16:40:00Z"/>
                            <w:sz w:val="21"/>
                          </w:rPr>
                        </w:pPr>
                      </w:p>
                      <w:p w14:paraId="3EF2403F" w14:textId="77777777" w:rsidR="001477BE" w:rsidRDefault="001477BE">
                        <w:pPr>
                          <w:spacing w:before="196" w:line="297" w:lineRule="auto"/>
                          <w:ind w:left="3959" w:right="230"/>
                          <w:jc w:val="both"/>
                          <w:rPr>
                            <w:ins w:id="101" w:author="Shekhar Shirwalkar" w:date="2025-01-08T16:40:00Z"/>
                            <w:sz w:val="21"/>
                          </w:rPr>
                        </w:pPr>
                      </w:p>
                      <w:p w14:paraId="6E9798BC" w14:textId="77777777" w:rsidR="001477BE" w:rsidRDefault="001477BE">
                        <w:pPr>
                          <w:spacing w:before="196" w:line="297" w:lineRule="auto"/>
                          <w:ind w:left="3959" w:right="230"/>
                          <w:jc w:val="both"/>
                          <w:rPr>
                            <w:ins w:id="102" w:author="Shekhar Shirwalkar" w:date="2025-01-08T16:40:00Z"/>
                            <w:sz w:val="21"/>
                          </w:rPr>
                        </w:pPr>
                      </w:p>
                      <w:p w14:paraId="48CB5B0F" w14:textId="77777777" w:rsidR="001477BE" w:rsidRDefault="001477BE">
                        <w:pPr>
                          <w:spacing w:before="196" w:line="297" w:lineRule="auto"/>
                          <w:ind w:left="3959" w:right="230"/>
                          <w:jc w:val="both"/>
                          <w:rPr>
                            <w:ins w:id="103" w:author="Shekhar Shirwalkar" w:date="2025-01-08T16:40:00Z"/>
                            <w:sz w:val="21"/>
                          </w:rPr>
                        </w:pPr>
                      </w:p>
                      <w:p w14:paraId="3C71248B" w14:textId="77777777" w:rsidR="001477BE" w:rsidRDefault="001477BE">
                        <w:pPr>
                          <w:spacing w:before="196" w:line="297" w:lineRule="auto"/>
                          <w:ind w:left="3959" w:right="230"/>
                          <w:jc w:val="both"/>
                          <w:rPr>
                            <w:sz w:val="21"/>
                          </w:rPr>
                        </w:pPr>
                      </w:p>
                    </w:txbxContent>
                  </v:textbox>
                </v:shape>
                <w10:wrap type="topAndBottom" anchorx="page"/>
              </v:group>
            </w:pict>
          </mc:Fallback>
        </mc:AlternateContent>
      </w:r>
      <w:commentRangeEnd w:id="49"/>
      <w:del w:id="104" w:author="Shekhar Shirwalkar" w:date="2025-01-08T16:42:00Z">
        <w:r w:rsidDel="001477BE">
          <w:rPr>
            <w:noProof/>
            <w:sz w:val="20"/>
            <w:lang w:val="en-IN" w:eastAsia="en-IN"/>
          </w:rPr>
          <mc:AlternateContent>
            <mc:Choice Requires="wps">
              <w:drawing>
                <wp:anchor distT="0" distB="0" distL="0" distR="0" simplePos="0" relativeHeight="251660800" behindDoc="1" locked="0" layoutInCell="1" allowOverlap="1" wp14:anchorId="74555665" wp14:editId="08E059C7">
                  <wp:simplePos x="0" y="0"/>
                  <wp:positionH relativeFrom="page">
                    <wp:posOffset>666115</wp:posOffset>
                  </wp:positionH>
                  <wp:positionV relativeFrom="paragraph">
                    <wp:posOffset>335915</wp:posOffset>
                  </wp:positionV>
                  <wp:extent cx="9525000" cy="104775"/>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0" cy="104775"/>
                          </a:xfrm>
                          <a:custGeom>
                            <a:avLst/>
                            <a:gdLst/>
                            <a:ahLst/>
                            <a:cxnLst/>
                            <a:rect l="l" t="t" r="r" b="b"/>
                            <a:pathLst>
                              <a:path w="9525000" h="104775">
                                <a:moveTo>
                                  <a:pt x="9525000" y="0"/>
                                </a:moveTo>
                                <a:lnTo>
                                  <a:pt x="9515475" y="0"/>
                                </a:lnTo>
                                <a:lnTo>
                                  <a:pt x="9525" y="0"/>
                                </a:lnTo>
                                <a:lnTo>
                                  <a:pt x="0" y="0"/>
                                </a:lnTo>
                                <a:lnTo>
                                  <a:pt x="0" y="9525"/>
                                </a:lnTo>
                                <a:lnTo>
                                  <a:pt x="0" y="104775"/>
                                </a:lnTo>
                                <a:lnTo>
                                  <a:pt x="9525" y="104775"/>
                                </a:lnTo>
                                <a:lnTo>
                                  <a:pt x="9525" y="9525"/>
                                </a:lnTo>
                                <a:lnTo>
                                  <a:pt x="9515475" y="9525"/>
                                </a:lnTo>
                                <a:lnTo>
                                  <a:pt x="9515475" y="104775"/>
                                </a:lnTo>
                                <a:lnTo>
                                  <a:pt x="9525000" y="104775"/>
                                </a:lnTo>
                                <a:lnTo>
                                  <a:pt x="9525000" y="9525"/>
                                </a:lnTo>
                                <a:lnTo>
                                  <a:pt x="9525000" y="0"/>
                                </a:lnTo>
                                <a:close/>
                              </a:path>
                            </a:pathLst>
                          </a:custGeom>
                          <a:solidFill>
                            <a:srgbClr val="E9E9E9"/>
                          </a:solidFill>
                        </wps:spPr>
                        <wps:bodyPr wrap="square" lIns="0" tIns="0" rIns="0" bIns="0" rtlCol="0">
                          <a:prstTxWarp prst="textNoShape">
                            <a:avLst/>
                          </a:prstTxWarp>
                          <a:noAutofit/>
                        </wps:bodyPr>
                      </wps:wsp>
                    </a:graphicData>
                  </a:graphic>
                </wp:anchor>
              </w:drawing>
            </mc:Choice>
            <mc:Fallback>
              <w:pict>
                <v:shape w14:anchorId="1102CA57" id="Graphic 87" o:spid="_x0000_s1026" style="position:absolute;margin-left:52.45pt;margin-top:26.45pt;width:750pt;height:8.25pt;z-index:-251655680;visibility:visible;mso-wrap-style:square;mso-wrap-distance-left:0;mso-wrap-distance-top:0;mso-wrap-distance-right:0;mso-wrap-distance-bottom:0;mso-position-horizontal:absolute;mso-position-horizontal-relative:page;mso-position-vertical:absolute;mso-position-vertical-relative:text;v-text-anchor:top" coordsize="9525000,104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" path="m9525000,r-9525,l9525,,,,,9525r,95250l9525,104775r,-95250l9515475,9525r,95250l9525000,104775r,-95250l9525000,xe" fillcolor="#e9e9e9" stroked="f">
                  <v:path arrowok="t"/>
                  <w10:wrap type="topAndBottom" anchorx="page"/>
                </v:shape>
              </w:pict>
            </mc:Fallback>
          </mc:AlternateContent>
        </w:r>
      </w:del>
    </w:p>
    <w:p w14:paraId="2244CBFB" w14:textId="77777777" w:rsidR="00590F9E" w:rsidRDefault="00590F9E">
      <w:pPr>
        <w:pStyle w:val="BodyText"/>
        <w:spacing w:before="181"/>
        <w:rPr>
          <w:sz w:val="27"/>
        </w:rPr>
      </w:pPr>
    </w:p>
    <w:p w14:paraId="44520EAF" w14:textId="77777777" w:rsidR="00590F9E" w:rsidRPr="00852805" w:rsidRDefault="00745046">
      <w:pPr>
        <w:pStyle w:val="Heading4"/>
        <w:ind w:left="4054"/>
        <w:jc w:val="both"/>
        <w:rPr>
          <w:sz w:val="23"/>
          <w:rPrChange w:id="105" w:author="Shekhar Shirwalkar" w:date="2025-01-08T16:50:00Z">
            <w:rPr/>
          </w:rPrChange>
        </w:rPr>
      </w:pPr>
      <w:r w:rsidRPr="00852805">
        <w:rPr>
          <w:sz w:val="23"/>
          <w:rPrChange w:id="106" w:author="Shekhar Shirwalkar" w:date="2025-01-08T16:50:00Z">
            <w:rPr/>
          </w:rPrChange>
        </w:rPr>
        <w:t xml:space="preserve">Ankit </w:t>
      </w:r>
      <w:proofErr w:type="spellStart"/>
      <w:r w:rsidRPr="00852805">
        <w:rPr>
          <w:sz w:val="23"/>
          <w:rPrChange w:id="107" w:author="Shekhar Shirwalkar" w:date="2025-01-08T16:50:00Z">
            <w:rPr/>
          </w:rPrChange>
        </w:rPr>
        <w:t>Kanchal</w:t>
      </w:r>
      <w:proofErr w:type="spellEnd"/>
      <w:r w:rsidRPr="00852805">
        <w:rPr>
          <w:sz w:val="23"/>
          <w:rPrChange w:id="108" w:author="Shekhar Shirwalkar" w:date="2025-01-08T16:50:00Z">
            <w:rPr/>
          </w:rPrChange>
        </w:rPr>
        <w:t xml:space="preserve"> – </w:t>
      </w:r>
      <w:ins w:id="109" w:author="Shekhar Shirwalkar" w:date="2025-01-08T16:46:00Z">
        <w:r w:rsidR="001477BE" w:rsidRPr="00852805">
          <w:rPr>
            <w:sz w:val="23"/>
            <w:rPrChange w:id="110" w:author="Shekhar Shirwalkar" w:date="2025-01-08T16:50:00Z">
              <w:rPr/>
            </w:rPrChange>
          </w:rPr>
          <w:t xml:space="preserve">Founder &amp; </w:t>
        </w:r>
      </w:ins>
      <w:r w:rsidRPr="00852805">
        <w:rPr>
          <w:sz w:val="23"/>
          <w:rPrChange w:id="111" w:author="Shekhar Shirwalkar" w:date="2025-01-08T16:50:00Z">
            <w:rPr/>
          </w:rPrChange>
        </w:rPr>
        <w:t>Managing Director</w:t>
      </w:r>
      <w:del w:id="112" w:author="Shekhar Shirwalkar" w:date="2025-01-08T16:46:00Z">
        <w:r w:rsidRPr="00852805" w:rsidDel="001477BE">
          <w:rPr>
            <w:sz w:val="23"/>
            <w:rPrChange w:id="113" w:author="Shekhar Shirwalkar" w:date="2025-01-08T16:50:00Z">
              <w:rPr/>
            </w:rPrChange>
          </w:rPr>
          <w:delText xml:space="preserve"> &amp; </w:delText>
        </w:r>
        <w:r w:rsidRPr="00852805" w:rsidDel="001477BE">
          <w:rPr>
            <w:spacing w:val="-5"/>
            <w:sz w:val="23"/>
            <w:rPrChange w:id="114" w:author="Shekhar Shirwalkar" w:date="2025-01-08T16:50:00Z">
              <w:rPr>
                <w:spacing w:val="-5"/>
              </w:rPr>
            </w:rPrChange>
          </w:rPr>
          <w:delText>CEO</w:delText>
        </w:r>
      </w:del>
    </w:p>
    <w:p w14:paraId="1B0A39C0" w14:textId="77777777" w:rsidR="00590F9E" w:rsidRPr="00852805" w:rsidRDefault="001477BE">
      <w:pPr>
        <w:spacing w:before="196" w:line="297" w:lineRule="auto"/>
        <w:ind w:left="4054" w:right="728"/>
        <w:jc w:val="both"/>
        <w:rPr>
          <w:sz w:val="17"/>
          <w:rPrChange w:id="115" w:author="Shekhar Shirwalkar" w:date="2025-01-08T16:50:00Z">
            <w:rPr>
              <w:sz w:val="21"/>
            </w:rPr>
          </w:rPrChange>
        </w:rPr>
      </w:pPr>
      <w:r w:rsidRPr="00852805">
        <w:rPr>
          <w:noProof/>
          <w:sz w:val="18"/>
          <w:lang w:val="en-IN" w:eastAsia="en-IN"/>
          <w:rPrChange w:id="116" w:author="Shekhar Shirwalkar" w:date="2025-01-08T16:50:00Z">
            <w:rPr>
              <w:noProof/>
              <w:lang w:val="en-IN" w:eastAsia="en-IN"/>
            </w:rPr>
          </w:rPrChange>
        </w:rPr>
        <mc:AlternateContent>
          <mc:Choice Requires="wpg">
            <w:drawing>
              <wp:anchor distT="0" distB="0" distL="0" distR="0" simplePos="0" relativeHeight="251653632" behindDoc="1" locked="0" layoutInCell="1" allowOverlap="1" wp14:anchorId="413968BE" wp14:editId="52740894">
                <wp:simplePos x="0" y="0"/>
                <wp:positionH relativeFrom="page">
                  <wp:posOffset>590550</wp:posOffset>
                </wp:positionH>
                <wp:positionV relativeFrom="paragraph">
                  <wp:posOffset>-705485</wp:posOffset>
                </wp:positionV>
                <wp:extent cx="9525000" cy="3533775"/>
                <wp:effectExtent l="0" t="0" r="0" b="9525"/>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0" cy="3533775"/>
                          <a:chOff x="0" y="0"/>
                          <a:chExt cx="9525000" cy="3533775"/>
                        </a:xfrm>
                      </wpg:grpSpPr>
                      <wps:wsp>
                        <wps:cNvPr id="89" name="Graphic 89"/>
                        <wps:cNvSpPr/>
                        <wps:spPr>
                          <a:xfrm>
                            <a:off x="-12" y="12"/>
                            <a:ext cx="9525000" cy="3533775"/>
                          </a:xfrm>
                          <a:custGeom>
                            <a:avLst/>
                            <a:gdLst/>
                            <a:ahLst/>
                            <a:cxnLst/>
                            <a:rect l="l" t="t" r="r" b="b"/>
                            <a:pathLst>
                              <a:path w="9525000" h="3533775">
                                <a:moveTo>
                                  <a:pt x="9525000" y="0"/>
                                </a:moveTo>
                                <a:lnTo>
                                  <a:pt x="9515475" y="0"/>
                                </a:lnTo>
                                <a:lnTo>
                                  <a:pt x="9515475" y="3524237"/>
                                </a:lnTo>
                                <a:lnTo>
                                  <a:pt x="9525" y="3524237"/>
                                </a:lnTo>
                                <a:lnTo>
                                  <a:pt x="9525" y="0"/>
                                </a:lnTo>
                                <a:lnTo>
                                  <a:pt x="0" y="0"/>
                                </a:lnTo>
                                <a:lnTo>
                                  <a:pt x="0" y="3524237"/>
                                </a:lnTo>
                                <a:lnTo>
                                  <a:pt x="0" y="3533762"/>
                                </a:lnTo>
                                <a:lnTo>
                                  <a:pt x="9525" y="3533762"/>
                                </a:lnTo>
                                <a:lnTo>
                                  <a:pt x="9515475" y="3533762"/>
                                </a:lnTo>
                                <a:lnTo>
                                  <a:pt x="9525000" y="3533762"/>
                                </a:lnTo>
                                <a:lnTo>
                                  <a:pt x="9525000" y="3524237"/>
                                </a:lnTo>
                                <a:lnTo>
                                  <a:pt x="9525000" y="0"/>
                                </a:lnTo>
                                <a:close/>
                              </a:path>
                            </a:pathLst>
                          </a:custGeom>
                          <a:solidFill>
                            <a:srgbClr val="E9E9E9"/>
                          </a:solidFill>
                        </wps:spPr>
                        <wps:bodyPr wrap="square" lIns="0" tIns="0" rIns="0" bIns="0" rtlCol="0">
                          <a:prstTxWarp prst="textNoShape">
                            <a:avLst/>
                          </a:prstTxWarp>
                          <a:noAutofit/>
                        </wps:bodyPr>
                      </wps:wsp>
                      <pic:pic xmlns:pic="http://schemas.openxmlformats.org/drawingml/2006/picture">
                        <pic:nvPicPr>
                          <pic:cNvPr id="90" name="Image 90" descr="Ankit Kanchal_2017"/>
                          <pic:cNvPicPr/>
                        </pic:nvPicPr>
                        <pic:blipFill>
                          <a:blip r:embed="rId206" cstate="print"/>
                          <a:stretch>
                            <a:fillRect/>
                          </a:stretch>
                        </pic:blipFill>
                        <pic:spPr>
                          <a:xfrm>
                            <a:off x="238125" y="714375"/>
                            <a:ext cx="1904999" cy="1904999"/>
                          </a:xfrm>
                          <a:prstGeom prst="rect">
                            <a:avLst/>
                          </a:prstGeom>
                        </pic:spPr>
                      </pic:pic>
                    </wpg:wgp>
                  </a:graphicData>
                </a:graphic>
              </wp:anchor>
            </w:drawing>
          </mc:Choice>
          <mc:Fallback>
            <w:pict>
              <v:group w14:anchorId="1B5B1D78" id="Group 88" o:spid="_x0000_s1026" style="position:absolute;margin-left:46.5pt;margin-top:-55.55pt;width:750pt;height:278.25pt;z-index:-251662848;mso-wrap-distance-left:0;mso-wrap-distance-right:0;mso-position-horizontal-relative:page" coordsize="95250,35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">
                <v:shape id="Graphic 89" o:spid="_x0000_s1027" style="position:absolute;width:95249;height:35337;visibility:visible;mso-wrap-style:square;v-text-anchor:top" coordsize="9525000,353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" path="m9525000,r-9525,l9515475,3524237r-9505950,l9525,,,,,3524237r,9525l9525,3533762r9505950,l9525000,3533762r,-9525l9525000,xe" fillcolor="#e9e9e9" stroked="f">
                  <v:path arrowok="t"/>
                </v:shape>
                <v:shape id="Image 90" o:spid="_x0000_s1028" type="#_x0000_t75" alt="Ankit Kanchal_2017" style="position:absolute;left:2381;top:7143;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">
                  <v:imagedata r:id="rId207" o:title="Ankit Kanchal_2017"/>
                </v:shape>
                <w10:wrap anchorx="page"/>
              </v:group>
            </w:pict>
          </mc:Fallback>
        </mc:AlternateContent>
      </w:r>
      <w:r w:rsidR="00745046" w:rsidRPr="00852805">
        <w:rPr>
          <w:sz w:val="17"/>
          <w:rPrChange w:id="117" w:author="Shekhar Shirwalkar" w:date="2025-01-08T16:50:00Z">
            <w:rPr>
              <w:sz w:val="21"/>
            </w:rPr>
          </w:rPrChange>
        </w:rPr>
        <w:t xml:space="preserve">Ankit </w:t>
      </w:r>
      <w:proofErr w:type="spellStart"/>
      <w:r w:rsidR="00745046" w:rsidRPr="00852805">
        <w:rPr>
          <w:sz w:val="17"/>
          <w:rPrChange w:id="118" w:author="Shekhar Shirwalkar" w:date="2025-01-08T16:50:00Z">
            <w:rPr>
              <w:sz w:val="21"/>
            </w:rPr>
          </w:rPrChange>
        </w:rPr>
        <w:t>Kanchal</w:t>
      </w:r>
      <w:proofErr w:type="spellEnd"/>
      <w:r w:rsidR="00745046" w:rsidRPr="00852805">
        <w:rPr>
          <w:sz w:val="17"/>
          <w:rPrChange w:id="119" w:author="Shekhar Shirwalkar" w:date="2025-01-08T16:50:00Z">
            <w:rPr>
              <w:sz w:val="21"/>
            </w:rPr>
          </w:rPrChange>
        </w:rPr>
        <w:t xml:space="preserve"> is a professional turned founder, when he took the raw idea and turned into a company dedicated to Renewables.</w:t>
      </w:r>
      <w:r w:rsidR="00745046" w:rsidRPr="00852805">
        <w:rPr>
          <w:spacing w:val="-1"/>
          <w:sz w:val="17"/>
          <w:rPrChange w:id="120" w:author="Shekhar Shirwalkar" w:date="2025-01-08T16:50:00Z">
            <w:rPr>
              <w:spacing w:val="-1"/>
              <w:sz w:val="21"/>
            </w:rPr>
          </w:rPrChange>
        </w:rPr>
        <w:t xml:space="preserve"> </w:t>
      </w:r>
      <w:r w:rsidR="00745046" w:rsidRPr="00852805">
        <w:rPr>
          <w:sz w:val="17"/>
          <w:rPrChange w:id="121" w:author="Shekhar Shirwalkar" w:date="2025-01-08T16:50:00Z">
            <w:rPr>
              <w:sz w:val="21"/>
            </w:rPr>
          </w:rPrChange>
        </w:rPr>
        <w:t xml:space="preserve">Academically, he holds a Degree in Finance and a Masters in Marketing. His 14 years of experience has largely been in the field of Renewables. Before becoming the anchor at Enrich, he was associated with Renewables major in India. To his credit are several national and international accolades that commend his contribution to the solar energy industry, these include – the </w:t>
      </w:r>
      <w:proofErr w:type="spellStart"/>
      <w:r w:rsidR="00745046" w:rsidRPr="00852805">
        <w:rPr>
          <w:sz w:val="17"/>
          <w:rPrChange w:id="122" w:author="Shekhar Shirwalkar" w:date="2025-01-08T16:50:00Z">
            <w:rPr>
              <w:sz w:val="21"/>
            </w:rPr>
          </w:rPrChange>
        </w:rPr>
        <w:t>Udyog</w:t>
      </w:r>
      <w:proofErr w:type="spellEnd"/>
      <w:r w:rsidR="00745046" w:rsidRPr="00852805">
        <w:rPr>
          <w:sz w:val="17"/>
          <w:rPrChange w:id="123" w:author="Shekhar Shirwalkar" w:date="2025-01-08T16:50:00Z">
            <w:rPr>
              <w:sz w:val="21"/>
            </w:rPr>
          </w:rPrChange>
        </w:rPr>
        <w:t xml:space="preserve"> Rattan Award, the Bharat </w:t>
      </w:r>
      <w:proofErr w:type="spellStart"/>
      <w:r w:rsidR="00745046" w:rsidRPr="00852805">
        <w:rPr>
          <w:sz w:val="17"/>
          <w:rPrChange w:id="124" w:author="Shekhar Shirwalkar" w:date="2025-01-08T16:50:00Z">
            <w:rPr>
              <w:sz w:val="21"/>
            </w:rPr>
          </w:rPrChange>
        </w:rPr>
        <w:t>Udyog</w:t>
      </w:r>
      <w:proofErr w:type="spellEnd"/>
      <w:r w:rsidR="00745046" w:rsidRPr="00852805">
        <w:rPr>
          <w:sz w:val="17"/>
          <w:rPrChange w:id="125" w:author="Shekhar Shirwalkar" w:date="2025-01-08T16:50:00Z">
            <w:rPr>
              <w:sz w:val="21"/>
            </w:rPr>
          </w:rPrChange>
        </w:rPr>
        <w:t xml:space="preserve"> </w:t>
      </w:r>
      <w:proofErr w:type="spellStart"/>
      <w:r w:rsidR="00745046" w:rsidRPr="00852805">
        <w:rPr>
          <w:sz w:val="17"/>
          <w:rPrChange w:id="126" w:author="Shekhar Shirwalkar" w:date="2025-01-08T16:50:00Z">
            <w:rPr>
              <w:sz w:val="21"/>
            </w:rPr>
          </w:rPrChange>
        </w:rPr>
        <w:t>Samman</w:t>
      </w:r>
      <w:proofErr w:type="spellEnd"/>
      <w:r w:rsidR="00745046" w:rsidRPr="00852805">
        <w:rPr>
          <w:sz w:val="17"/>
          <w:rPrChange w:id="127" w:author="Shekhar Shirwalkar" w:date="2025-01-08T16:50:00Z">
            <w:rPr>
              <w:sz w:val="21"/>
            </w:rPr>
          </w:rPrChange>
        </w:rPr>
        <w:t xml:space="preserve"> </w:t>
      </w:r>
      <w:proofErr w:type="spellStart"/>
      <w:r w:rsidR="00745046" w:rsidRPr="00852805">
        <w:rPr>
          <w:sz w:val="17"/>
          <w:rPrChange w:id="128" w:author="Shekhar Shirwalkar" w:date="2025-01-08T16:50:00Z">
            <w:rPr>
              <w:sz w:val="21"/>
            </w:rPr>
          </w:rPrChange>
        </w:rPr>
        <w:t>Puraskar</w:t>
      </w:r>
      <w:proofErr w:type="spellEnd"/>
      <w:r w:rsidR="00745046" w:rsidRPr="00852805">
        <w:rPr>
          <w:sz w:val="17"/>
          <w:rPrChange w:id="129" w:author="Shekhar Shirwalkar" w:date="2025-01-08T16:50:00Z">
            <w:rPr>
              <w:sz w:val="21"/>
            </w:rPr>
          </w:rPrChange>
        </w:rPr>
        <w:t xml:space="preserve"> and the Asia Pacific Achievers Award.</w:t>
      </w:r>
    </w:p>
    <w:p w14:paraId="72563CFC" w14:textId="77777777" w:rsidR="00590F9E" w:rsidRDefault="00745046">
      <w:pPr>
        <w:spacing w:before="153" w:line="297" w:lineRule="auto"/>
        <w:ind w:left="4054" w:right="728"/>
        <w:jc w:val="both"/>
        <w:rPr>
          <w:sz w:val="21"/>
        </w:rPr>
      </w:pPr>
      <w:r w:rsidRPr="00852805">
        <w:rPr>
          <w:sz w:val="17"/>
          <w:rPrChange w:id="130" w:author="Shekhar Shirwalkar" w:date="2025-01-08T16:50:00Z">
            <w:rPr>
              <w:sz w:val="21"/>
            </w:rPr>
          </w:rPrChange>
        </w:rPr>
        <w:t>At the helm of the organization, he nurtures, leads, and inspires Team Enrich to overcome hurdles that come when an organization that has been growing at 50% CAGR and more recently at over 100% on a year to year basis. Through his strategic thinking, keen entrepreneurial acumen and depth of industry understanding as a pioneer, he sets the organization’s long term goals. He oversees global Business Development, Strategy and Planning, Corporate Finance, Legal, Human Resources and</w:t>
      </w:r>
      <w:r w:rsidRPr="00852805">
        <w:rPr>
          <w:spacing w:val="-3"/>
          <w:sz w:val="17"/>
          <w:rPrChange w:id="131" w:author="Shekhar Shirwalkar" w:date="2025-01-08T16:50:00Z">
            <w:rPr>
              <w:spacing w:val="-3"/>
              <w:sz w:val="21"/>
            </w:rPr>
          </w:rPrChange>
        </w:rPr>
        <w:t xml:space="preserve"> </w:t>
      </w:r>
      <w:r w:rsidRPr="00852805">
        <w:rPr>
          <w:sz w:val="17"/>
          <w:rPrChange w:id="132" w:author="Shekhar Shirwalkar" w:date="2025-01-08T16:50:00Z">
            <w:rPr>
              <w:sz w:val="21"/>
            </w:rPr>
          </w:rPrChange>
        </w:rPr>
        <w:t>Administration. He also spearheads the organization’s foray into new businesses and adoption of world-class business practices that make Enrich “A</w:t>
      </w:r>
      <w:r w:rsidRPr="00852805">
        <w:rPr>
          <w:spacing w:val="-4"/>
          <w:sz w:val="17"/>
          <w:rPrChange w:id="133" w:author="Shekhar Shirwalkar" w:date="2025-01-08T16:50:00Z">
            <w:rPr>
              <w:spacing w:val="-4"/>
              <w:sz w:val="21"/>
            </w:rPr>
          </w:rPrChange>
        </w:rPr>
        <w:t xml:space="preserve"> </w:t>
      </w:r>
      <w:r w:rsidRPr="00852805">
        <w:rPr>
          <w:sz w:val="17"/>
          <w:rPrChange w:id="134" w:author="Shekhar Shirwalkar" w:date="2025-01-08T16:50:00Z">
            <w:rPr>
              <w:sz w:val="21"/>
            </w:rPr>
          </w:rPrChange>
        </w:rPr>
        <w:t>great place to work”.</w:t>
      </w:r>
    </w:p>
    <w:p w14:paraId="716E7F43" w14:textId="77777777" w:rsidR="00590F9E" w:rsidRDefault="00590F9E">
      <w:pPr>
        <w:pStyle w:val="BodyText"/>
        <w:rPr>
          <w:sz w:val="27"/>
        </w:rPr>
      </w:pPr>
    </w:p>
    <w:p w14:paraId="371526F3" w14:textId="77777777" w:rsidR="00590F9E" w:rsidRDefault="00590F9E">
      <w:pPr>
        <w:pStyle w:val="BodyText"/>
        <w:rPr>
          <w:sz w:val="27"/>
        </w:rPr>
      </w:pPr>
    </w:p>
    <w:p w14:paraId="41840AA0" w14:textId="77777777" w:rsidR="001477BE" w:rsidRDefault="001477BE">
      <w:pPr>
        <w:rPr>
          <w:ins w:id="135" w:author="Shekhar Shirwalkar" w:date="2025-01-08T16:45:00Z"/>
          <w:sz w:val="27"/>
        </w:rPr>
      </w:pPr>
    </w:p>
    <w:p w14:paraId="01986782" w14:textId="77777777" w:rsidR="001477BE" w:rsidRDefault="001477BE" w:rsidP="001477BE">
      <w:pPr>
        <w:pStyle w:val="Heading4"/>
        <w:ind w:left="4054"/>
        <w:jc w:val="both"/>
        <w:rPr>
          <w:ins w:id="136" w:author="Shekhar Shirwalkar" w:date="2025-01-08T16:46:00Z"/>
          <w:spacing w:val="-5"/>
        </w:rPr>
      </w:pPr>
      <w:proofErr w:type="spellStart"/>
      <w:ins w:id="137" w:author="Shekhar Shirwalkar" w:date="2025-01-08T16:45:00Z">
        <w:r>
          <w:t>Arun</w:t>
        </w:r>
        <w:proofErr w:type="spellEnd"/>
        <w:r>
          <w:t xml:space="preserve"> </w:t>
        </w:r>
        <w:proofErr w:type="spellStart"/>
        <w:r>
          <w:t>T</w:t>
        </w:r>
      </w:ins>
      <w:ins w:id="138" w:author="Shekhar Shirwalkar" w:date="2025-01-08T16:46:00Z">
        <w:r>
          <w:t>ripath</w:t>
        </w:r>
      </w:ins>
      <w:ins w:id="139" w:author="Shekhar Shirwalkar" w:date="2025-01-08T16:47:00Z">
        <w:r w:rsidR="00852805">
          <w:t>i</w:t>
        </w:r>
      </w:ins>
      <w:proofErr w:type="spellEnd"/>
      <w:ins w:id="140" w:author="Shekhar Shirwalkar" w:date="2025-01-08T16:45:00Z">
        <w:r>
          <w:t xml:space="preserve"> –Director &amp; </w:t>
        </w:r>
        <w:r>
          <w:rPr>
            <w:spacing w:val="-5"/>
          </w:rPr>
          <w:t>CEO</w:t>
        </w:r>
      </w:ins>
      <w:ins w:id="141" w:author="Shekhar Shirwalkar" w:date="2025-01-08T16:46:00Z">
        <w:r>
          <w:rPr>
            <w:spacing w:val="-5"/>
          </w:rPr>
          <w:t xml:space="preserve"> – Renewables</w:t>
        </w:r>
      </w:ins>
    </w:p>
    <w:p w14:paraId="4EC78F5D" w14:textId="77777777" w:rsidR="001477BE" w:rsidRDefault="001477BE" w:rsidP="001477BE">
      <w:pPr>
        <w:pStyle w:val="Heading4"/>
        <w:ind w:left="4054"/>
        <w:jc w:val="both"/>
        <w:rPr>
          <w:ins w:id="142" w:author="Shekhar Shirwalkar" w:date="2025-01-08T16:45:00Z"/>
        </w:rPr>
      </w:pPr>
      <w:commentRangeStart w:id="143"/>
      <w:ins w:id="144" w:author="Shekhar Shirwalkar" w:date="2025-01-08T16:46:00Z">
        <w:r>
          <w:rPr>
            <w:noProof/>
            <w:lang w:val="en-IN" w:eastAsia="en-IN"/>
          </w:rPr>
          <w:drawing>
            <wp:inline distT="0" distB="0" distL="0" distR="0" wp14:anchorId="209A9540" wp14:editId="655C844D">
              <wp:extent cx="2078916" cy="185334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AT.png"/>
                      <pic:cNvPicPr/>
                    </pic:nvPicPr>
                    <pic:blipFill>
                      <a:blip r:embed="rId208">
                        <a:extLst>
                          <a:ext uri="{28A0092B-C50C-407E-A947-70E740481C1C}">
                            <a14:useLocalDpi xmlns:a14="http://schemas.microsoft.com/office/drawing/2010/main" val="0"/>
                          </a:ext>
                        </a:extLst>
                      </a:blip>
                      <a:stretch>
                        <a:fillRect/>
                      </a:stretch>
                    </pic:blipFill>
                    <pic:spPr>
                      <a:xfrm>
                        <a:off x="0" y="0"/>
                        <a:ext cx="2078916" cy="1853345"/>
                      </a:xfrm>
                      <a:prstGeom prst="rect">
                        <a:avLst/>
                      </a:prstGeom>
                    </pic:spPr>
                  </pic:pic>
                </a:graphicData>
              </a:graphic>
            </wp:inline>
          </w:drawing>
        </w:r>
      </w:ins>
      <w:commentRangeEnd w:id="143"/>
      <w:ins w:id="145" w:author="Shekhar Shirwalkar" w:date="2025-01-08T16:50:00Z">
        <w:r w:rsidR="00852805">
          <w:rPr>
            <w:rStyle w:val="CommentReference"/>
          </w:rPr>
          <w:commentReference w:id="143"/>
        </w:r>
      </w:ins>
    </w:p>
    <w:p w14:paraId="58D3B1E9" w14:textId="77777777" w:rsidR="00852805" w:rsidRPr="00852805" w:rsidRDefault="001477BE" w:rsidP="00852805">
      <w:pPr>
        <w:spacing w:before="196" w:line="297" w:lineRule="auto"/>
        <w:ind w:left="4054" w:right="728"/>
        <w:jc w:val="both"/>
        <w:rPr>
          <w:ins w:id="146" w:author="Shekhar Shirwalkar" w:date="2025-01-08T16:47:00Z"/>
          <w:noProof/>
          <w:sz w:val="18"/>
          <w:lang w:val="en-IN" w:eastAsia="en-IN"/>
          <w:rPrChange w:id="147" w:author="Shekhar Shirwalkar" w:date="2025-01-08T16:51:00Z">
            <w:rPr>
              <w:ins w:id="148" w:author="Shekhar Shirwalkar" w:date="2025-01-08T16:47:00Z"/>
              <w:noProof/>
              <w:lang w:val="en-IN" w:eastAsia="en-IN"/>
            </w:rPr>
          </w:rPrChange>
        </w:rPr>
      </w:pPr>
      <w:ins w:id="149" w:author="Shekhar Shirwalkar" w:date="2025-01-08T16:45:00Z">
        <w:r w:rsidRPr="00852805">
          <w:rPr>
            <w:noProof/>
            <w:sz w:val="18"/>
            <w:lang w:val="en-IN" w:eastAsia="en-IN"/>
            <w:rPrChange w:id="150" w:author="Shekhar Shirwalkar" w:date="2025-01-08T16:51:00Z">
              <w:rPr>
                <w:noProof/>
                <w:lang w:val="en-IN" w:eastAsia="en-IN"/>
              </w:rPr>
            </w:rPrChange>
          </w:rPr>
          <mc:AlternateContent>
            <mc:Choice Requires="wpg">
              <w:drawing>
                <wp:anchor distT="0" distB="0" distL="0" distR="0" simplePos="0" relativeHeight="251665920" behindDoc="1" locked="0" layoutInCell="1" allowOverlap="1" wp14:anchorId="02D8F872" wp14:editId="58BFE216">
                  <wp:simplePos x="0" y="0"/>
                  <wp:positionH relativeFrom="page">
                    <wp:posOffset>590550</wp:posOffset>
                  </wp:positionH>
                  <wp:positionV relativeFrom="paragraph">
                    <wp:posOffset>-705485</wp:posOffset>
                  </wp:positionV>
                  <wp:extent cx="9525000" cy="3533775"/>
                  <wp:effectExtent l="0" t="0" r="0" b="9525"/>
                  <wp:wrapNone/>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0" cy="3533775"/>
                            <a:chOff x="0" y="0"/>
                            <a:chExt cx="9525000" cy="3533775"/>
                          </a:xfrm>
                        </wpg:grpSpPr>
                        <wps:wsp>
                          <wps:cNvPr id="389" name="Graphic 89"/>
                          <wps:cNvSpPr/>
                          <wps:spPr>
                            <a:xfrm>
                              <a:off x="-12" y="12"/>
                              <a:ext cx="9525000" cy="3533775"/>
                            </a:xfrm>
                            <a:custGeom>
                              <a:avLst/>
                              <a:gdLst/>
                              <a:ahLst/>
                              <a:cxnLst/>
                              <a:rect l="l" t="t" r="r" b="b"/>
                              <a:pathLst>
                                <a:path w="9525000" h="3533775">
                                  <a:moveTo>
                                    <a:pt x="9525000" y="0"/>
                                  </a:moveTo>
                                  <a:lnTo>
                                    <a:pt x="9515475" y="0"/>
                                  </a:lnTo>
                                  <a:lnTo>
                                    <a:pt x="9515475" y="3524237"/>
                                  </a:lnTo>
                                  <a:lnTo>
                                    <a:pt x="9525" y="3524237"/>
                                  </a:lnTo>
                                  <a:lnTo>
                                    <a:pt x="9525" y="0"/>
                                  </a:lnTo>
                                  <a:lnTo>
                                    <a:pt x="0" y="0"/>
                                  </a:lnTo>
                                  <a:lnTo>
                                    <a:pt x="0" y="3524237"/>
                                  </a:lnTo>
                                  <a:lnTo>
                                    <a:pt x="0" y="3533762"/>
                                  </a:lnTo>
                                  <a:lnTo>
                                    <a:pt x="9525" y="3533762"/>
                                  </a:lnTo>
                                  <a:lnTo>
                                    <a:pt x="9515475" y="3533762"/>
                                  </a:lnTo>
                                  <a:lnTo>
                                    <a:pt x="9525000" y="3533762"/>
                                  </a:lnTo>
                                  <a:lnTo>
                                    <a:pt x="9525000" y="3524237"/>
                                  </a:lnTo>
                                  <a:lnTo>
                                    <a:pt x="9525000" y="0"/>
                                  </a:lnTo>
                                  <a:close/>
                                </a:path>
                              </a:pathLst>
                            </a:custGeom>
                            <a:solidFill>
                              <a:srgbClr val="E9E9E9"/>
                            </a:solidFill>
                          </wps:spPr>
                          <wps:bodyPr wrap="square" lIns="0" tIns="0" rIns="0" bIns="0" rtlCol="0">
                            <a:prstTxWarp prst="textNoShape">
                              <a:avLst/>
                            </a:prstTxWarp>
                            <a:noAutofit/>
                          </wps:bodyPr>
                        </wps:wsp>
                        <pic:pic xmlns:pic="http://schemas.openxmlformats.org/drawingml/2006/picture">
                          <pic:nvPicPr>
                            <pic:cNvPr id="390" name="Image 90" descr="Ankit Kanchal_2017"/>
                            <pic:cNvPicPr/>
                          </pic:nvPicPr>
                          <pic:blipFill>
                            <a:blip r:embed="rId206" cstate="print"/>
                            <a:stretch>
                              <a:fillRect/>
                            </a:stretch>
                          </pic:blipFill>
                          <pic:spPr>
                            <a:xfrm>
                              <a:off x="238125" y="714375"/>
                              <a:ext cx="1904999" cy="1904999"/>
                            </a:xfrm>
                            <a:prstGeom prst="rect">
                              <a:avLst/>
                            </a:prstGeom>
                          </pic:spPr>
                        </pic:pic>
                      </wpg:wgp>
                    </a:graphicData>
                  </a:graphic>
                </wp:anchor>
              </w:drawing>
            </mc:Choice>
            <mc:Fallback>
              <w:pict>
                <v:group w14:anchorId="176C1985" id="Group 388" o:spid="_x0000_s1026" style="position:absolute;margin-left:46.5pt;margin-top:-55.55pt;width:750pt;height:278.25pt;z-index:-251650560;mso-wrap-distance-left:0;mso-wrap-distance-right:0;mso-position-horizontal-relative:page" coordsize="95250,35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">
                  <v:shape id="Graphic 89" o:spid="_x0000_s1027" style="position:absolute;width:95249;height:35337;visibility:visible;mso-wrap-style:square;v-text-anchor:top" coordsize="9525000,353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" path="m9525000,r-9525,l9515475,3524237r-9505950,l9525,,,,,3524237r,9525l9525,3533762r9505950,l9525000,3533762r,-9525l9525000,xe" fillcolor="#e9e9e9" stroked="f">
                    <v:path arrowok="t"/>
                  </v:shape>
                  <v:shape id="Image 90" o:spid="_x0000_s1028" type="#_x0000_t75" alt="Ankit Kanchal_2017" style="position:absolute;left:2381;top:7143;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">
                    <v:imagedata r:id="rId207" o:title="Ankit Kanchal_2017"/>
                  </v:shape>
                  <w10:wrap anchorx="page"/>
                </v:group>
              </w:pict>
            </mc:Fallback>
          </mc:AlternateContent>
        </w:r>
      </w:ins>
      <w:ins w:id="151" w:author="Shekhar Shirwalkar" w:date="2025-01-08T16:47:00Z">
        <w:r w:rsidR="00852805" w:rsidRPr="00852805">
          <w:rPr>
            <w:rFonts w:asciiTheme="minorHAnsi" w:eastAsiaTheme="minorEastAsia" w:hAnsi="Corbel" w:cstheme="minorBidi"/>
            <w:color w:val="000000" w:themeColor="text1"/>
            <w:kern w:val="24"/>
            <w:szCs w:val="26"/>
            <w:lang w:val="en-IN" w:eastAsia="en-IN"/>
            <w:rPrChange w:id="152" w:author="Shekhar Shirwalkar" w:date="2025-01-08T16:51:00Z">
              <w:rPr>
                <w:rFonts w:asciiTheme="minorHAnsi" w:eastAsiaTheme="minorEastAsia" w:hAnsi="Corbel" w:cstheme="minorBidi"/>
                <w:color w:val="000000" w:themeColor="text1"/>
                <w:kern w:val="24"/>
                <w:sz w:val="26"/>
                <w:szCs w:val="26"/>
                <w:lang w:val="en-IN" w:eastAsia="en-IN"/>
              </w:rPr>
            </w:rPrChange>
          </w:rPr>
          <w:t xml:space="preserve"> Mr. </w:t>
        </w:r>
        <w:proofErr w:type="spellStart"/>
        <w:r w:rsidR="00852805" w:rsidRPr="00852805">
          <w:rPr>
            <w:rFonts w:asciiTheme="minorHAnsi" w:eastAsiaTheme="minorEastAsia" w:hAnsi="Corbel" w:cstheme="minorBidi"/>
            <w:color w:val="000000" w:themeColor="text1"/>
            <w:kern w:val="24"/>
            <w:szCs w:val="26"/>
            <w:lang w:val="en-IN" w:eastAsia="en-IN"/>
            <w:rPrChange w:id="153" w:author="Shekhar Shirwalkar" w:date="2025-01-08T16:51:00Z">
              <w:rPr>
                <w:rFonts w:asciiTheme="minorHAnsi" w:eastAsiaTheme="minorEastAsia" w:hAnsi="Corbel" w:cstheme="minorBidi"/>
                <w:color w:val="000000" w:themeColor="text1"/>
                <w:kern w:val="24"/>
                <w:sz w:val="26"/>
                <w:szCs w:val="26"/>
                <w:lang w:val="en-IN" w:eastAsia="en-IN"/>
              </w:rPr>
            </w:rPrChange>
          </w:rPr>
          <w:t>Arun</w:t>
        </w:r>
        <w:proofErr w:type="spellEnd"/>
        <w:r w:rsidR="00852805" w:rsidRPr="00852805">
          <w:rPr>
            <w:rFonts w:asciiTheme="minorHAnsi" w:eastAsiaTheme="minorEastAsia" w:hAnsi="Corbel" w:cstheme="minorBidi"/>
            <w:color w:val="000000" w:themeColor="text1"/>
            <w:kern w:val="24"/>
            <w:szCs w:val="26"/>
            <w:lang w:val="en-IN" w:eastAsia="en-IN"/>
            <w:rPrChange w:id="154" w:author="Shekhar Shirwalkar" w:date="2025-01-08T16:51:00Z">
              <w:rPr>
                <w:rFonts w:asciiTheme="minorHAnsi" w:eastAsiaTheme="minorEastAsia" w:hAnsi="Corbel" w:cstheme="minorBidi"/>
                <w:color w:val="000000" w:themeColor="text1"/>
                <w:kern w:val="24"/>
                <w:sz w:val="26"/>
                <w:szCs w:val="26"/>
                <w:lang w:val="en-IN" w:eastAsia="en-IN"/>
              </w:rPr>
            </w:rPrChange>
          </w:rPr>
          <w:t xml:space="preserve"> </w:t>
        </w:r>
        <w:proofErr w:type="spellStart"/>
        <w:r w:rsidR="00852805" w:rsidRPr="00852805">
          <w:rPr>
            <w:rFonts w:asciiTheme="minorHAnsi" w:eastAsiaTheme="minorEastAsia" w:hAnsi="Corbel" w:cstheme="minorBidi"/>
            <w:color w:val="000000" w:themeColor="text1"/>
            <w:kern w:val="24"/>
            <w:szCs w:val="26"/>
            <w:lang w:val="en-IN" w:eastAsia="en-IN"/>
            <w:rPrChange w:id="155" w:author="Shekhar Shirwalkar" w:date="2025-01-08T16:51:00Z">
              <w:rPr>
                <w:rFonts w:asciiTheme="minorHAnsi" w:eastAsiaTheme="minorEastAsia" w:hAnsi="Corbel" w:cstheme="minorBidi"/>
                <w:color w:val="000000" w:themeColor="text1"/>
                <w:kern w:val="24"/>
                <w:sz w:val="26"/>
                <w:szCs w:val="26"/>
                <w:lang w:val="en-IN" w:eastAsia="en-IN"/>
              </w:rPr>
            </w:rPrChange>
          </w:rPr>
          <w:t>Tripathi</w:t>
        </w:r>
        <w:proofErr w:type="spellEnd"/>
        <w:r w:rsidR="00852805" w:rsidRPr="00852805">
          <w:rPr>
            <w:rFonts w:asciiTheme="minorHAnsi" w:eastAsiaTheme="minorEastAsia" w:hAnsi="Corbel" w:cstheme="minorBidi"/>
            <w:color w:val="000000" w:themeColor="text1"/>
            <w:kern w:val="24"/>
            <w:szCs w:val="26"/>
            <w:lang w:val="en-IN" w:eastAsia="en-IN"/>
            <w:rPrChange w:id="156" w:author="Shekhar Shirwalkar" w:date="2025-01-08T16:51:00Z">
              <w:rPr>
                <w:rFonts w:asciiTheme="minorHAnsi" w:eastAsiaTheme="minorEastAsia" w:hAnsi="Corbel" w:cstheme="minorBidi"/>
                <w:color w:val="000000" w:themeColor="text1"/>
                <w:kern w:val="24"/>
                <w:sz w:val="26"/>
                <w:szCs w:val="26"/>
                <w:lang w:val="en-IN" w:eastAsia="en-IN"/>
              </w:rPr>
            </w:rPrChange>
          </w:rPr>
          <w:t xml:space="preserve"> ha</w:t>
        </w:r>
      </w:ins>
      <w:ins w:id="157" w:author="Shekhar Shirwalkar" w:date="2025-01-08T16:48:00Z">
        <w:r w:rsidR="00852805" w:rsidRPr="00852805">
          <w:rPr>
            <w:rFonts w:asciiTheme="minorHAnsi" w:eastAsiaTheme="minorEastAsia" w:hAnsi="Corbel" w:cstheme="minorBidi"/>
            <w:color w:val="000000" w:themeColor="text1"/>
            <w:kern w:val="24"/>
            <w:szCs w:val="26"/>
            <w:lang w:val="en-IN" w:eastAsia="en-IN"/>
            <w:rPrChange w:id="158" w:author="Shekhar Shirwalkar" w:date="2025-01-08T16:51:00Z">
              <w:rPr>
                <w:rFonts w:asciiTheme="minorHAnsi" w:eastAsiaTheme="minorEastAsia" w:hAnsi="Corbel" w:cstheme="minorBidi"/>
                <w:color w:val="000000" w:themeColor="text1"/>
                <w:kern w:val="24"/>
                <w:sz w:val="26"/>
                <w:szCs w:val="26"/>
                <w:lang w:val="en-IN" w:eastAsia="en-IN"/>
              </w:rPr>
            </w:rPrChange>
          </w:rPr>
          <w:t>s profound e</w:t>
        </w:r>
      </w:ins>
      <w:ins w:id="159" w:author="Shekhar Shirwalkar" w:date="2025-01-08T16:47:00Z">
        <w:r w:rsidR="00852805" w:rsidRPr="00852805">
          <w:rPr>
            <w:noProof/>
            <w:sz w:val="18"/>
            <w:rPrChange w:id="160" w:author="Shekhar Shirwalkar" w:date="2025-01-08T16:51:00Z">
              <w:rPr>
                <w:noProof/>
              </w:rPr>
            </w:rPrChange>
          </w:rPr>
          <w:t xml:space="preserve">xpertise in Solar, Wind, Hybrid, Energy Storage </w:t>
        </w:r>
      </w:ins>
      <w:ins w:id="161" w:author="Shekhar Shirwalkar" w:date="2025-01-08T16:48:00Z">
        <w:r w:rsidR="00852805" w:rsidRPr="00852805">
          <w:rPr>
            <w:noProof/>
            <w:sz w:val="18"/>
            <w:rPrChange w:id="162" w:author="Shekhar Shirwalkar" w:date="2025-01-08T16:51:00Z">
              <w:rPr>
                <w:noProof/>
              </w:rPr>
            </w:rPrChange>
          </w:rPr>
          <w:t xml:space="preserve">and other aspects of renewable energy. He carries with him more than </w:t>
        </w:r>
      </w:ins>
      <w:ins w:id="163" w:author="Shekhar Shirwalkar" w:date="2025-01-08T16:47:00Z">
        <w:r w:rsidR="00852805" w:rsidRPr="00852805">
          <w:rPr>
            <w:noProof/>
            <w:sz w:val="18"/>
            <w:lang w:eastAsia="en-IN"/>
            <w:rPrChange w:id="164" w:author="Shekhar Shirwalkar" w:date="2025-01-08T16:51:00Z">
              <w:rPr>
                <w:noProof/>
                <w:lang w:eastAsia="en-IN"/>
              </w:rPr>
            </w:rPrChange>
          </w:rPr>
          <w:t xml:space="preserve">28 years </w:t>
        </w:r>
      </w:ins>
      <w:ins w:id="165" w:author="Shekhar Shirwalkar" w:date="2025-01-08T16:48:00Z">
        <w:r w:rsidR="00852805" w:rsidRPr="00852805">
          <w:rPr>
            <w:noProof/>
            <w:sz w:val="18"/>
            <w:lang w:eastAsia="en-IN"/>
            <w:rPrChange w:id="166" w:author="Shekhar Shirwalkar" w:date="2025-01-08T16:51:00Z">
              <w:rPr>
                <w:noProof/>
                <w:lang w:eastAsia="en-IN"/>
              </w:rPr>
            </w:rPrChange>
          </w:rPr>
          <w:t xml:space="preserve">of professional experience in renewable energy. </w:t>
        </w:r>
      </w:ins>
      <w:ins w:id="167" w:author="Shekhar Shirwalkar" w:date="2025-01-08T16:49:00Z">
        <w:r w:rsidR="00852805" w:rsidRPr="00852805">
          <w:rPr>
            <w:noProof/>
            <w:sz w:val="18"/>
            <w:lang w:eastAsia="en-IN"/>
            <w:rPrChange w:id="168" w:author="Shekhar Shirwalkar" w:date="2025-01-08T16:51:00Z">
              <w:rPr>
                <w:noProof/>
                <w:lang w:eastAsia="en-IN"/>
              </w:rPr>
            </w:rPrChange>
          </w:rPr>
          <w:t xml:space="preserve">In his career span, Mr. Tripathi </w:t>
        </w:r>
      </w:ins>
      <w:ins w:id="169" w:author="Shekhar Shirwalkar" w:date="2025-01-08T16:48:00Z">
        <w:r w:rsidR="00852805" w:rsidRPr="00852805">
          <w:rPr>
            <w:noProof/>
            <w:sz w:val="18"/>
            <w:lang w:eastAsia="en-IN"/>
            <w:rPrChange w:id="170" w:author="Shekhar Shirwalkar" w:date="2025-01-08T16:51:00Z">
              <w:rPr>
                <w:noProof/>
                <w:lang w:eastAsia="en-IN"/>
              </w:rPr>
            </w:rPrChange>
          </w:rPr>
          <w:t>was instrumental i</w:t>
        </w:r>
      </w:ins>
      <w:ins w:id="171" w:author="Shekhar Shirwalkar" w:date="2025-01-08T16:49:00Z">
        <w:r w:rsidR="00852805" w:rsidRPr="00852805">
          <w:rPr>
            <w:noProof/>
            <w:sz w:val="18"/>
            <w:lang w:eastAsia="en-IN"/>
            <w:rPrChange w:id="172" w:author="Shekhar Shirwalkar" w:date="2025-01-08T16:51:00Z">
              <w:rPr>
                <w:noProof/>
                <w:lang w:eastAsia="en-IN"/>
              </w:rPr>
            </w:rPrChange>
          </w:rPr>
          <w:t>n winning</w:t>
        </w:r>
      </w:ins>
      <w:ins w:id="173" w:author="Shekhar Shirwalkar" w:date="2025-01-08T16:47:00Z">
        <w:r w:rsidR="00852805" w:rsidRPr="00852805">
          <w:rPr>
            <w:noProof/>
            <w:sz w:val="18"/>
            <w:lang w:eastAsia="en-IN"/>
            <w:rPrChange w:id="174" w:author="Shekhar Shirwalkar" w:date="2025-01-08T16:51:00Z">
              <w:rPr>
                <w:noProof/>
                <w:lang w:eastAsia="en-IN"/>
              </w:rPr>
            </w:rPrChange>
          </w:rPr>
          <w:t xml:space="preserve"> over 2.6 GW bids in Solar, Wind and BESS</w:t>
        </w:r>
      </w:ins>
      <w:ins w:id="175" w:author="Shekhar Shirwalkar" w:date="2025-01-08T16:49:00Z">
        <w:r w:rsidR="00852805" w:rsidRPr="00852805">
          <w:rPr>
            <w:noProof/>
            <w:sz w:val="18"/>
            <w:lang w:eastAsia="en-IN"/>
            <w:rPrChange w:id="176" w:author="Shekhar Shirwalkar" w:date="2025-01-08T16:51:00Z">
              <w:rPr>
                <w:noProof/>
                <w:lang w:eastAsia="en-IN"/>
              </w:rPr>
            </w:rPrChange>
          </w:rPr>
          <w:t xml:space="preserve">. He has been the </w:t>
        </w:r>
      </w:ins>
      <w:ins w:id="177" w:author="Shekhar Shirwalkar" w:date="2025-01-08T16:47:00Z">
        <w:r w:rsidR="00852805" w:rsidRPr="00852805">
          <w:rPr>
            <w:noProof/>
            <w:sz w:val="18"/>
            <w:lang w:eastAsia="en-IN"/>
            <w:rPrChange w:id="178" w:author="Shekhar Shirwalkar" w:date="2025-01-08T16:51:00Z">
              <w:rPr>
                <w:noProof/>
                <w:lang w:eastAsia="en-IN"/>
              </w:rPr>
            </w:rPrChange>
          </w:rPr>
          <w:t>Chair to FICCI’s Taskforce on Energy Storage</w:t>
        </w:r>
      </w:ins>
    </w:p>
    <w:p w14:paraId="4C5D15C1" w14:textId="77777777" w:rsidR="001477BE" w:rsidRPr="00852805" w:rsidRDefault="001477BE" w:rsidP="001477BE">
      <w:pPr>
        <w:spacing w:before="196" w:line="297" w:lineRule="auto"/>
        <w:ind w:left="4054" w:right="728"/>
        <w:jc w:val="both"/>
        <w:rPr>
          <w:ins w:id="179" w:author="Shekhar Shirwalkar" w:date="2025-01-08T16:45:00Z"/>
          <w:sz w:val="17"/>
          <w:rPrChange w:id="180" w:author="Shekhar Shirwalkar" w:date="2025-01-08T16:51:00Z">
            <w:rPr>
              <w:ins w:id="181" w:author="Shekhar Shirwalkar" w:date="2025-01-08T16:45:00Z"/>
              <w:sz w:val="21"/>
            </w:rPr>
          </w:rPrChange>
        </w:rPr>
      </w:pPr>
    </w:p>
    <w:p w14:paraId="2A186C59" w14:textId="77777777" w:rsidR="001477BE" w:rsidRPr="00852805" w:rsidRDefault="001477BE" w:rsidP="001477BE">
      <w:pPr>
        <w:spacing w:before="153" w:line="297" w:lineRule="auto"/>
        <w:ind w:left="4054" w:right="728"/>
        <w:jc w:val="both"/>
        <w:rPr>
          <w:ins w:id="182" w:author="Shekhar Shirwalkar" w:date="2025-01-08T16:45:00Z"/>
          <w:sz w:val="17"/>
          <w:rPrChange w:id="183" w:author="Shekhar Shirwalkar" w:date="2025-01-08T16:51:00Z">
            <w:rPr>
              <w:ins w:id="184" w:author="Shekhar Shirwalkar" w:date="2025-01-08T16:45:00Z"/>
              <w:sz w:val="21"/>
            </w:rPr>
          </w:rPrChange>
        </w:rPr>
      </w:pPr>
      <w:ins w:id="185" w:author="Shekhar Shirwalkar" w:date="2025-01-08T16:45:00Z">
        <w:r w:rsidRPr="00852805">
          <w:rPr>
            <w:sz w:val="17"/>
            <w:rPrChange w:id="186" w:author="Shekhar Shirwalkar" w:date="2025-01-08T16:51:00Z">
              <w:rPr>
                <w:sz w:val="21"/>
              </w:rPr>
            </w:rPrChange>
          </w:rPr>
          <w:t xml:space="preserve">At the helm of the organization, </w:t>
        </w:r>
      </w:ins>
      <w:ins w:id="187" w:author="Shekhar Shirwalkar" w:date="2025-01-08T16:49:00Z">
        <w:r w:rsidR="00852805" w:rsidRPr="00852805">
          <w:rPr>
            <w:sz w:val="17"/>
            <w:rPrChange w:id="188" w:author="Shekhar Shirwalkar" w:date="2025-01-08T16:51:00Z">
              <w:rPr>
                <w:sz w:val="21"/>
              </w:rPr>
            </w:rPrChange>
          </w:rPr>
          <w:t xml:space="preserve">Mr. </w:t>
        </w:r>
        <w:proofErr w:type="spellStart"/>
        <w:r w:rsidR="00852805" w:rsidRPr="00852805">
          <w:rPr>
            <w:sz w:val="17"/>
            <w:rPrChange w:id="189" w:author="Shekhar Shirwalkar" w:date="2025-01-08T16:51:00Z">
              <w:rPr>
                <w:sz w:val="21"/>
              </w:rPr>
            </w:rPrChange>
          </w:rPr>
          <w:t>Tripathi</w:t>
        </w:r>
        <w:proofErr w:type="spellEnd"/>
        <w:r w:rsidR="00852805" w:rsidRPr="00852805">
          <w:rPr>
            <w:sz w:val="17"/>
            <w:rPrChange w:id="190" w:author="Shekhar Shirwalkar" w:date="2025-01-08T16:51:00Z">
              <w:rPr>
                <w:sz w:val="21"/>
              </w:rPr>
            </w:rPrChange>
          </w:rPr>
          <w:t xml:space="preserve"> </w:t>
        </w:r>
      </w:ins>
      <w:ins w:id="191" w:author="Shekhar Shirwalkar" w:date="2025-01-08T16:45:00Z">
        <w:r w:rsidRPr="00852805">
          <w:rPr>
            <w:sz w:val="17"/>
            <w:rPrChange w:id="192" w:author="Shekhar Shirwalkar" w:date="2025-01-08T16:51:00Z">
              <w:rPr>
                <w:sz w:val="21"/>
              </w:rPr>
            </w:rPrChange>
          </w:rPr>
          <w:t>leads, and inspires Team Enrich to overcome hurdles that come when an organization that has been growing at 50% CAGR and more recently at over 100% on a year to year basis. Through his strategic thinking, keen entrepreneurial acumen and depth of industry understanding as a pioneer, he sets the organization’s long term goals. He oversees global Business Development, Strategy and Planning, Corporate Finance, Legal, Human Resources and</w:t>
        </w:r>
        <w:r w:rsidRPr="00852805">
          <w:rPr>
            <w:spacing w:val="-3"/>
            <w:sz w:val="17"/>
            <w:rPrChange w:id="193" w:author="Shekhar Shirwalkar" w:date="2025-01-08T16:51:00Z">
              <w:rPr>
                <w:spacing w:val="-3"/>
                <w:sz w:val="21"/>
              </w:rPr>
            </w:rPrChange>
          </w:rPr>
          <w:t xml:space="preserve"> </w:t>
        </w:r>
        <w:r w:rsidRPr="00852805">
          <w:rPr>
            <w:sz w:val="17"/>
            <w:rPrChange w:id="194" w:author="Shekhar Shirwalkar" w:date="2025-01-08T16:51:00Z">
              <w:rPr>
                <w:sz w:val="21"/>
              </w:rPr>
            </w:rPrChange>
          </w:rPr>
          <w:t>Administration. He also spearheads the organization’s foray into new businesses and adoption of world-class business practices that make Enrich “A</w:t>
        </w:r>
        <w:r w:rsidRPr="00852805">
          <w:rPr>
            <w:spacing w:val="-4"/>
            <w:sz w:val="17"/>
            <w:rPrChange w:id="195" w:author="Shekhar Shirwalkar" w:date="2025-01-08T16:51:00Z">
              <w:rPr>
                <w:spacing w:val="-4"/>
                <w:sz w:val="21"/>
              </w:rPr>
            </w:rPrChange>
          </w:rPr>
          <w:t xml:space="preserve"> </w:t>
        </w:r>
        <w:r w:rsidRPr="00852805">
          <w:rPr>
            <w:sz w:val="17"/>
            <w:rPrChange w:id="196" w:author="Shekhar Shirwalkar" w:date="2025-01-08T16:51:00Z">
              <w:rPr>
                <w:sz w:val="21"/>
              </w:rPr>
            </w:rPrChange>
          </w:rPr>
          <w:t>great place to work”.</w:t>
        </w:r>
      </w:ins>
    </w:p>
    <w:p w14:paraId="06016701" w14:textId="77777777" w:rsidR="001477BE" w:rsidRDefault="001477BE">
      <w:pPr>
        <w:rPr>
          <w:ins w:id="197" w:author="Shekhar Shirwalkar" w:date="2025-01-08T16:45:00Z"/>
          <w:sz w:val="27"/>
          <w:szCs w:val="18"/>
        </w:rPr>
      </w:pPr>
      <w:ins w:id="198" w:author="Shekhar Shirwalkar" w:date="2025-01-08T16:45:00Z">
        <w:r>
          <w:rPr>
            <w:sz w:val="27"/>
          </w:rPr>
          <w:br w:type="page"/>
        </w:r>
      </w:ins>
    </w:p>
    <w:p w14:paraId="7ED94E94" w14:textId="77777777" w:rsidR="00590F9E" w:rsidRDefault="00590F9E">
      <w:pPr>
        <w:pStyle w:val="BodyText"/>
        <w:rPr>
          <w:sz w:val="27"/>
        </w:rPr>
      </w:pPr>
    </w:p>
    <w:p w14:paraId="71A86CF6" w14:textId="77777777" w:rsidR="00590F9E" w:rsidRDefault="00590F9E">
      <w:pPr>
        <w:pStyle w:val="BodyText"/>
        <w:rPr>
          <w:sz w:val="27"/>
        </w:rPr>
      </w:pPr>
    </w:p>
    <w:p w14:paraId="65691A77" w14:textId="77777777" w:rsidR="00590F9E" w:rsidRDefault="00590F9E">
      <w:pPr>
        <w:pStyle w:val="BodyText"/>
        <w:spacing w:before="225"/>
        <w:rPr>
          <w:sz w:val="27"/>
        </w:rPr>
      </w:pPr>
    </w:p>
    <w:p w14:paraId="0C29463D" w14:textId="77777777" w:rsidR="00590F9E" w:rsidRDefault="00745046">
      <w:pPr>
        <w:pStyle w:val="Heading4"/>
        <w:ind w:left="4054"/>
        <w:jc w:val="both"/>
      </w:pPr>
      <w:r>
        <w:rPr>
          <w:noProof/>
          <w:lang w:val="en-IN" w:eastAsia="en-IN"/>
        </w:rPr>
        <mc:AlternateContent>
          <mc:Choice Requires="wpg">
            <w:drawing>
              <wp:anchor distT="0" distB="0" distL="0" distR="0" simplePos="0" relativeHeight="485331968" behindDoc="1" locked="0" layoutInCell="1" allowOverlap="1" wp14:anchorId="2314C2CD" wp14:editId="6E81E7F8">
                <wp:simplePos x="0" y="0"/>
                <wp:positionH relativeFrom="page">
                  <wp:posOffset>590549</wp:posOffset>
                </wp:positionH>
                <wp:positionV relativeFrom="paragraph">
                  <wp:posOffset>-515114</wp:posOffset>
                </wp:positionV>
                <wp:extent cx="9525000" cy="3381375"/>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0" cy="3381375"/>
                          <a:chOff x="0" y="0"/>
                          <a:chExt cx="9525000" cy="3381375"/>
                        </a:xfrm>
                      </wpg:grpSpPr>
                      <wps:wsp>
                        <wps:cNvPr id="92" name="Graphic 92"/>
                        <wps:cNvSpPr/>
                        <wps:spPr>
                          <a:xfrm>
                            <a:off x="-12" y="0"/>
                            <a:ext cx="9525000" cy="3381375"/>
                          </a:xfrm>
                          <a:custGeom>
                            <a:avLst/>
                            <a:gdLst/>
                            <a:ahLst/>
                            <a:cxnLst/>
                            <a:rect l="l" t="t" r="r" b="b"/>
                            <a:pathLst>
                              <a:path w="9525000" h="3381375">
                                <a:moveTo>
                                  <a:pt x="9525000" y="0"/>
                                </a:moveTo>
                                <a:lnTo>
                                  <a:pt x="9515475" y="0"/>
                                </a:lnTo>
                                <a:lnTo>
                                  <a:pt x="9525" y="0"/>
                                </a:lnTo>
                                <a:lnTo>
                                  <a:pt x="0" y="0"/>
                                </a:lnTo>
                                <a:lnTo>
                                  <a:pt x="0" y="9525"/>
                                </a:lnTo>
                                <a:lnTo>
                                  <a:pt x="0" y="3381375"/>
                                </a:lnTo>
                                <a:lnTo>
                                  <a:pt x="9525" y="3381375"/>
                                </a:lnTo>
                                <a:lnTo>
                                  <a:pt x="9525" y="9525"/>
                                </a:lnTo>
                                <a:lnTo>
                                  <a:pt x="9515475" y="9525"/>
                                </a:lnTo>
                                <a:lnTo>
                                  <a:pt x="9515475" y="3381375"/>
                                </a:lnTo>
                                <a:lnTo>
                                  <a:pt x="9525000" y="3381375"/>
                                </a:lnTo>
                                <a:lnTo>
                                  <a:pt x="9525000" y="9525"/>
                                </a:lnTo>
                                <a:lnTo>
                                  <a:pt x="9525000" y="0"/>
                                </a:lnTo>
                                <a:close/>
                              </a:path>
                            </a:pathLst>
                          </a:custGeom>
                          <a:solidFill>
                            <a:srgbClr val="E9E9E9"/>
                          </a:solidFill>
                        </wps:spPr>
                        <wps:bodyPr wrap="square" lIns="0" tIns="0" rIns="0" bIns="0" rtlCol="0">
                          <a:prstTxWarp prst="textNoShape">
                            <a:avLst/>
                          </a:prstTxWarp>
                          <a:noAutofit/>
                        </wps:bodyPr>
                      </wps:wsp>
                      <pic:pic xmlns:pic="http://schemas.openxmlformats.org/drawingml/2006/picture">
                        <pic:nvPicPr>
                          <pic:cNvPr id="93" name="Image 93" descr="dharmesh-tanti11"/>
                          <pic:cNvPicPr/>
                        </pic:nvPicPr>
                        <pic:blipFill>
                          <a:blip r:embed="rId209" cstate="print"/>
                          <a:stretch>
                            <a:fillRect/>
                          </a:stretch>
                        </pic:blipFill>
                        <pic:spPr>
                          <a:xfrm>
                            <a:off x="238125" y="628650"/>
                            <a:ext cx="1904999" cy="1904999"/>
                          </a:xfrm>
                          <a:prstGeom prst="rect">
                            <a:avLst/>
                          </a:prstGeom>
                        </pic:spPr>
                      </pic:pic>
                    </wpg:wgp>
                  </a:graphicData>
                </a:graphic>
              </wp:anchor>
            </w:drawing>
          </mc:Choice>
          <mc:Fallback>
            <w:pict>
              <v:group w14:anchorId="5AE3352F" id="Group 91" o:spid="_x0000_s1026" style="position:absolute;margin-left:46.5pt;margin-top:-40.55pt;width:750pt;height:266.25pt;z-index:-17984512;mso-wrap-distance-left:0;mso-wrap-distance-right:0;mso-position-horizontal-relative:page" coordsize="95250,33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">
                <v:shape id="Graphic 92" o:spid="_x0000_s1027" style="position:absolute;width:95249;height:33813;visibility:visible;mso-wrap-style:square;v-text-anchor:top" coordsize="9525000,338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" path="m9525000,r-9525,l9525,,,,,9525,,3381375r9525,l9525,9525r9505950,l9515475,3381375r9525,l9525000,9525r,-9525xe" fillcolor="#e9e9e9" stroked="f">
                  <v:path arrowok="t"/>
                </v:shape>
                <v:shape id="Image 93" o:spid="_x0000_s1028" type="#_x0000_t75" alt="dharmesh-tanti11" style="position:absolute;left:2381;top:6286;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">
                  <v:imagedata r:id="rId210" o:title="dharmesh-tanti11"/>
                </v:shape>
                <w10:wrap anchorx="page"/>
              </v:group>
            </w:pict>
          </mc:Fallback>
        </mc:AlternateContent>
      </w:r>
      <w:proofErr w:type="spellStart"/>
      <w:r>
        <w:t>Dharmesh</w:t>
      </w:r>
      <w:proofErr w:type="spellEnd"/>
      <w:r>
        <w:rPr>
          <w:spacing w:val="-10"/>
        </w:rPr>
        <w:t xml:space="preserve"> </w:t>
      </w:r>
      <w:r>
        <w:t>Tanti</w:t>
      </w:r>
      <w:r>
        <w:rPr>
          <w:spacing w:val="-5"/>
        </w:rPr>
        <w:t xml:space="preserve"> </w:t>
      </w:r>
      <w:r>
        <w:t>–</w:t>
      </w:r>
      <w:r>
        <w:rPr>
          <w:spacing w:val="-5"/>
        </w:rPr>
        <w:t xml:space="preserve"> </w:t>
      </w:r>
      <w:r>
        <w:t>Director</w:t>
      </w:r>
      <w:r>
        <w:rPr>
          <w:spacing w:val="-5"/>
        </w:rPr>
        <w:t xml:space="preserve"> </w:t>
      </w:r>
      <w:r>
        <w:t>Operations</w:t>
      </w:r>
      <w:r>
        <w:rPr>
          <w:spacing w:val="-5"/>
        </w:rPr>
        <w:t xml:space="preserve"> </w:t>
      </w:r>
      <w:del w:id="199" w:author="Shekhar Shirwalkar" w:date="2025-01-08T16:51:00Z">
        <w:r w:rsidDel="00852805">
          <w:delText>&amp;</w:delText>
        </w:r>
        <w:r w:rsidDel="00852805">
          <w:rPr>
            <w:spacing w:val="-5"/>
          </w:rPr>
          <w:delText xml:space="preserve"> COO</w:delText>
        </w:r>
      </w:del>
    </w:p>
    <w:p w14:paraId="26784111" w14:textId="77777777" w:rsidR="00590F9E" w:rsidRDefault="00745046">
      <w:pPr>
        <w:spacing w:before="196" w:line="297" w:lineRule="auto"/>
        <w:ind w:left="4054" w:right="728"/>
        <w:jc w:val="both"/>
        <w:rPr>
          <w:sz w:val="21"/>
        </w:rPr>
      </w:pPr>
      <w:proofErr w:type="spellStart"/>
      <w:r>
        <w:rPr>
          <w:sz w:val="21"/>
        </w:rPr>
        <w:t>Dharmesh</w:t>
      </w:r>
      <w:proofErr w:type="spellEnd"/>
      <w:r>
        <w:rPr>
          <w:sz w:val="21"/>
        </w:rPr>
        <w:t xml:space="preserve"> Tanti is an astute thinker and deeply passionate about Science &amp; Technology, often pushing technology to evolve into more efficient next generation systems. As a founder at Enrich, he has been the pillar of strength in Technology development and Operational practices.</w:t>
      </w:r>
      <w:r>
        <w:rPr>
          <w:spacing w:val="-3"/>
          <w:sz w:val="21"/>
        </w:rPr>
        <w:t xml:space="preserve"> </w:t>
      </w:r>
      <w:r>
        <w:rPr>
          <w:sz w:val="21"/>
        </w:rPr>
        <w:t>Through his 17 years of experience in field of Renewables and energy efficiency, as well as a commonsensical approach, he has developed some path breaking concepts which have been adopted by the industry as best practices.</w:t>
      </w:r>
    </w:p>
    <w:p w14:paraId="6E64F7C6" w14:textId="77777777" w:rsidR="00590F9E" w:rsidRDefault="00745046">
      <w:pPr>
        <w:spacing w:before="153" w:line="297" w:lineRule="auto"/>
        <w:ind w:left="4054" w:right="728"/>
        <w:jc w:val="both"/>
        <w:rPr>
          <w:sz w:val="21"/>
        </w:rPr>
      </w:pPr>
      <w:r>
        <w:rPr>
          <w:sz w:val="21"/>
        </w:rPr>
        <w:t>He oversees all technical aspects and develops the technological vision that enables Enrich to maintain its leadership position. He believes that true leadership is about listening to stakeholders, being open to fresh ideas, and engaging in an honest dialogue, to crystallize the real need for change, and then leading the change from the front. He also champions Quality management and safe practices, Quality analysis, and innovation in Project execution for improved competitiveness. He is currently working on an off/on grid energy storage solution and EV infrastructure for India. His next plans are adoption of CSP for India and to contribute towards research in newer Renewable technologies that are edging towards commercial viability in the coming decade.</w:t>
      </w:r>
    </w:p>
    <w:p w14:paraId="32825586" w14:textId="77777777" w:rsidR="00590F9E" w:rsidRDefault="00590F9E">
      <w:pPr>
        <w:spacing w:line="297" w:lineRule="auto"/>
        <w:jc w:val="both"/>
        <w:rPr>
          <w:sz w:val="21"/>
        </w:rPr>
        <w:sectPr w:rsidR="00590F9E">
          <w:pgSz w:w="16840" w:h="11900" w:orient="landscape"/>
          <w:pgMar w:top="260" w:right="425" w:bottom="0" w:left="850" w:header="720" w:footer="720" w:gutter="0"/>
          <w:cols w:space="720"/>
        </w:sectPr>
      </w:pPr>
    </w:p>
    <w:p w14:paraId="4D17D36A" w14:textId="77777777" w:rsidR="00590F9E" w:rsidRDefault="00745046">
      <w:pPr>
        <w:pStyle w:val="BodyText"/>
        <w:spacing w:line="20" w:lineRule="exact"/>
        <w:ind w:left="80"/>
        <w:rPr>
          <w:sz w:val="2"/>
        </w:rPr>
      </w:pPr>
      <w:r>
        <w:rPr>
          <w:noProof/>
          <w:sz w:val="2"/>
          <w:lang w:val="en-IN" w:eastAsia="en-IN"/>
        </w:rPr>
        <w:lastRenderedPageBreak/>
        <mc:AlternateContent>
          <mc:Choice Requires="wpg">
            <w:drawing>
              <wp:inline distT="0" distB="0" distL="0" distR="0" wp14:anchorId="08AD0976" wp14:editId="7150AAC9">
                <wp:extent cx="9525000" cy="9525"/>
                <wp:effectExtent l="0" t="0" r="0" b="0"/>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25000" cy="9525"/>
                          <a:chOff x="0" y="0"/>
                          <a:chExt cx="9525000" cy="9525"/>
                        </a:xfrm>
                      </wpg:grpSpPr>
                      <wps:wsp>
                        <wps:cNvPr id="95" name="Graphic 95"/>
                        <wps:cNvSpPr/>
                        <wps:spPr>
                          <a:xfrm>
                            <a:off x="-12" y="0"/>
                            <a:ext cx="9525000" cy="9525"/>
                          </a:xfrm>
                          <a:custGeom>
                            <a:avLst/>
                            <a:gdLst/>
                            <a:ahLst/>
                            <a:cxnLst/>
                            <a:rect l="l" t="t" r="r" b="b"/>
                            <a:pathLst>
                              <a:path w="9525000" h="9525">
                                <a:moveTo>
                                  <a:pt x="9525000" y="0"/>
                                </a:moveTo>
                                <a:lnTo>
                                  <a:pt x="9515475" y="0"/>
                                </a:lnTo>
                                <a:lnTo>
                                  <a:pt x="9525" y="0"/>
                                </a:lnTo>
                                <a:lnTo>
                                  <a:pt x="0" y="0"/>
                                </a:lnTo>
                                <a:lnTo>
                                  <a:pt x="0" y="9525"/>
                                </a:lnTo>
                                <a:lnTo>
                                  <a:pt x="9525" y="9525"/>
                                </a:lnTo>
                                <a:lnTo>
                                  <a:pt x="9515475" y="9525"/>
                                </a:lnTo>
                                <a:lnTo>
                                  <a:pt x="9525000" y="9525"/>
                                </a:lnTo>
                                <a:lnTo>
                                  <a:pt x="9525000" y="0"/>
                                </a:lnTo>
                                <a:close/>
                              </a:path>
                            </a:pathLst>
                          </a:custGeom>
                          <a:solidFill>
                            <a:srgbClr val="E9E9E9"/>
                          </a:solidFill>
                        </wps:spPr>
                        <wps:bodyPr wrap="square" lIns="0" tIns="0" rIns="0" bIns="0" rtlCol="0">
                          <a:prstTxWarp prst="textNoShape">
                            <a:avLst/>
                          </a:prstTxWarp>
                          <a:noAutofit/>
                        </wps:bodyPr>
                      </wps:wsp>
                    </wpg:wgp>
                  </a:graphicData>
                </a:graphic>
              </wp:inline>
            </w:drawing>
          </mc:Choice>
          <mc:Fallback>
            <w:pict>
              <v:group w14:anchorId="4436E0B1" id="Group 94" o:spid="_x0000_s1026" style="width:750pt;height:.75pt;mso-position-horizontal-relative:char;mso-position-vertical-relative:line" coordsize="9525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">
                <v:shape id="Graphic 95" o:spid="_x0000_s1027" style="position:absolute;width:95249;height:95;visibility:visible;mso-wrap-style:square;v-text-anchor:top" coordsize="9525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" path="m9525000,r-9525,l9525,,,,,9525r9525,l9515475,9525r9525,l9525000,xe" fillcolor="#e9e9e9" stroked="f">
                  <v:path arrowok="t"/>
                </v:shape>
                <w10:anchorlock/>
              </v:group>
            </w:pict>
          </mc:Fallback>
        </mc:AlternateContent>
      </w:r>
    </w:p>
    <w:p w14:paraId="26166C44" w14:textId="77777777" w:rsidR="00590F9E" w:rsidRDefault="00590F9E">
      <w:pPr>
        <w:pStyle w:val="BodyText"/>
        <w:rPr>
          <w:sz w:val="20"/>
        </w:rPr>
      </w:pPr>
    </w:p>
    <w:p w14:paraId="45442F9D" w14:textId="77777777" w:rsidR="00590F9E" w:rsidRDefault="00590F9E">
      <w:pPr>
        <w:pStyle w:val="BodyText"/>
        <w:rPr>
          <w:sz w:val="20"/>
        </w:rPr>
      </w:pPr>
    </w:p>
    <w:p w14:paraId="63E37BBD" w14:textId="77777777" w:rsidR="00590F9E" w:rsidRDefault="00590F9E">
      <w:pPr>
        <w:pStyle w:val="BodyText"/>
        <w:rPr>
          <w:sz w:val="20"/>
        </w:rPr>
      </w:pPr>
    </w:p>
    <w:p w14:paraId="290EFC78" w14:textId="77777777" w:rsidR="00590F9E" w:rsidRDefault="00590F9E">
      <w:pPr>
        <w:pStyle w:val="BodyText"/>
        <w:rPr>
          <w:sz w:val="20"/>
        </w:rPr>
      </w:pPr>
    </w:p>
    <w:p w14:paraId="3EF85645" w14:textId="77777777" w:rsidR="00590F9E" w:rsidRDefault="00590F9E">
      <w:pPr>
        <w:pStyle w:val="BodyText"/>
        <w:rPr>
          <w:sz w:val="20"/>
        </w:rPr>
      </w:pPr>
    </w:p>
    <w:p w14:paraId="58126444" w14:textId="77777777" w:rsidR="00590F9E" w:rsidRDefault="00590F9E">
      <w:pPr>
        <w:pStyle w:val="BodyText"/>
        <w:spacing w:before="133"/>
        <w:rPr>
          <w:sz w:val="20"/>
        </w:rPr>
      </w:pPr>
    </w:p>
    <w:p w14:paraId="549D5E51" w14:textId="77777777" w:rsidR="00590F9E" w:rsidRDefault="00590F9E">
      <w:pPr>
        <w:pStyle w:val="BodyText"/>
        <w:rPr>
          <w:sz w:val="20"/>
        </w:rPr>
        <w:sectPr w:rsidR="00590F9E">
          <w:pgSz w:w="16840" w:h="11900" w:orient="landscape"/>
          <w:pgMar w:top="260" w:right="425" w:bottom="280" w:left="850" w:header="720" w:footer="720" w:gutter="0"/>
          <w:cols w:space="720"/>
        </w:sectPr>
      </w:pPr>
    </w:p>
    <w:p w14:paraId="34382C8F" w14:textId="77777777" w:rsidR="00590F9E" w:rsidRDefault="00745046">
      <w:pPr>
        <w:pStyle w:val="Heading4"/>
        <w:spacing w:before="94"/>
      </w:pPr>
      <w:r>
        <w:lastRenderedPageBreak/>
        <w:t>About</w:t>
      </w:r>
      <w:r>
        <w:rPr>
          <w:spacing w:val="7"/>
        </w:rPr>
        <w:t xml:space="preserve"> </w:t>
      </w:r>
      <w:r>
        <w:rPr>
          <w:spacing w:val="-2"/>
        </w:rPr>
        <w:t>Enrich</w:t>
      </w:r>
    </w:p>
    <w:p w14:paraId="6A122956" w14:textId="77777777" w:rsidR="00590F9E" w:rsidRDefault="001E615D">
      <w:pPr>
        <w:pStyle w:val="BodyText"/>
        <w:spacing w:before="284"/>
        <w:ind w:left="747"/>
      </w:pPr>
      <w:hyperlink r:id="rId211">
        <w:r w:rsidR="00745046">
          <w:rPr>
            <w:spacing w:val="-2"/>
          </w:rPr>
          <w:t>Promoters</w:t>
        </w:r>
      </w:hyperlink>
    </w:p>
    <w:p w14:paraId="55C8BBB5" w14:textId="77777777" w:rsidR="00590F9E" w:rsidRDefault="00745046">
      <w:pPr>
        <w:pStyle w:val="Heading4"/>
        <w:spacing w:before="94"/>
      </w:pPr>
      <w:r>
        <w:br w:type="column"/>
      </w:r>
      <w:r>
        <w:rPr>
          <w:spacing w:val="-2"/>
        </w:rPr>
        <w:lastRenderedPageBreak/>
        <w:t>Projects</w:t>
      </w:r>
    </w:p>
    <w:p w14:paraId="10D5E513" w14:textId="77777777" w:rsidR="00590F9E" w:rsidRDefault="001E615D">
      <w:pPr>
        <w:pStyle w:val="BodyText"/>
        <w:spacing w:before="284"/>
        <w:ind w:left="747"/>
      </w:pPr>
      <w:hyperlink r:id="rId212">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78C1C6F7" w14:textId="77777777" w:rsidR="00590F9E" w:rsidRDefault="00745046">
      <w:pPr>
        <w:pStyle w:val="Heading4"/>
        <w:spacing w:before="94"/>
      </w:pPr>
      <w:r>
        <w:br w:type="column"/>
      </w:r>
      <w:r>
        <w:lastRenderedPageBreak/>
        <w:t>Business</w:t>
      </w:r>
      <w:r>
        <w:rPr>
          <w:spacing w:val="10"/>
        </w:rPr>
        <w:t xml:space="preserve"> </w:t>
      </w:r>
      <w:r>
        <w:rPr>
          <w:spacing w:val="-2"/>
        </w:rPr>
        <w:t>Solutions</w:t>
      </w:r>
    </w:p>
    <w:p w14:paraId="3CFAF35B" w14:textId="77777777" w:rsidR="00590F9E" w:rsidRDefault="001E615D">
      <w:pPr>
        <w:pStyle w:val="BodyText"/>
        <w:spacing w:before="284"/>
        <w:ind w:left="747"/>
      </w:pPr>
      <w:hyperlink r:id="rId213">
        <w:r w:rsidR="00745046">
          <w:t>EPC</w:t>
        </w:r>
        <w:r w:rsidR="00745046">
          <w:rPr>
            <w:spacing w:val="-5"/>
          </w:rPr>
          <w:t xml:space="preserve"> </w:t>
        </w:r>
        <w:r w:rsidR="00745046">
          <w:rPr>
            <w:spacing w:val="-2"/>
          </w:rPr>
          <w:t>Solutions</w:t>
        </w:r>
      </w:hyperlink>
    </w:p>
    <w:p w14:paraId="0256CD31" w14:textId="77777777" w:rsidR="00590F9E" w:rsidRDefault="00745046">
      <w:pPr>
        <w:spacing w:before="94" w:line="302" w:lineRule="auto"/>
        <w:ind w:left="747"/>
        <w:rPr>
          <w:sz w:val="27"/>
        </w:rPr>
      </w:pPr>
      <w:r>
        <w:br w:type="column"/>
      </w:r>
      <w:hyperlink r:id="rId214">
        <w:r>
          <w:rPr>
            <w:spacing w:val="-2"/>
            <w:sz w:val="27"/>
          </w:rPr>
          <w:t>Clientele</w:t>
        </w:r>
      </w:hyperlink>
      <w:r>
        <w:rPr>
          <w:spacing w:val="-2"/>
          <w:sz w:val="27"/>
        </w:rPr>
        <w:t xml:space="preserve"> </w:t>
      </w:r>
      <w:hyperlink r:id="rId215">
        <w:r>
          <w:rPr>
            <w:spacing w:val="-2"/>
            <w:sz w:val="27"/>
          </w:rPr>
          <w:t>(https://enrichenergy.com/clientele)</w:t>
        </w:r>
      </w:hyperlink>
    </w:p>
    <w:p w14:paraId="570A9030" w14:textId="77777777" w:rsidR="00590F9E" w:rsidRDefault="00590F9E">
      <w:pPr>
        <w:spacing w:line="302" w:lineRule="auto"/>
        <w:rPr>
          <w:sz w:val="27"/>
        </w:rPr>
        <w:sectPr w:rsidR="00590F9E">
          <w:type w:val="continuous"/>
          <w:pgSz w:w="16840" w:h="11900" w:orient="landscape"/>
          <w:pgMar w:top="260" w:right="425" w:bottom="280" w:left="850" w:header="720" w:footer="720" w:gutter="0"/>
          <w:cols w:num="4" w:space="720" w:equalWidth="0">
            <w:col w:w="2351" w:space="1174"/>
            <w:col w:w="2104" w:space="1421"/>
            <w:col w:w="3095" w:space="430"/>
            <w:col w:w="4990"/>
          </w:cols>
        </w:sectPr>
      </w:pPr>
    </w:p>
    <w:p w14:paraId="4B4A74E7" w14:textId="77777777" w:rsidR="00590F9E" w:rsidRDefault="001E615D">
      <w:pPr>
        <w:pStyle w:val="BodyText"/>
        <w:spacing w:before="93"/>
        <w:ind w:left="747"/>
      </w:pPr>
      <w:hyperlink r:id="rId216">
        <w:r w:rsidR="00745046">
          <w:rPr>
            <w:spacing w:val="-2"/>
          </w:rPr>
          <w:t>(https://enrichenergy.com/promoters)</w:t>
        </w:r>
      </w:hyperlink>
    </w:p>
    <w:p w14:paraId="0273AF3E" w14:textId="77777777" w:rsidR="00590F9E" w:rsidRDefault="001E615D">
      <w:pPr>
        <w:pStyle w:val="BodyText"/>
        <w:spacing w:before="123" w:line="132" w:lineRule="exact"/>
        <w:ind w:left="747"/>
      </w:pPr>
      <w:hyperlink r:id="rId217">
        <w:r w:rsidR="00745046">
          <w:rPr>
            <w:spacing w:val="-2"/>
          </w:rPr>
          <w:t>Achievement</w:t>
        </w:r>
      </w:hyperlink>
    </w:p>
    <w:p w14:paraId="2B169186" w14:textId="77777777" w:rsidR="00590F9E" w:rsidRDefault="00745046">
      <w:pPr>
        <w:pStyle w:val="BodyText"/>
        <w:spacing w:before="93"/>
        <w:ind w:left="571"/>
      </w:pPr>
      <w:r>
        <w:br w:type="column"/>
      </w:r>
      <w:hyperlink r:id="rId218">
        <w:r>
          <w:rPr>
            <w:spacing w:val="-2"/>
          </w:rPr>
          <w:t>(https://enrichenergy.com/projects)</w:t>
        </w:r>
      </w:hyperlink>
    </w:p>
    <w:p w14:paraId="1BD99DC5" w14:textId="77777777" w:rsidR="00590F9E" w:rsidRDefault="001E615D">
      <w:pPr>
        <w:pStyle w:val="BodyText"/>
        <w:spacing w:before="123" w:line="132" w:lineRule="exact"/>
        <w:ind w:left="571"/>
      </w:pPr>
      <w:hyperlink r:id="rId219"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0686621E" w14:textId="77777777" w:rsidR="00590F9E" w:rsidRDefault="00745046">
      <w:pPr>
        <w:spacing w:before="127" w:line="158" w:lineRule="auto"/>
        <w:ind w:left="747"/>
        <w:rPr>
          <w:position w:val="-14"/>
          <w:sz w:val="27"/>
        </w:rPr>
      </w:pPr>
      <w:r>
        <w:br w:type="column"/>
      </w:r>
      <w:hyperlink r:id="rId220">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221">
        <w:r>
          <w:rPr>
            <w:w w:val="99"/>
            <w:sz w:val="18"/>
          </w:rPr>
          <w:t>/e</w:t>
        </w:r>
        <w:r>
          <w:rPr>
            <w:spacing w:val="-32"/>
            <w:w w:val="99"/>
            <w:sz w:val="18"/>
          </w:rPr>
          <w:t>p</w:t>
        </w:r>
      </w:hyperlink>
      <w:hyperlink r:id="rId222">
        <w:r>
          <w:rPr>
            <w:spacing w:val="-121"/>
            <w:w w:val="101"/>
            <w:position w:val="-14"/>
            <w:sz w:val="27"/>
          </w:rPr>
          <w:t>e</w:t>
        </w:r>
      </w:hyperlink>
      <w:hyperlink r:id="rId223">
        <w:r>
          <w:rPr>
            <w:w w:val="99"/>
            <w:sz w:val="18"/>
          </w:rPr>
          <w:t>c</w:t>
        </w:r>
        <w:r>
          <w:rPr>
            <w:spacing w:val="-29"/>
            <w:w w:val="99"/>
            <w:sz w:val="18"/>
          </w:rPr>
          <w:t>-</w:t>
        </w:r>
      </w:hyperlink>
      <w:hyperlink r:id="rId224">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6C6EBA50" w14:textId="77777777" w:rsidR="00590F9E" w:rsidRDefault="001E615D">
      <w:pPr>
        <w:pStyle w:val="BodyText"/>
        <w:spacing w:line="154" w:lineRule="exact"/>
        <w:ind w:left="747"/>
      </w:pPr>
      <w:hyperlink r:id="rId225">
        <w:r w:rsidR="00745046">
          <w:rPr>
            <w:spacing w:val="-2"/>
          </w:rPr>
          <w:t>solutions/)</w:t>
        </w:r>
      </w:hyperlink>
    </w:p>
    <w:p w14:paraId="6EEE8FB6"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510C34AC" w14:textId="77777777" w:rsidR="00590F9E" w:rsidRDefault="001E615D">
      <w:pPr>
        <w:pStyle w:val="BodyText"/>
        <w:spacing w:before="169"/>
        <w:ind w:left="747"/>
      </w:pPr>
      <w:hyperlink r:id="rId226">
        <w:r w:rsidR="00745046">
          <w:rPr>
            <w:spacing w:val="-2"/>
          </w:rPr>
          <w:t>(https://enrichenergy.com/achievements)</w:t>
        </w:r>
      </w:hyperlink>
    </w:p>
    <w:p w14:paraId="5C4D988D" w14:textId="77777777" w:rsidR="00590F9E" w:rsidRDefault="00745046">
      <w:pPr>
        <w:pStyle w:val="BodyText"/>
        <w:spacing w:before="169"/>
        <w:ind w:left="273"/>
      </w:pPr>
      <w:r>
        <w:br w:type="column"/>
      </w:r>
      <w:hyperlink r:id="rId227" w:anchor="home">
        <w:r>
          <w:rPr>
            <w:spacing w:val="-2"/>
          </w:rPr>
          <w:t>(https://enrichenergy.com/projects/#home)</w:t>
        </w:r>
      </w:hyperlink>
    </w:p>
    <w:p w14:paraId="27E252E8" w14:textId="77777777" w:rsidR="00590F9E" w:rsidRDefault="00745046">
      <w:pPr>
        <w:pStyle w:val="BodyText"/>
        <w:spacing w:before="169"/>
        <w:ind w:left="154"/>
      </w:pPr>
      <w:r>
        <w:br w:type="column"/>
      </w:r>
      <w:hyperlink r:id="rId228">
        <w:r>
          <w:t>End</w:t>
        </w:r>
        <w:r>
          <w:rPr>
            <w:spacing w:val="-4"/>
          </w:rPr>
          <w:t xml:space="preserve"> </w:t>
        </w:r>
        <w:r>
          <w:t>to</w:t>
        </w:r>
        <w:r>
          <w:rPr>
            <w:spacing w:val="-4"/>
          </w:rPr>
          <w:t xml:space="preserve"> </w:t>
        </w:r>
        <w:r>
          <w:t>End</w:t>
        </w:r>
        <w:r>
          <w:rPr>
            <w:spacing w:val="-3"/>
          </w:rPr>
          <w:t xml:space="preserve"> </w:t>
        </w:r>
        <w:r>
          <w:rPr>
            <w:spacing w:val="-2"/>
          </w:rPr>
          <w:t>Solutions</w:t>
        </w:r>
      </w:hyperlink>
    </w:p>
    <w:p w14:paraId="30936786" w14:textId="77777777" w:rsidR="00590F9E" w:rsidRDefault="00745046">
      <w:pPr>
        <w:spacing w:line="305" w:lineRule="exact"/>
        <w:ind w:left="747"/>
        <w:rPr>
          <w:sz w:val="27"/>
        </w:rPr>
      </w:pPr>
      <w:r>
        <w:br w:type="column"/>
      </w:r>
      <w:hyperlink r:id="rId229">
        <w:r>
          <w:rPr>
            <w:spacing w:val="-2"/>
            <w:sz w:val="27"/>
          </w:rPr>
          <w:t>(https://enrichenergy.com/video)</w:t>
        </w:r>
      </w:hyperlink>
    </w:p>
    <w:p w14:paraId="21F73FF8"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255DE117" w14:textId="77777777" w:rsidR="00590F9E" w:rsidRDefault="001E615D">
      <w:pPr>
        <w:pStyle w:val="BodyText"/>
        <w:spacing w:before="123"/>
        <w:ind w:left="747"/>
      </w:pPr>
      <w:hyperlink r:id="rId230">
        <w:r w:rsidR="00745046">
          <w:t>CSR</w:t>
        </w:r>
      </w:hyperlink>
      <w:r w:rsidR="00745046">
        <w:rPr>
          <w:spacing w:val="-5"/>
        </w:rPr>
        <w:t xml:space="preserve"> </w:t>
      </w:r>
      <w:hyperlink r:id="rId231">
        <w:r w:rsidR="00745046">
          <w:rPr>
            <w:spacing w:val="-2"/>
          </w:rPr>
          <w:t>(https://enrichenergy.com/csr)</w:t>
        </w:r>
      </w:hyperlink>
    </w:p>
    <w:p w14:paraId="1D90FA96" w14:textId="77777777" w:rsidR="00590F9E" w:rsidRDefault="00745046">
      <w:pPr>
        <w:spacing w:before="123"/>
        <w:ind w:left="710"/>
        <w:rPr>
          <w:sz w:val="18"/>
        </w:rPr>
      </w:pPr>
      <w:r>
        <w:br w:type="column"/>
      </w:r>
      <w:hyperlink r:id="rId232" w:anchor="menu1">
        <w:r>
          <w:rPr>
            <w:spacing w:val="-5"/>
            <w:sz w:val="18"/>
          </w:rPr>
          <w:t>EPC</w:t>
        </w:r>
      </w:hyperlink>
    </w:p>
    <w:p w14:paraId="5DEA0E0E" w14:textId="77777777" w:rsidR="00590F9E" w:rsidRDefault="00745046">
      <w:pPr>
        <w:pStyle w:val="BodyText"/>
        <w:spacing w:before="123" w:line="139" w:lineRule="auto"/>
        <w:ind w:left="747"/>
        <w:rPr>
          <w:position w:val="-17"/>
          <w:sz w:val="27"/>
        </w:rPr>
      </w:pPr>
      <w:r>
        <w:br w:type="column"/>
      </w:r>
      <w:hyperlink r:id="rId233">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234">
        <w:r>
          <w:rPr>
            <w:w w:val="99"/>
          </w:rPr>
          <w:t>/</w:t>
        </w:r>
        <w:proofErr w:type="spellStart"/>
        <w:r>
          <w:rPr>
            <w:w w:val="99"/>
          </w:rPr>
          <w:t>e</w:t>
        </w:r>
        <w:r>
          <w:rPr>
            <w:spacing w:val="-77"/>
            <w:w w:val="99"/>
          </w:rPr>
          <w:t>n</w:t>
        </w:r>
        <w:proofErr w:type="spellEnd"/>
      </w:hyperlink>
      <w:hyperlink r:id="rId235">
        <w:r>
          <w:rPr>
            <w:w w:val="101"/>
            <w:position w:val="-17"/>
            <w:sz w:val="27"/>
          </w:rPr>
          <w:t>l</w:t>
        </w:r>
        <w:r>
          <w:rPr>
            <w:spacing w:val="-136"/>
            <w:w w:val="101"/>
            <w:position w:val="-17"/>
            <w:sz w:val="27"/>
          </w:rPr>
          <w:t>o</w:t>
        </w:r>
      </w:hyperlink>
      <w:hyperlink r:id="rId236">
        <w:r>
          <w:rPr>
            <w:w w:val="99"/>
          </w:rPr>
          <w:t>d</w:t>
        </w:r>
        <w:r>
          <w:rPr>
            <w:spacing w:val="-23"/>
            <w:w w:val="99"/>
          </w:rPr>
          <w:t>-</w:t>
        </w:r>
      </w:hyperlink>
      <w:hyperlink r:id="rId237">
        <w:r>
          <w:rPr>
            <w:spacing w:val="-10"/>
            <w:position w:val="-17"/>
            <w:sz w:val="27"/>
          </w:rPr>
          <w:t>g</w:t>
        </w:r>
      </w:hyperlink>
    </w:p>
    <w:p w14:paraId="772A0673"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2246620A" w14:textId="77777777" w:rsidR="00590F9E" w:rsidRDefault="001E615D">
      <w:pPr>
        <w:pStyle w:val="BodyText"/>
        <w:spacing w:before="54" w:line="132" w:lineRule="exact"/>
        <w:ind w:left="747"/>
      </w:pPr>
      <w:hyperlink r:id="rId238">
        <w:r w:rsidR="00745046">
          <w:rPr>
            <w:spacing w:val="-2"/>
          </w:rPr>
          <w:t>Brochures</w:t>
        </w:r>
      </w:hyperlink>
    </w:p>
    <w:p w14:paraId="012BE1A5" w14:textId="77777777" w:rsidR="00590F9E" w:rsidRDefault="00745046">
      <w:pPr>
        <w:pStyle w:val="BodyText"/>
        <w:spacing w:line="186" w:lineRule="exact"/>
        <w:ind w:left="747"/>
        <w:rPr>
          <w:position w:val="3"/>
        </w:rPr>
      </w:pPr>
      <w:r>
        <w:br w:type="column"/>
      </w:r>
      <w:hyperlink r:id="rId239" w:anchor="menu1">
        <w:r>
          <w:rPr>
            <w:spacing w:val="-2"/>
          </w:rPr>
          <w:t>(https://enrichenergy.com/projects/#menu1)</w:t>
        </w:r>
      </w:hyperlink>
      <w:r>
        <w:rPr>
          <w:spacing w:val="63"/>
          <w:w w:val="150"/>
        </w:rPr>
        <w:t xml:space="preserve"> </w:t>
      </w:r>
      <w:hyperlink r:id="rId240">
        <w:r>
          <w:rPr>
            <w:spacing w:val="-2"/>
            <w:position w:val="3"/>
          </w:rPr>
          <w:t>to-end-solutions)</w:t>
        </w:r>
      </w:hyperlink>
    </w:p>
    <w:p w14:paraId="0B7C1969" w14:textId="77777777" w:rsidR="00590F9E" w:rsidRDefault="00590F9E">
      <w:pPr>
        <w:pStyle w:val="BodyText"/>
        <w:spacing w:line="186"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32E799E7" w14:textId="77777777" w:rsidR="00590F9E" w:rsidRDefault="001E615D">
      <w:pPr>
        <w:pStyle w:val="BodyText"/>
        <w:spacing w:before="168"/>
        <w:ind w:left="747"/>
      </w:pPr>
      <w:hyperlink r:id="rId241">
        <w:r w:rsidR="00745046">
          <w:rPr>
            <w:spacing w:val="-2"/>
          </w:rPr>
          <w:t>(https://enrichenergy.com/wp-</w:t>
        </w:r>
      </w:hyperlink>
    </w:p>
    <w:p w14:paraId="7A080034" w14:textId="77777777" w:rsidR="00590F9E" w:rsidRDefault="00745046">
      <w:pPr>
        <w:spacing w:before="168"/>
        <w:ind w:right="38"/>
        <w:jc w:val="right"/>
        <w:rPr>
          <w:sz w:val="18"/>
        </w:rPr>
      </w:pPr>
      <w:r>
        <w:br w:type="column"/>
      </w:r>
      <w:hyperlink r:id="rId242" w:anchor="menu2">
        <w:r>
          <w:rPr>
            <w:spacing w:val="-5"/>
            <w:sz w:val="18"/>
          </w:rPr>
          <w:t>IPP</w:t>
        </w:r>
      </w:hyperlink>
    </w:p>
    <w:p w14:paraId="1FFCC5D0" w14:textId="77777777" w:rsidR="00590F9E" w:rsidRDefault="00745046">
      <w:pPr>
        <w:pStyle w:val="BodyText"/>
        <w:spacing w:before="138"/>
        <w:ind w:left="747"/>
      </w:pPr>
      <w:r>
        <w:br w:type="column"/>
      </w:r>
      <w:hyperlink r:id="rId243">
        <w:r>
          <w:t>Rooftop</w:t>
        </w:r>
        <w:r>
          <w:rPr>
            <w:spacing w:val="-8"/>
          </w:rPr>
          <w:t xml:space="preserve"> </w:t>
        </w:r>
        <w:r>
          <w:rPr>
            <w:spacing w:val="-2"/>
          </w:rPr>
          <w:t>Solutions</w:t>
        </w:r>
      </w:hyperlink>
    </w:p>
    <w:p w14:paraId="3F3D829F" w14:textId="77777777" w:rsidR="00590F9E" w:rsidRDefault="00745046">
      <w:pPr>
        <w:spacing w:line="304" w:lineRule="exact"/>
        <w:ind w:left="747"/>
        <w:rPr>
          <w:sz w:val="27"/>
        </w:rPr>
      </w:pPr>
      <w:r>
        <w:br w:type="column"/>
      </w:r>
      <w:hyperlink r:id="rId244">
        <w:r>
          <w:rPr>
            <w:spacing w:val="-2"/>
            <w:sz w:val="27"/>
          </w:rPr>
          <w:t>(https://enrichenergy.com/blogs)</w:t>
        </w:r>
      </w:hyperlink>
    </w:p>
    <w:p w14:paraId="35C8E13C"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76757B9B" w14:textId="77777777" w:rsidR="00590F9E" w:rsidRDefault="001E615D">
      <w:pPr>
        <w:pStyle w:val="BodyText"/>
        <w:spacing w:before="93" w:line="102" w:lineRule="exact"/>
        <w:ind w:left="747"/>
      </w:pPr>
      <w:hyperlink r:id="rId245">
        <w:r w:rsidR="00745046">
          <w:rPr>
            <w:spacing w:val="-2"/>
          </w:rPr>
          <w:t>content/uploads/2017/12/Enrich-</w:t>
        </w:r>
      </w:hyperlink>
    </w:p>
    <w:p w14:paraId="1413EE16" w14:textId="77777777" w:rsidR="00590F9E" w:rsidRDefault="00745046">
      <w:pPr>
        <w:pStyle w:val="BodyText"/>
        <w:spacing w:before="63" w:line="132" w:lineRule="exact"/>
        <w:ind w:left="747"/>
      </w:pPr>
      <w:r>
        <w:br w:type="column"/>
      </w:r>
      <w:hyperlink r:id="rId246" w:anchor="menu2">
        <w:r>
          <w:rPr>
            <w:spacing w:val="-2"/>
            <w:position w:val="-2"/>
          </w:rPr>
          <w:t>(https://enrichenergy.com/projects/#menu2)</w:t>
        </w:r>
      </w:hyperlink>
      <w:r>
        <w:rPr>
          <w:spacing w:val="55"/>
          <w:w w:val="150"/>
          <w:position w:val="-2"/>
        </w:rPr>
        <w:t xml:space="preserve"> </w:t>
      </w:r>
      <w:hyperlink r:id="rId247">
        <w:r>
          <w:rPr>
            <w:spacing w:val="-2"/>
          </w:rPr>
          <w:t>(https://enrichenergy.com/business_offerings/rooftop-</w:t>
        </w:r>
      </w:hyperlink>
    </w:p>
    <w:p w14:paraId="5BA1705F"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5B60D70F" w14:textId="77777777" w:rsidR="00590F9E" w:rsidRDefault="001E615D">
      <w:pPr>
        <w:pStyle w:val="BodyText"/>
        <w:spacing w:before="198" w:line="192" w:lineRule="exact"/>
        <w:ind w:left="747"/>
      </w:pPr>
      <w:hyperlink r:id="rId248">
        <w:r w:rsidR="00745046">
          <w:rPr>
            <w:spacing w:val="-2"/>
          </w:rPr>
          <w:t>Energy_Corp-Brochure_2017.pdf)</w:t>
        </w:r>
      </w:hyperlink>
    </w:p>
    <w:p w14:paraId="2D273F87" w14:textId="77777777" w:rsidR="00590F9E" w:rsidRDefault="00745046">
      <w:pPr>
        <w:spacing w:before="21"/>
        <w:rPr>
          <w:sz w:val="18"/>
        </w:rPr>
      </w:pPr>
      <w:r>
        <w:br w:type="column"/>
      </w:r>
    </w:p>
    <w:p w14:paraId="55BCF928" w14:textId="77777777" w:rsidR="00590F9E" w:rsidRDefault="001E615D">
      <w:pPr>
        <w:pStyle w:val="BodyText"/>
        <w:spacing w:line="162" w:lineRule="exact"/>
        <w:ind w:left="747"/>
      </w:pPr>
      <w:hyperlink r:id="rId249" w:anchor="menu3">
        <w:r w:rsidR="00745046">
          <w:rPr>
            <w:spacing w:val="-2"/>
          </w:rPr>
          <w:t>Rooftop</w:t>
        </w:r>
      </w:hyperlink>
    </w:p>
    <w:p w14:paraId="4DAF4893" w14:textId="77777777" w:rsidR="00590F9E" w:rsidRDefault="00745046">
      <w:pPr>
        <w:pStyle w:val="BodyText"/>
        <w:spacing w:before="168"/>
        <w:ind w:left="747"/>
      </w:pPr>
      <w:r>
        <w:br w:type="column"/>
      </w:r>
      <w:hyperlink r:id="rId250">
        <w:r>
          <w:rPr>
            <w:spacing w:val="-2"/>
          </w:rPr>
          <w:t>solutions/)</w:t>
        </w:r>
      </w:hyperlink>
    </w:p>
    <w:p w14:paraId="58800F76" w14:textId="77777777" w:rsidR="00590F9E" w:rsidRDefault="00745046">
      <w:pPr>
        <w:pStyle w:val="Heading4"/>
        <w:spacing w:line="305" w:lineRule="exact"/>
      </w:pPr>
      <w:r>
        <w:br w:type="column"/>
      </w:r>
      <w:hyperlink r:id="rId251">
        <w:r>
          <w:rPr>
            <w:spacing w:val="-2"/>
          </w:rPr>
          <w:t>Careers</w:t>
        </w:r>
      </w:hyperlink>
    </w:p>
    <w:p w14:paraId="43DDF676"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3544E97B"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50144" behindDoc="0" locked="0" layoutInCell="1" allowOverlap="1" wp14:anchorId="3EB4E6B1" wp14:editId="3D02EFF0">
                <wp:simplePos x="0" y="0"/>
                <wp:positionH relativeFrom="page">
                  <wp:posOffset>1019174</wp:posOffset>
                </wp:positionH>
                <wp:positionV relativeFrom="paragraph">
                  <wp:posOffset>128752</wp:posOffset>
                </wp:positionV>
                <wp:extent cx="285750" cy="28575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97" name="Graphic 97">
                          <a:hlinkClick r:id="rId119"/>
                        </wps:cNvPr>
                        <wps:cNvSpPr/>
                        <wps:spPr>
                          <a:xfrm>
                            <a:off x="4762" y="4762"/>
                            <a:ext cx="276225" cy="276225"/>
                          </a:xfrm>
                          <a:custGeom>
                            <a:avLst/>
                            <a:gdLst/>
                            <a:ahLst/>
                            <a:cxnLst/>
                            <a:rect l="l" t="t" r="r" b="b"/>
                            <a:pathLst>
                              <a:path w="276225" h="276225">
                                <a:moveTo>
                                  <a:pt x="276224" y="138112"/>
                                </a:moveTo>
                                <a:lnTo>
                                  <a:pt x="270279" y="178204"/>
                                </a:lnTo>
                                <a:lnTo>
                                  <a:pt x="252948" y="214841"/>
                                </a:lnTo>
                                <a:lnTo>
                                  <a:pt x="225730" y="244874"/>
                                </a:lnTo>
                                <a:lnTo>
                                  <a:pt x="190965" y="265709"/>
                                </a:lnTo>
                                <a:lnTo>
                                  <a:pt x="151649" y="275560"/>
                                </a:lnTo>
                                <a:lnTo>
                                  <a:pt x="138112" y="276224"/>
                                </a:lnTo>
                                <a:lnTo>
                                  <a:pt x="131327" y="276058"/>
                                </a:lnTo>
                                <a:lnTo>
                                  <a:pt x="91591" y="268152"/>
                                </a:lnTo>
                                <a:lnTo>
                                  <a:pt x="55831" y="249039"/>
                                </a:lnTo>
                                <a:lnTo>
                                  <a:pt x="27183" y="220391"/>
                                </a:lnTo>
                                <a:lnTo>
                                  <a:pt x="8069" y="184633"/>
                                </a:lnTo>
                                <a:lnTo>
                                  <a:pt x="165" y="144897"/>
                                </a:lnTo>
                                <a:lnTo>
                                  <a:pt x="0" y="138112"/>
                                </a:lnTo>
                                <a:lnTo>
                                  <a:pt x="165" y="131327"/>
                                </a:lnTo>
                                <a:lnTo>
                                  <a:pt x="8069" y="91588"/>
                                </a:lnTo>
                                <a:lnTo>
                                  <a:pt x="27183" y="55830"/>
                                </a:lnTo>
                                <a:lnTo>
                                  <a:pt x="55831" y="27182"/>
                                </a:lnTo>
                                <a:lnTo>
                                  <a:pt x="91591" y="8068"/>
                                </a:lnTo>
                                <a:lnTo>
                                  <a:pt x="131327" y="165"/>
                                </a:lnTo>
                                <a:lnTo>
                                  <a:pt x="138112" y="0"/>
                                </a:lnTo>
                                <a:lnTo>
                                  <a:pt x="144897" y="165"/>
                                </a:lnTo>
                                <a:lnTo>
                                  <a:pt x="184633" y="8068"/>
                                </a:lnTo>
                                <a:lnTo>
                                  <a:pt x="220393" y="27182"/>
                                </a:lnTo>
                                <a:lnTo>
                                  <a:pt x="249041" y="55830"/>
                                </a:lnTo>
                                <a:lnTo>
                                  <a:pt x="268155" y="91588"/>
                                </a:lnTo>
                                <a:lnTo>
                                  <a:pt x="276059" y="131327"/>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98" name="Image 98">
                            <a:hlinkClick r:id="rId119"/>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1223692E" id="Group 96" o:spid="_x0000_s1026" style="position:absolute;margin-left:80.25pt;margin-top:10.15pt;width:22.5pt;height:22.5pt;z-index:15750144;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">
                <v:shape id="Graphic 97"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" o:button="t" path="m276224,138112r-5945,40092l252948,214841r-27218,30033l190965,265709r-39316,9851l138112,276224r-6785,-166l91591,268152,55831,249039,27183,220391,8069,184633,165,144897,,138112r165,-6785l8069,91588,27183,55830,55831,27182,91591,8068,131327,165,138112,r6785,165l184633,8068r35760,19114l249041,55830r19114,35758l276059,131327r165,6785xe" filled="f" strokecolor="gray" strokeweight=".26456mm">
                  <v:fill o:detectmouseclick="t"/>
                  <v:path arrowok="t"/>
                </v:shape>
                <v:shape id="Image 98"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" o:button="t">
                  <v:fill o:detectmouseclick="t"/>
                  <v:imagedata r:id="rId253" o:title=""/>
                </v:shape>
                <w10:wrap anchorx="page"/>
              </v:group>
            </w:pict>
          </mc:Fallback>
        </mc:AlternateContent>
      </w:r>
      <w:hyperlink r:id="rId254" w:anchor="menu3">
        <w:r>
          <w:t>(https://enrichenergy.com/projects/#menu3)</w:t>
        </w:r>
      </w:hyperlink>
      <w:r>
        <w:rPr>
          <w:spacing w:val="24"/>
        </w:rPr>
        <w:t xml:space="preserve"> </w:t>
      </w:r>
      <w:hyperlink r:id="rId255">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2FBDDAA4" w14:textId="77777777" w:rsidR="00590F9E" w:rsidRDefault="00745046">
      <w:pPr>
        <w:spacing w:line="305" w:lineRule="exact"/>
        <w:ind w:left="2245"/>
        <w:rPr>
          <w:sz w:val="27"/>
        </w:rPr>
      </w:pPr>
      <w:r>
        <w:br w:type="column"/>
      </w:r>
      <w:hyperlink r:id="rId256">
        <w:r>
          <w:rPr>
            <w:spacing w:val="-2"/>
            <w:sz w:val="27"/>
          </w:rPr>
          <w:t>(https://enrichenergy.com/career)</w:t>
        </w:r>
      </w:hyperlink>
    </w:p>
    <w:p w14:paraId="21799FF2"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51F9BCA3" w14:textId="77777777" w:rsidR="00590F9E" w:rsidRDefault="00590F9E">
      <w:pPr>
        <w:pStyle w:val="BodyText"/>
        <w:spacing w:before="93"/>
        <w:rPr>
          <w:sz w:val="21"/>
        </w:rPr>
      </w:pPr>
    </w:p>
    <w:p w14:paraId="74C69C1E" w14:textId="77777777" w:rsidR="00590F9E" w:rsidRDefault="001E615D">
      <w:pPr>
        <w:ind w:left="747"/>
        <w:rPr>
          <w:sz w:val="21"/>
        </w:rPr>
      </w:pPr>
      <w:hyperlink r:id="rId257">
        <w:r w:rsidR="00745046">
          <w:rPr>
            <w:spacing w:val="-2"/>
            <w:sz w:val="21"/>
          </w:rPr>
          <w:t>(https://www.linkedin.com/company/9316416/)</w:t>
        </w:r>
      </w:hyperlink>
    </w:p>
    <w:p w14:paraId="0260221D" w14:textId="77777777" w:rsidR="00590F9E" w:rsidRDefault="00745046">
      <w:pPr>
        <w:pStyle w:val="BodyText"/>
        <w:spacing w:before="63" w:line="348" w:lineRule="auto"/>
        <w:ind w:left="747" w:right="3192"/>
      </w:pPr>
      <w:r>
        <w:br w:type="column"/>
      </w:r>
      <w:hyperlink r:id="rId258">
        <w:r>
          <w:rPr>
            <w:spacing w:val="-2"/>
          </w:rPr>
          <w:t>(https://enrichenergy.com/business_offerings/om-</w:t>
        </w:r>
      </w:hyperlink>
      <w:r>
        <w:rPr>
          <w:spacing w:val="-2"/>
        </w:rPr>
        <w:t xml:space="preserve"> </w:t>
      </w:r>
      <w:hyperlink r:id="rId259">
        <w:r>
          <w:rPr>
            <w:spacing w:val="-2"/>
          </w:rPr>
          <w:t>services/)</w:t>
        </w:r>
      </w:hyperlink>
    </w:p>
    <w:p w14:paraId="3D0965B6" w14:textId="77777777" w:rsidR="00590F9E" w:rsidRDefault="001E615D">
      <w:pPr>
        <w:pStyle w:val="BodyText"/>
        <w:spacing w:before="29" w:line="360" w:lineRule="auto"/>
        <w:ind w:left="747" w:right="2928"/>
      </w:pPr>
      <w:hyperlink r:id="rId260">
        <w:r w:rsidR="00745046">
          <w:t>Energy Storage</w:t>
        </w:r>
      </w:hyperlink>
      <w:r w:rsidR="00745046">
        <w:t xml:space="preserve"> </w:t>
      </w:r>
      <w:hyperlink r:id="rId261">
        <w:r w:rsidR="00745046">
          <w:rPr>
            <w:spacing w:val="-2"/>
          </w:rPr>
          <w:t>(https://enrichenergy.com/business_offerings/energystorage/)</w:t>
        </w:r>
      </w:hyperlink>
      <w:r w:rsidR="00745046">
        <w:rPr>
          <w:spacing w:val="-2"/>
        </w:rPr>
        <w:t xml:space="preserve"> </w:t>
      </w:r>
      <w:hyperlink r:id="rId262">
        <w:r w:rsidR="00745046">
          <w:t>Value Added Services</w:t>
        </w:r>
      </w:hyperlink>
      <w:r w:rsidR="00745046">
        <w:t xml:space="preserve"> </w:t>
      </w:r>
      <w:hyperlink r:id="rId263">
        <w:r w:rsidR="00745046">
          <w:rPr>
            <w:spacing w:val="-2"/>
          </w:rPr>
          <w:t>(https://enrichenergy.com/business_offerings/value-</w:t>
        </w:r>
      </w:hyperlink>
    </w:p>
    <w:p w14:paraId="2C8FD348" w14:textId="77777777" w:rsidR="00590F9E" w:rsidRDefault="001E615D">
      <w:pPr>
        <w:pStyle w:val="BodyText"/>
        <w:spacing w:line="195" w:lineRule="exact"/>
        <w:ind w:left="747"/>
      </w:pPr>
      <w:hyperlink r:id="rId264">
        <w:r w:rsidR="00745046">
          <w:rPr>
            <w:spacing w:val="-2"/>
          </w:rPr>
          <w:t>added-services/)</w:t>
        </w:r>
      </w:hyperlink>
    </w:p>
    <w:p w14:paraId="24A94BAC"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0DC8C926" w14:textId="77777777" w:rsidR="00590F9E" w:rsidRDefault="00590F9E">
      <w:pPr>
        <w:pStyle w:val="BodyText"/>
      </w:pPr>
    </w:p>
    <w:p w14:paraId="6AD96B1A" w14:textId="77777777" w:rsidR="00590F9E" w:rsidRDefault="00590F9E">
      <w:pPr>
        <w:pStyle w:val="BodyText"/>
      </w:pPr>
    </w:p>
    <w:p w14:paraId="31EEBC68" w14:textId="77777777" w:rsidR="00590F9E" w:rsidRDefault="00590F9E">
      <w:pPr>
        <w:pStyle w:val="BodyText"/>
      </w:pPr>
    </w:p>
    <w:p w14:paraId="2EBEB447" w14:textId="77777777" w:rsidR="00590F9E" w:rsidRDefault="00590F9E">
      <w:pPr>
        <w:pStyle w:val="BodyText"/>
      </w:pPr>
    </w:p>
    <w:p w14:paraId="6516E11B" w14:textId="77777777" w:rsidR="00590F9E" w:rsidRDefault="00590F9E">
      <w:pPr>
        <w:pStyle w:val="BodyText"/>
        <w:spacing w:before="108"/>
      </w:pPr>
    </w:p>
    <w:p w14:paraId="39C6B66E" w14:textId="77777777" w:rsidR="00590F9E" w:rsidRDefault="001E615D">
      <w:pPr>
        <w:pStyle w:val="BodyText"/>
        <w:tabs>
          <w:tab w:val="left" w:pos="5356"/>
          <w:tab w:val="left" w:pos="9586"/>
        </w:tabs>
        <w:ind w:left="522"/>
      </w:pPr>
      <w:hyperlink r:id="rId265">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266">
        <w:r w:rsidR="00745046">
          <w:t>Disclaimer</w:t>
        </w:r>
        <w:r w:rsidR="00745046">
          <w:rPr>
            <w:spacing w:val="-10"/>
          </w:rPr>
          <w:t xml:space="preserve"> </w:t>
        </w:r>
        <w:r w:rsidR="00745046">
          <w:rPr>
            <w:spacing w:val="-2"/>
          </w:rPr>
          <w:t>(https://enrichenergy.com/disclaimer)</w:t>
        </w:r>
      </w:hyperlink>
      <w:r w:rsidR="00745046">
        <w:tab/>
      </w:r>
      <w:hyperlink r:id="rId267">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175169D6" w14:textId="77777777" w:rsidR="00590F9E" w:rsidRDefault="001E615D">
      <w:pPr>
        <w:pStyle w:val="BodyText"/>
        <w:spacing w:before="94"/>
        <w:ind w:left="8603"/>
      </w:pPr>
      <w:hyperlink r:id="rId268">
        <w:r w:rsidR="00745046">
          <w:t>Copyright</w:t>
        </w:r>
        <w:r w:rsidR="00745046">
          <w:rPr>
            <w:spacing w:val="-13"/>
          </w:rPr>
          <w:t xml:space="preserve"> </w:t>
        </w:r>
        <w:r w:rsidR="00745046">
          <w:t>2018</w:t>
        </w:r>
      </w:hyperlink>
      <w:r w:rsidR="00745046">
        <w:rPr>
          <w:spacing w:val="-12"/>
        </w:rPr>
        <w:t xml:space="preserve"> </w:t>
      </w:r>
      <w:hyperlink r:id="rId269">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29560259"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63A4CE5F"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50656" behindDoc="0" locked="0" layoutInCell="1" allowOverlap="1" wp14:anchorId="34BBA9A6" wp14:editId="1E680885">
                <wp:simplePos x="0" y="0"/>
                <wp:positionH relativeFrom="page">
                  <wp:posOffset>10380395</wp:posOffset>
                </wp:positionH>
                <wp:positionV relativeFrom="page">
                  <wp:posOffset>4652391</wp:posOffset>
                </wp:positionV>
                <wp:extent cx="174625" cy="721995"/>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4CE12271" w14:textId="77777777" w:rsidR="001E615D" w:rsidRDefault="001E615D">
                            <w:pPr>
                              <w:spacing w:before="13"/>
                              <w:ind w:left="20"/>
                              <w:rPr>
                                <w:rFonts w:ascii="Arial"/>
                                <w:b/>
                                <w:sz w:val="21"/>
                              </w:rPr>
                            </w:pPr>
                            <w:bookmarkStart w:id="200" w:name="_bookmark1"/>
                            <w:bookmarkEnd w:id="200"/>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34BBA9A6" id="Textbox 99" o:spid="_x0000_s1089" type="#_x0000_t202" style="position:absolute;margin-left:817.35pt;margin-top:366.35pt;width:13.75pt;height:56.85pt;z-index:1575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" filled="f" stroked="f">
                <v:path arrowok="t"/>
                <v:textbox style="layout-flow:vertical;mso-layout-flow-alt:bottom-to-top" inset="0,0,0,0">
                  <w:txbxContent>
                    <w:p w14:paraId="4CE12271" w14:textId="77777777" w:rsidR="001E615D" w:rsidRDefault="001E615D">
                      <w:pPr>
                        <w:spacing w:before="13"/>
                        <w:ind w:left="20"/>
                        <w:rPr>
                          <w:rFonts w:ascii="Arial"/>
                          <w:b/>
                          <w:sz w:val="21"/>
                        </w:rPr>
                      </w:pPr>
                      <w:bookmarkStart w:id="201" w:name="_bookmark1"/>
                      <w:bookmarkEnd w:id="201"/>
                      <w:r>
                        <w:rPr>
                          <w:rFonts w:ascii="Arial"/>
                          <w:b/>
                          <w:sz w:val="21"/>
                        </w:rPr>
                        <w:t xml:space="preserve">REACH </w:t>
                      </w:r>
                      <w:r>
                        <w:rPr>
                          <w:rFonts w:ascii="Arial"/>
                          <w:b/>
                          <w:spacing w:val="-5"/>
                          <w:sz w:val="21"/>
                        </w:rPr>
                        <w:t>US</w:t>
                      </w:r>
                    </w:p>
                  </w:txbxContent>
                </v:textbox>
                <w10:wrap anchorx="page" anchory="page"/>
              </v:shape>
            </w:pict>
          </mc:Fallback>
        </mc:AlternateContent>
      </w:r>
    </w:p>
    <w:p w14:paraId="448DFBA3" w14:textId="77777777" w:rsidR="00590F9E" w:rsidRDefault="00590F9E">
      <w:pPr>
        <w:pStyle w:val="BodyText"/>
        <w:spacing w:before="2"/>
        <w:rPr>
          <w:sz w:val="54"/>
        </w:rPr>
      </w:pPr>
    </w:p>
    <w:p w14:paraId="15FB6FFD" w14:textId="77777777" w:rsidR="00590F9E" w:rsidRDefault="00745046">
      <w:pPr>
        <w:pStyle w:val="Heading1"/>
      </w:pPr>
      <w:r>
        <w:rPr>
          <w:spacing w:val="-2"/>
        </w:rPr>
        <w:t>Achievements</w:t>
      </w:r>
    </w:p>
    <w:p w14:paraId="6A03F33B" w14:textId="77777777" w:rsidR="00590F9E" w:rsidRDefault="00590F9E">
      <w:pPr>
        <w:pStyle w:val="Heading1"/>
        <w:sectPr w:rsidR="00590F9E">
          <w:pgSz w:w="16840" w:h="11900" w:orient="landscape"/>
          <w:pgMar w:top="1320" w:right="425" w:bottom="280" w:left="850" w:header="720" w:footer="720" w:gutter="0"/>
          <w:cols w:space="720"/>
        </w:sectPr>
      </w:pPr>
    </w:p>
    <w:p w14:paraId="349712B9" w14:textId="77777777" w:rsidR="00590F9E" w:rsidRDefault="00745046">
      <w:pPr>
        <w:pStyle w:val="BodyText"/>
        <w:ind w:left="980"/>
        <w:rPr>
          <w:sz w:val="20"/>
        </w:rPr>
      </w:pPr>
      <w:r>
        <w:rPr>
          <w:noProof/>
          <w:sz w:val="20"/>
          <w:lang w:val="en-IN" w:eastAsia="en-IN"/>
        </w:rPr>
        <w:lastRenderedPageBreak/>
        <mc:AlternateContent>
          <mc:Choice Requires="wpg">
            <w:drawing>
              <wp:inline distT="0" distB="0" distL="0" distR="0" wp14:anchorId="181B872C" wp14:editId="731D66F1">
                <wp:extent cx="8382000" cy="4419600"/>
                <wp:effectExtent l="0" t="0" r="0" b="0"/>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2000" cy="4419600"/>
                          <a:chOff x="0" y="0"/>
                          <a:chExt cx="8382000" cy="4419600"/>
                        </a:xfrm>
                      </wpg:grpSpPr>
                      <pic:pic xmlns:pic="http://schemas.openxmlformats.org/drawingml/2006/picture">
                        <pic:nvPicPr>
                          <pic:cNvPr id="101" name="Image 101"/>
                          <pic:cNvPicPr/>
                        </pic:nvPicPr>
                        <pic:blipFill>
                          <a:blip r:embed="rId270" cstate="print"/>
                          <a:stretch>
                            <a:fillRect/>
                          </a:stretch>
                        </pic:blipFill>
                        <pic:spPr>
                          <a:xfrm>
                            <a:off x="0" y="0"/>
                            <a:ext cx="8381999" cy="4419599"/>
                          </a:xfrm>
                          <a:prstGeom prst="rect">
                            <a:avLst/>
                          </a:prstGeom>
                        </pic:spPr>
                      </pic:pic>
                      <pic:pic xmlns:pic="http://schemas.openxmlformats.org/drawingml/2006/picture">
                        <pic:nvPicPr>
                          <pic:cNvPr id="102" name="Image 102"/>
                          <pic:cNvPicPr/>
                        </pic:nvPicPr>
                        <pic:blipFill>
                          <a:blip r:embed="rId271" cstate="print"/>
                          <a:stretch>
                            <a:fillRect/>
                          </a:stretch>
                        </pic:blipFill>
                        <pic:spPr>
                          <a:xfrm>
                            <a:off x="80962" y="368299"/>
                            <a:ext cx="123825" cy="177800"/>
                          </a:xfrm>
                          <a:prstGeom prst="rect">
                            <a:avLst/>
                          </a:prstGeom>
                        </pic:spPr>
                      </pic:pic>
                      <pic:pic xmlns:pic="http://schemas.openxmlformats.org/drawingml/2006/picture">
                        <pic:nvPicPr>
                          <pic:cNvPr id="103" name="Image 103"/>
                          <pic:cNvPicPr/>
                        </pic:nvPicPr>
                        <pic:blipFill>
                          <a:blip r:embed="rId272" cstate="print"/>
                          <a:stretch>
                            <a:fillRect/>
                          </a:stretch>
                        </pic:blipFill>
                        <pic:spPr>
                          <a:xfrm>
                            <a:off x="8167687" y="368299"/>
                            <a:ext cx="123825" cy="177800"/>
                          </a:xfrm>
                          <a:prstGeom prst="rect">
                            <a:avLst/>
                          </a:prstGeom>
                        </pic:spPr>
                      </pic:pic>
                    </wpg:wgp>
                  </a:graphicData>
                </a:graphic>
              </wp:inline>
            </w:drawing>
          </mc:Choice>
          <mc:Fallback>
            <w:pict>
              <v:group w14:anchorId="7B933472" id="Group 100" o:spid="_x0000_s1026" style="width:660pt;height:348pt;mso-position-horizontal-relative:char;mso-position-vertical-relative:line" coordsize="83820,441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">
                <v:shape id="Image 101" o:spid="_x0000_s1027" type="#_x0000_t75" style="position:absolute;width:83819;height:44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">
                  <v:imagedata r:id="rId273" o:title=""/>
                </v:shape>
                <v:shape id="Image 102" o:spid="_x0000_s1028" type="#_x0000_t75" style="position:absolute;left:809;top:3682;width:123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">
                  <v:imagedata r:id="rId274" o:title=""/>
                </v:shape>
                <v:shape id="Image 103" o:spid="_x0000_s1029" type="#_x0000_t75" style="position:absolute;left:81676;top:3682;width:1239;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">
                  <v:imagedata r:id="rId275" o:title=""/>
                </v:shape>
                <w10:anchorlock/>
              </v:group>
            </w:pict>
          </mc:Fallback>
        </mc:AlternateContent>
      </w:r>
    </w:p>
    <w:p w14:paraId="22B61974" w14:textId="77777777" w:rsidR="00590F9E" w:rsidRDefault="00590F9E">
      <w:pPr>
        <w:pStyle w:val="BodyText"/>
        <w:rPr>
          <w:sz w:val="27"/>
        </w:rPr>
      </w:pPr>
    </w:p>
    <w:p w14:paraId="3EFB2D3D" w14:textId="77777777" w:rsidR="00590F9E" w:rsidRDefault="00590F9E">
      <w:pPr>
        <w:pStyle w:val="BodyText"/>
        <w:rPr>
          <w:sz w:val="27"/>
        </w:rPr>
      </w:pPr>
    </w:p>
    <w:p w14:paraId="45035C8B" w14:textId="77777777" w:rsidR="00590F9E" w:rsidRDefault="00590F9E">
      <w:pPr>
        <w:pStyle w:val="BodyText"/>
        <w:rPr>
          <w:sz w:val="27"/>
        </w:rPr>
      </w:pPr>
    </w:p>
    <w:p w14:paraId="2D02231A" w14:textId="77777777" w:rsidR="00590F9E" w:rsidRDefault="00590F9E">
      <w:pPr>
        <w:pStyle w:val="BodyText"/>
        <w:spacing w:before="90"/>
        <w:rPr>
          <w:sz w:val="27"/>
        </w:rPr>
      </w:pPr>
    </w:p>
    <w:p w14:paraId="460977C8" w14:textId="77777777" w:rsidR="00590F9E" w:rsidRDefault="00745046">
      <w:pPr>
        <w:pStyle w:val="Heading4"/>
        <w:ind w:left="0" w:right="416"/>
        <w:jc w:val="center"/>
      </w:pPr>
      <w:r>
        <w:t>Excellence</w:t>
      </w:r>
      <w:r>
        <w:rPr>
          <w:spacing w:val="-16"/>
        </w:rPr>
        <w:t xml:space="preserve"> </w:t>
      </w:r>
      <w:r>
        <w:t>Award</w:t>
      </w:r>
      <w:r>
        <w:rPr>
          <w:spacing w:val="-1"/>
        </w:rPr>
        <w:t xml:space="preserve"> </w:t>
      </w:r>
      <w:r>
        <w:t>2014’</w:t>
      </w:r>
      <w:r>
        <w:rPr>
          <w:spacing w:val="-11"/>
        </w:rPr>
        <w:t xml:space="preserve"> </w:t>
      </w:r>
      <w:r>
        <w:t>on</w:t>
      </w:r>
      <w:r>
        <w:rPr>
          <w:spacing w:val="-1"/>
        </w:rPr>
        <w:t xml:space="preserve"> </w:t>
      </w:r>
      <w:r>
        <w:t>13th</w:t>
      </w:r>
      <w:r>
        <w:rPr>
          <w:spacing w:val="-15"/>
        </w:rPr>
        <w:t xml:space="preserve"> </w:t>
      </w:r>
      <w:r>
        <w:t>August</w:t>
      </w:r>
      <w:r>
        <w:rPr>
          <w:spacing w:val="-1"/>
        </w:rPr>
        <w:t xml:space="preserve"> </w:t>
      </w:r>
      <w:r>
        <w:t>2014</w:t>
      </w:r>
      <w:r>
        <w:rPr>
          <w:spacing w:val="-1"/>
        </w:rPr>
        <w:t xml:space="preserve"> </w:t>
      </w:r>
      <w:r>
        <w:t xml:space="preserve">at </w:t>
      </w:r>
      <w:r>
        <w:rPr>
          <w:spacing w:val="-2"/>
        </w:rPr>
        <w:t>Bangalore</w:t>
      </w:r>
    </w:p>
    <w:p w14:paraId="74451D9A" w14:textId="77777777" w:rsidR="00590F9E" w:rsidRDefault="00590F9E">
      <w:pPr>
        <w:pStyle w:val="Heading4"/>
        <w:jc w:val="center"/>
        <w:sectPr w:rsidR="00590F9E">
          <w:pgSz w:w="16840" w:h="11900" w:orient="landscape"/>
          <w:pgMar w:top="980" w:right="425" w:bottom="280" w:left="850" w:header="720" w:footer="720" w:gutter="0"/>
          <w:cols w:space="720"/>
        </w:sectPr>
      </w:pPr>
    </w:p>
    <w:p w14:paraId="1A8D9702" w14:textId="77777777" w:rsidR="00590F9E" w:rsidRDefault="00745046">
      <w:pPr>
        <w:spacing w:before="77"/>
        <w:ind w:left="747"/>
        <w:rPr>
          <w:sz w:val="27"/>
        </w:rPr>
      </w:pPr>
      <w:r>
        <w:rPr>
          <w:sz w:val="27"/>
        </w:rPr>
        <w:lastRenderedPageBreak/>
        <w:t>About</w:t>
      </w:r>
      <w:r>
        <w:rPr>
          <w:spacing w:val="7"/>
          <w:sz w:val="27"/>
        </w:rPr>
        <w:t xml:space="preserve"> </w:t>
      </w:r>
      <w:r>
        <w:rPr>
          <w:spacing w:val="-2"/>
          <w:sz w:val="27"/>
        </w:rPr>
        <w:t>Enrich</w:t>
      </w:r>
    </w:p>
    <w:p w14:paraId="44E6D728" w14:textId="77777777" w:rsidR="00590F9E" w:rsidRDefault="001E615D">
      <w:pPr>
        <w:pStyle w:val="BodyText"/>
        <w:spacing w:before="284"/>
        <w:ind w:left="747"/>
      </w:pPr>
      <w:hyperlink r:id="rId276">
        <w:r w:rsidR="00745046">
          <w:rPr>
            <w:spacing w:val="-2"/>
          </w:rPr>
          <w:t>Promoters</w:t>
        </w:r>
      </w:hyperlink>
    </w:p>
    <w:p w14:paraId="66D8F28B" w14:textId="77777777" w:rsidR="00590F9E" w:rsidRDefault="00745046">
      <w:pPr>
        <w:pStyle w:val="Heading4"/>
        <w:spacing w:before="77"/>
      </w:pPr>
      <w:r>
        <w:br w:type="column"/>
      </w:r>
      <w:r>
        <w:rPr>
          <w:spacing w:val="-2"/>
        </w:rPr>
        <w:lastRenderedPageBreak/>
        <w:t>Projects</w:t>
      </w:r>
    </w:p>
    <w:p w14:paraId="2BDDB69C" w14:textId="77777777" w:rsidR="00590F9E" w:rsidRDefault="001E615D">
      <w:pPr>
        <w:pStyle w:val="BodyText"/>
        <w:spacing w:before="284"/>
        <w:ind w:left="747"/>
      </w:pPr>
      <w:hyperlink r:id="rId277">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73B338AA" w14:textId="77777777" w:rsidR="00590F9E" w:rsidRDefault="00745046">
      <w:pPr>
        <w:pStyle w:val="Heading4"/>
        <w:spacing w:before="77"/>
      </w:pPr>
      <w:r>
        <w:br w:type="column"/>
      </w:r>
      <w:r>
        <w:lastRenderedPageBreak/>
        <w:t>Business</w:t>
      </w:r>
      <w:r>
        <w:rPr>
          <w:spacing w:val="10"/>
        </w:rPr>
        <w:t xml:space="preserve"> </w:t>
      </w:r>
      <w:r>
        <w:rPr>
          <w:spacing w:val="-2"/>
        </w:rPr>
        <w:t>Solutions</w:t>
      </w:r>
    </w:p>
    <w:p w14:paraId="3D91C23A" w14:textId="77777777" w:rsidR="00590F9E" w:rsidRDefault="001E615D">
      <w:pPr>
        <w:pStyle w:val="BodyText"/>
        <w:spacing w:before="284"/>
        <w:ind w:left="747"/>
      </w:pPr>
      <w:hyperlink r:id="rId278">
        <w:r w:rsidR="00745046">
          <w:t>EPC</w:t>
        </w:r>
        <w:r w:rsidR="00745046">
          <w:rPr>
            <w:spacing w:val="-5"/>
          </w:rPr>
          <w:t xml:space="preserve"> </w:t>
        </w:r>
        <w:r w:rsidR="00745046">
          <w:rPr>
            <w:spacing w:val="-2"/>
          </w:rPr>
          <w:t>Solutions</w:t>
        </w:r>
      </w:hyperlink>
    </w:p>
    <w:p w14:paraId="1BD4F746" w14:textId="77777777" w:rsidR="00590F9E" w:rsidRDefault="00745046">
      <w:pPr>
        <w:spacing w:before="77" w:line="302" w:lineRule="auto"/>
        <w:ind w:left="747"/>
        <w:rPr>
          <w:sz w:val="27"/>
        </w:rPr>
      </w:pPr>
      <w:r>
        <w:br w:type="column"/>
      </w:r>
      <w:hyperlink r:id="rId279">
        <w:r>
          <w:rPr>
            <w:spacing w:val="-2"/>
            <w:sz w:val="27"/>
          </w:rPr>
          <w:t>Clientele</w:t>
        </w:r>
      </w:hyperlink>
      <w:r>
        <w:rPr>
          <w:spacing w:val="-2"/>
          <w:sz w:val="27"/>
        </w:rPr>
        <w:t xml:space="preserve"> </w:t>
      </w:r>
      <w:hyperlink r:id="rId280">
        <w:r>
          <w:rPr>
            <w:spacing w:val="-2"/>
            <w:sz w:val="27"/>
          </w:rPr>
          <w:t>(https://enrichenergy.com/clientele)</w:t>
        </w:r>
      </w:hyperlink>
    </w:p>
    <w:p w14:paraId="541F07DA" w14:textId="77777777" w:rsidR="00590F9E" w:rsidRDefault="00590F9E">
      <w:pPr>
        <w:spacing w:line="302" w:lineRule="auto"/>
        <w:rPr>
          <w:sz w:val="27"/>
        </w:rPr>
        <w:sectPr w:rsidR="00590F9E">
          <w:pgSz w:w="16840" w:h="11900" w:orient="landscape"/>
          <w:pgMar w:top="220" w:right="425" w:bottom="280" w:left="850" w:header="720" w:footer="720" w:gutter="0"/>
          <w:cols w:num="4" w:space="720" w:equalWidth="0">
            <w:col w:w="2351" w:space="1174"/>
            <w:col w:w="2104" w:space="1421"/>
            <w:col w:w="3095" w:space="430"/>
            <w:col w:w="4990"/>
          </w:cols>
        </w:sectPr>
      </w:pPr>
    </w:p>
    <w:p w14:paraId="457D24B7" w14:textId="77777777" w:rsidR="00590F9E" w:rsidRDefault="001E615D">
      <w:pPr>
        <w:pStyle w:val="BodyText"/>
        <w:spacing w:before="93"/>
        <w:ind w:left="747"/>
      </w:pPr>
      <w:hyperlink r:id="rId281">
        <w:r w:rsidR="00745046">
          <w:rPr>
            <w:spacing w:val="-2"/>
          </w:rPr>
          <w:t>(https://enrichenergy.com/promoters)</w:t>
        </w:r>
      </w:hyperlink>
    </w:p>
    <w:p w14:paraId="6CF6573F" w14:textId="77777777" w:rsidR="00590F9E" w:rsidRDefault="001E615D">
      <w:pPr>
        <w:pStyle w:val="BodyText"/>
        <w:spacing w:before="123" w:line="132" w:lineRule="exact"/>
        <w:ind w:left="747"/>
      </w:pPr>
      <w:hyperlink r:id="rId282">
        <w:r w:rsidR="00745046">
          <w:rPr>
            <w:spacing w:val="-2"/>
          </w:rPr>
          <w:t>Achievement</w:t>
        </w:r>
      </w:hyperlink>
    </w:p>
    <w:p w14:paraId="417DF2C3" w14:textId="77777777" w:rsidR="00590F9E" w:rsidRDefault="00745046">
      <w:pPr>
        <w:pStyle w:val="BodyText"/>
        <w:spacing w:before="93"/>
        <w:ind w:left="571"/>
      </w:pPr>
      <w:r>
        <w:br w:type="column"/>
      </w:r>
      <w:hyperlink r:id="rId283">
        <w:r>
          <w:rPr>
            <w:spacing w:val="-2"/>
          </w:rPr>
          <w:t>(https://enrichenergy.com/projects)</w:t>
        </w:r>
      </w:hyperlink>
    </w:p>
    <w:p w14:paraId="17D70BD1" w14:textId="77777777" w:rsidR="00590F9E" w:rsidRDefault="001E615D">
      <w:pPr>
        <w:pStyle w:val="BodyText"/>
        <w:spacing w:before="123" w:line="132" w:lineRule="exact"/>
        <w:ind w:left="571"/>
      </w:pPr>
      <w:hyperlink r:id="rId284"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2FED16C3" w14:textId="77777777" w:rsidR="00590F9E" w:rsidRDefault="00745046">
      <w:pPr>
        <w:spacing w:before="127" w:line="158" w:lineRule="auto"/>
        <w:ind w:left="747"/>
        <w:rPr>
          <w:position w:val="-14"/>
          <w:sz w:val="27"/>
        </w:rPr>
      </w:pPr>
      <w:r>
        <w:br w:type="column"/>
      </w:r>
      <w:hyperlink r:id="rId285">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286">
        <w:r>
          <w:rPr>
            <w:w w:val="99"/>
            <w:sz w:val="18"/>
          </w:rPr>
          <w:t>/e</w:t>
        </w:r>
        <w:r>
          <w:rPr>
            <w:spacing w:val="-32"/>
            <w:w w:val="99"/>
            <w:sz w:val="18"/>
          </w:rPr>
          <w:t>p</w:t>
        </w:r>
      </w:hyperlink>
      <w:hyperlink r:id="rId287">
        <w:r>
          <w:rPr>
            <w:spacing w:val="-121"/>
            <w:w w:val="101"/>
            <w:position w:val="-14"/>
            <w:sz w:val="27"/>
          </w:rPr>
          <w:t>e</w:t>
        </w:r>
      </w:hyperlink>
      <w:hyperlink r:id="rId288">
        <w:r>
          <w:rPr>
            <w:w w:val="99"/>
            <w:sz w:val="18"/>
          </w:rPr>
          <w:t>c</w:t>
        </w:r>
        <w:r>
          <w:rPr>
            <w:spacing w:val="-29"/>
            <w:w w:val="99"/>
            <w:sz w:val="18"/>
          </w:rPr>
          <w:t>-</w:t>
        </w:r>
      </w:hyperlink>
      <w:hyperlink r:id="rId289">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358EF568" w14:textId="77777777" w:rsidR="00590F9E" w:rsidRDefault="001E615D">
      <w:pPr>
        <w:pStyle w:val="BodyText"/>
        <w:spacing w:line="154" w:lineRule="exact"/>
        <w:ind w:left="747"/>
      </w:pPr>
      <w:hyperlink r:id="rId290">
        <w:r w:rsidR="00745046">
          <w:rPr>
            <w:spacing w:val="-2"/>
          </w:rPr>
          <w:t>solutions/)</w:t>
        </w:r>
      </w:hyperlink>
    </w:p>
    <w:p w14:paraId="486963F5"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0E2C8B4B" w14:textId="77777777" w:rsidR="00590F9E" w:rsidRDefault="001E615D">
      <w:pPr>
        <w:pStyle w:val="BodyText"/>
        <w:spacing w:before="169"/>
        <w:ind w:left="747"/>
      </w:pPr>
      <w:hyperlink r:id="rId291">
        <w:r w:rsidR="00745046">
          <w:rPr>
            <w:spacing w:val="-2"/>
          </w:rPr>
          <w:t>(https://enrichenergy.com/achievements)</w:t>
        </w:r>
      </w:hyperlink>
    </w:p>
    <w:p w14:paraId="5DE87531" w14:textId="77777777" w:rsidR="00590F9E" w:rsidRDefault="00745046">
      <w:pPr>
        <w:pStyle w:val="BodyText"/>
        <w:spacing w:before="169"/>
        <w:ind w:left="273"/>
      </w:pPr>
      <w:r>
        <w:br w:type="column"/>
      </w:r>
      <w:hyperlink r:id="rId292" w:anchor="home">
        <w:r>
          <w:rPr>
            <w:spacing w:val="-2"/>
          </w:rPr>
          <w:t>(https://enrichenergy.com/projects/#home)</w:t>
        </w:r>
      </w:hyperlink>
    </w:p>
    <w:p w14:paraId="39E4B470" w14:textId="77777777" w:rsidR="00590F9E" w:rsidRDefault="00745046">
      <w:pPr>
        <w:pStyle w:val="BodyText"/>
        <w:spacing w:before="169"/>
        <w:ind w:left="154"/>
      </w:pPr>
      <w:r>
        <w:br w:type="column"/>
      </w:r>
      <w:hyperlink r:id="rId293">
        <w:r>
          <w:t>End</w:t>
        </w:r>
        <w:r>
          <w:rPr>
            <w:spacing w:val="-4"/>
          </w:rPr>
          <w:t xml:space="preserve"> </w:t>
        </w:r>
        <w:r>
          <w:t>to</w:t>
        </w:r>
        <w:r>
          <w:rPr>
            <w:spacing w:val="-4"/>
          </w:rPr>
          <w:t xml:space="preserve"> </w:t>
        </w:r>
        <w:r>
          <w:t>End</w:t>
        </w:r>
        <w:r>
          <w:rPr>
            <w:spacing w:val="-3"/>
          </w:rPr>
          <w:t xml:space="preserve"> </w:t>
        </w:r>
        <w:r>
          <w:rPr>
            <w:spacing w:val="-2"/>
          </w:rPr>
          <w:t>Solutions</w:t>
        </w:r>
      </w:hyperlink>
    </w:p>
    <w:p w14:paraId="15EB0C26" w14:textId="77777777" w:rsidR="00590F9E" w:rsidRDefault="00745046">
      <w:pPr>
        <w:spacing w:line="305" w:lineRule="exact"/>
        <w:ind w:left="747"/>
        <w:rPr>
          <w:sz w:val="27"/>
        </w:rPr>
      </w:pPr>
      <w:r>
        <w:br w:type="column"/>
      </w:r>
      <w:hyperlink r:id="rId294">
        <w:r>
          <w:rPr>
            <w:spacing w:val="-2"/>
            <w:sz w:val="27"/>
          </w:rPr>
          <w:t>(https://enrichenergy.com/video)</w:t>
        </w:r>
      </w:hyperlink>
    </w:p>
    <w:p w14:paraId="753DD103"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5F885DAB" w14:textId="77777777" w:rsidR="00590F9E" w:rsidRDefault="001E615D">
      <w:pPr>
        <w:pStyle w:val="BodyText"/>
        <w:spacing w:before="123"/>
        <w:ind w:left="747"/>
      </w:pPr>
      <w:hyperlink r:id="rId295">
        <w:r w:rsidR="00745046">
          <w:t>CSR</w:t>
        </w:r>
      </w:hyperlink>
      <w:r w:rsidR="00745046">
        <w:rPr>
          <w:spacing w:val="-5"/>
        </w:rPr>
        <w:t xml:space="preserve"> </w:t>
      </w:r>
      <w:hyperlink r:id="rId296">
        <w:r w:rsidR="00745046">
          <w:rPr>
            <w:spacing w:val="-2"/>
          </w:rPr>
          <w:t>(https://enrichenergy.com/csr)</w:t>
        </w:r>
      </w:hyperlink>
    </w:p>
    <w:p w14:paraId="0D7E5373" w14:textId="77777777" w:rsidR="00590F9E" w:rsidRDefault="00745046">
      <w:pPr>
        <w:spacing w:before="123"/>
        <w:ind w:left="710"/>
        <w:rPr>
          <w:sz w:val="18"/>
        </w:rPr>
      </w:pPr>
      <w:r>
        <w:br w:type="column"/>
      </w:r>
      <w:hyperlink r:id="rId297" w:anchor="menu1">
        <w:r>
          <w:rPr>
            <w:spacing w:val="-5"/>
            <w:sz w:val="18"/>
          </w:rPr>
          <w:t>EPC</w:t>
        </w:r>
      </w:hyperlink>
    </w:p>
    <w:p w14:paraId="42540C96" w14:textId="77777777" w:rsidR="00590F9E" w:rsidRDefault="00745046">
      <w:pPr>
        <w:pStyle w:val="BodyText"/>
        <w:spacing w:before="123" w:line="139" w:lineRule="auto"/>
        <w:ind w:left="747"/>
        <w:rPr>
          <w:position w:val="-17"/>
          <w:sz w:val="27"/>
        </w:rPr>
      </w:pPr>
      <w:r>
        <w:br w:type="column"/>
      </w:r>
      <w:hyperlink r:id="rId298">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299">
        <w:r>
          <w:rPr>
            <w:w w:val="99"/>
          </w:rPr>
          <w:t>/</w:t>
        </w:r>
        <w:proofErr w:type="spellStart"/>
        <w:r>
          <w:rPr>
            <w:w w:val="99"/>
          </w:rPr>
          <w:t>e</w:t>
        </w:r>
        <w:r>
          <w:rPr>
            <w:spacing w:val="-77"/>
            <w:w w:val="99"/>
          </w:rPr>
          <w:t>n</w:t>
        </w:r>
        <w:proofErr w:type="spellEnd"/>
      </w:hyperlink>
      <w:hyperlink r:id="rId300">
        <w:r>
          <w:rPr>
            <w:w w:val="101"/>
            <w:position w:val="-17"/>
            <w:sz w:val="27"/>
          </w:rPr>
          <w:t>l</w:t>
        </w:r>
        <w:r>
          <w:rPr>
            <w:spacing w:val="-136"/>
            <w:w w:val="101"/>
            <w:position w:val="-17"/>
            <w:sz w:val="27"/>
          </w:rPr>
          <w:t>o</w:t>
        </w:r>
      </w:hyperlink>
      <w:hyperlink r:id="rId301">
        <w:r>
          <w:rPr>
            <w:w w:val="99"/>
          </w:rPr>
          <w:t>d</w:t>
        </w:r>
        <w:r>
          <w:rPr>
            <w:spacing w:val="-23"/>
            <w:w w:val="99"/>
          </w:rPr>
          <w:t>-</w:t>
        </w:r>
      </w:hyperlink>
      <w:hyperlink r:id="rId302">
        <w:r>
          <w:rPr>
            <w:spacing w:val="-10"/>
            <w:position w:val="-17"/>
            <w:sz w:val="27"/>
          </w:rPr>
          <w:t>g</w:t>
        </w:r>
      </w:hyperlink>
    </w:p>
    <w:p w14:paraId="2D73BDF8"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4C4BA703" w14:textId="77777777" w:rsidR="00590F9E" w:rsidRDefault="001E615D">
      <w:pPr>
        <w:pStyle w:val="BodyText"/>
        <w:spacing w:before="54" w:line="132" w:lineRule="exact"/>
        <w:ind w:left="747"/>
      </w:pPr>
      <w:hyperlink r:id="rId303">
        <w:r w:rsidR="00745046">
          <w:rPr>
            <w:spacing w:val="-2"/>
          </w:rPr>
          <w:t>Brochures</w:t>
        </w:r>
      </w:hyperlink>
    </w:p>
    <w:p w14:paraId="0D5308B7" w14:textId="77777777" w:rsidR="00590F9E" w:rsidRDefault="00745046">
      <w:pPr>
        <w:pStyle w:val="BodyText"/>
        <w:spacing w:line="186" w:lineRule="exact"/>
        <w:ind w:left="747"/>
        <w:rPr>
          <w:position w:val="3"/>
        </w:rPr>
      </w:pPr>
      <w:r>
        <w:br w:type="column"/>
      </w:r>
      <w:hyperlink r:id="rId304" w:anchor="menu1">
        <w:r>
          <w:rPr>
            <w:spacing w:val="-2"/>
          </w:rPr>
          <w:t>(https://enrichenergy.com/projects/#menu1)</w:t>
        </w:r>
      </w:hyperlink>
      <w:r>
        <w:rPr>
          <w:spacing w:val="63"/>
          <w:w w:val="150"/>
        </w:rPr>
        <w:t xml:space="preserve"> </w:t>
      </w:r>
      <w:hyperlink r:id="rId305">
        <w:r>
          <w:rPr>
            <w:spacing w:val="-2"/>
            <w:position w:val="3"/>
          </w:rPr>
          <w:t>to-end-solutions)</w:t>
        </w:r>
      </w:hyperlink>
    </w:p>
    <w:p w14:paraId="45821A2A" w14:textId="77777777" w:rsidR="00590F9E" w:rsidRDefault="00590F9E">
      <w:pPr>
        <w:pStyle w:val="BodyText"/>
        <w:spacing w:line="186"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2B329440" w14:textId="77777777" w:rsidR="00590F9E" w:rsidRDefault="001E615D">
      <w:pPr>
        <w:pStyle w:val="BodyText"/>
        <w:spacing w:before="168"/>
        <w:ind w:left="747"/>
      </w:pPr>
      <w:hyperlink r:id="rId306">
        <w:r w:rsidR="00745046">
          <w:rPr>
            <w:spacing w:val="-2"/>
          </w:rPr>
          <w:t>(https://enrichenergy.com/wp-</w:t>
        </w:r>
      </w:hyperlink>
    </w:p>
    <w:p w14:paraId="4E6E30AB" w14:textId="77777777" w:rsidR="00590F9E" w:rsidRDefault="00745046">
      <w:pPr>
        <w:spacing w:before="168"/>
        <w:ind w:right="38"/>
        <w:jc w:val="right"/>
        <w:rPr>
          <w:sz w:val="18"/>
        </w:rPr>
      </w:pPr>
      <w:r>
        <w:br w:type="column"/>
      </w:r>
      <w:hyperlink r:id="rId307" w:anchor="menu2">
        <w:r>
          <w:rPr>
            <w:spacing w:val="-5"/>
            <w:sz w:val="18"/>
          </w:rPr>
          <w:t>IPP</w:t>
        </w:r>
      </w:hyperlink>
    </w:p>
    <w:p w14:paraId="744DECA8" w14:textId="77777777" w:rsidR="00590F9E" w:rsidRDefault="00745046">
      <w:pPr>
        <w:pStyle w:val="BodyText"/>
        <w:spacing w:before="138"/>
        <w:ind w:left="747"/>
      </w:pPr>
      <w:r>
        <w:br w:type="column"/>
      </w:r>
      <w:hyperlink r:id="rId308">
        <w:r>
          <w:t>Rooftop</w:t>
        </w:r>
        <w:r>
          <w:rPr>
            <w:spacing w:val="-8"/>
          </w:rPr>
          <w:t xml:space="preserve"> </w:t>
        </w:r>
        <w:r>
          <w:rPr>
            <w:spacing w:val="-2"/>
          </w:rPr>
          <w:t>Solutions</w:t>
        </w:r>
      </w:hyperlink>
    </w:p>
    <w:p w14:paraId="6C7CCF62" w14:textId="77777777" w:rsidR="00590F9E" w:rsidRDefault="00745046">
      <w:pPr>
        <w:spacing w:line="304" w:lineRule="exact"/>
        <w:ind w:left="747"/>
        <w:rPr>
          <w:sz w:val="27"/>
        </w:rPr>
      </w:pPr>
      <w:r>
        <w:br w:type="column"/>
      </w:r>
      <w:hyperlink r:id="rId309">
        <w:r>
          <w:rPr>
            <w:spacing w:val="-2"/>
            <w:sz w:val="27"/>
          </w:rPr>
          <w:t>(https://enrichenergy.com/blogs)</w:t>
        </w:r>
      </w:hyperlink>
    </w:p>
    <w:p w14:paraId="0B2CC13D"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4EFE0485" w14:textId="77777777" w:rsidR="00590F9E" w:rsidRDefault="001E615D">
      <w:pPr>
        <w:pStyle w:val="BodyText"/>
        <w:spacing w:before="93" w:line="102" w:lineRule="exact"/>
        <w:ind w:left="747"/>
      </w:pPr>
      <w:hyperlink r:id="rId310">
        <w:r w:rsidR="00745046">
          <w:rPr>
            <w:spacing w:val="-2"/>
          </w:rPr>
          <w:t>content/uploads/2017/12/Enrich-</w:t>
        </w:r>
      </w:hyperlink>
    </w:p>
    <w:p w14:paraId="02004779" w14:textId="77777777" w:rsidR="00590F9E" w:rsidRDefault="00745046">
      <w:pPr>
        <w:pStyle w:val="BodyText"/>
        <w:spacing w:before="63" w:line="132" w:lineRule="exact"/>
        <w:ind w:left="747"/>
      </w:pPr>
      <w:r>
        <w:br w:type="column"/>
      </w:r>
      <w:hyperlink r:id="rId311" w:anchor="menu2">
        <w:r>
          <w:rPr>
            <w:spacing w:val="-2"/>
            <w:position w:val="-2"/>
          </w:rPr>
          <w:t>(https://enrichenergy.com/projects/#menu2)</w:t>
        </w:r>
      </w:hyperlink>
      <w:r>
        <w:rPr>
          <w:spacing w:val="55"/>
          <w:w w:val="150"/>
          <w:position w:val="-2"/>
        </w:rPr>
        <w:t xml:space="preserve"> </w:t>
      </w:r>
      <w:hyperlink r:id="rId312">
        <w:r>
          <w:rPr>
            <w:spacing w:val="-2"/>
          </w:rPr>
          <w:t>(https://enrichenergy.com/business_offerings/rooftop-</w:t>
        </w:r>
      </w:hyperlink>
    </w:p>
    <w:p w14:paraId="5FC2A8AC"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49CDC5C6" w14:textId="77777777" w:rsidR="00590F9E" w:rsidRDefault="001E615D">
      <w:pPr>
        <w:pStyle w:val="BodyText"/>
        <w:spacing w:before="198" w:line="192" w:lineRule="exact"/>
        <w:ind w:left="747"/>
      </w:pPr>
      <w:hyperlink r:id="rId313">
        <w:r w:rsidR="00745046">
          <w:rPr>
            <w:spacing w:val="-2"/>
          </w:rPr>
          <w:t>Energy_Corp-Brochure_2017.pdf)</w:t>
        </w:r>
      </w:hyperlink>
    </w:p>
    <w:p w14:paraId="76290E00" w14:textId="77777777" w:rsidR="00590F9E" w:rsidRDefault="00745046">
      <w:pPr>
        <w:spacing w:before="21"/>
        <w:rPr>
          <w:sz w:val="18"/>
        </w:rPr>
      </w:pPr>
      <w:r>
        <w:br w:type="column"/>
      </w:r>
    </w:p>
    <w:p w14:paraId="200B045F" w14:textId="77777777" w:rsidR="00590F9E" w:rsidRDefault="001E615D">
      <w:pPr>
        <w:pStyle w:val="BodyText"/>
        <w:spacing w:line="162" w:lineRule="exact"/>
        <w:ind w:left="747"/>
      </w:pPr>
      <w:hyperlink r:id="rId314" w:anchor="menu3">
        <w:r w:rsidR="00745046">
          <w:rPr>
            <w:spacing w:val="-2"/>
          </w:rPr>
          <w:t>Rooftop</w:t>
        </w:r>
      </w:hyperlink>
    </w:p>
    <w:p w14:paraId="61B3796A" w14:textId="77777777" w:rsidR="00590F9E" w:rsidRDefault="00745046">
      <w:pPr>
        <w:pStyle w:val="BodyText"/>
        <w:spacing w:before="168"/>
        <w:ind w:left="747"/>
      </w:pPr>
      <w:r>
        <w:br w:type="column"/>
      </w:r>
      <w:hyperlink r:id="rId315">
        <w:r>
          <w:rPr>
            <w:spacing w:val="-2"/>
          </w:rPr>
          <w:t>solutions/)</w:t>
        </w:r>
      </w:hyperlink>
    </w:p>
    <w:p w14:paraId="3D45CD98" w14:textId="77777777" w:rsidR="00590F9E" w:rsidRDefault="00745046">
      <w:pPr>
        <w:pStyle w:val="Heading4"/>
        <w:spacing w:line="305" w:lineRule="exact"/>
      </w:pPr>
      <w:r>
        <w:br w:type="column"/>
      </w:r>
      <w:hyperlink r:id="rId316">
        <w:r>
          <w:rPr>
            <w:spacing w:val="-2"/>
          </w:rPr>
          <w:t>Careers</w:t>
        </w:r>
      </w:hyperlink>
    </w:p>
    <w:p w14:paraId="39ED2440"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59947188"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51680" behindDoc="0" locked="0" layoutInCell="1" allowOverlap="1" wp14:anchorId="4A032216" wp14:editId="753F8D9D">
                <wp:simplePos x="0" y="0"/>
                <wp:positionH relativeFrom="page">
                  <wp:posOffset>1019174</wp:posOffset>
                </wp:positionH>
                <wp:positionV relativeFrom="paragraph">
                  <wp:posOffset>128752</wp:posOffset>
                </wp:positionV>
                <wp:extent cx="285750" cy="28575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105" name="Graphic 105">
                          <a:hlinkClick r:id="rId119"/>
                        </wps:cNvPr>
                        <wps:cNvSpPr/>
                        <wps:spPr>
                          <a:xfrm>
                            <a:off x="4762" y="4762"/>
                            <a:ext cx="276225" cy="276225"/>
                          </a:xfrm>
                          <a:custGeom>
                            <a:avLst/>
                            <a:gdLst/>
                            <a:ahLst/>
                            <a:cxnLst/>
                            <a:rect l="l" t="t" r="r" b="b"/>
                            <a:pathLst>
                              <a:path w="276225" h="276225">
                                <a:moveTo>
                                  <a:pt x="276224" y="138112"/>
                                </a:moveTo>
                                <a:lnTo>
                                  <a:pt x="270279" y="178203"/>
                                </a:lnTo>
                                <a:lnTo>
                                  <a:pt x="252948" y="214843"/>
                                </a:lnTo>
                                <a:lnTo>
                                  <a:pt x="225730" y="244874"/>
                                </a:lnTo>
                                <a:lnTo>
                                  <a:pt x="190965" y="265710"/>
                                </a:lnTo>
                                <a:lnTo>
                                  <a:pt x="151649" y="275561"/>
                                </a:lnTo>
                                <a:lnTo>
                                  <a:pt x="138112" y="276224"/>
                                </a:lnTo>
                                <a:lnTo>
                                  <a:pt x="131327" y="276059"/>
                                </a:lnTo>
                                <a:lnTo>
                                  <a:pt x="91591" y="268153"/>
                                </a:lnTo>
                                <a:lnTo>
                                  <a:pt x="55831" y="249039"/>
                                </a:lnTo>
                                <a:lnTo>
                                  <a:pt x="27183" y="220392"/>
                                </a:lnTo>
                                <a:lnTo>
                                  <a:pt x="8069" y="184631"/>
                                </a:lnTo>
                                <a:lnTo>
                                  <a:pt x="165" y="144897"/>
                                </a:lnTo>
                                <a:lnTo>
                                  <a:pt x="0" y="138112"/>
                                </a:lnTo>
                                <a:lnTo>
                                  <a:pt x="165" y="131327"/>
                                </a:lnTo>
                                <a:lnTo>
                                  <a:pt x="8069" y="91589"/>
                                </a:lnTo>
                                <a:lnTo>
                                  <a:pt x="27183" y="55831"/>
                                </a:lnTo>
                                <a:lnTo>
                                  <a:pt x="55831" y="27182"/>
                                </a:lnTo>
                                <a:lnTo>
                                  <a:pt x="91591" y="8068"/>
                                </a:lnTo>
                                <a:lnTo>
                                  <a:pt x="131327" y="165"/>
                                </a:lnTo>
                                <a:lnTo>
                                  <a:pt x="138112" y="0"/>
                                </a:lnTo>
                                <a:lnTo>
                                  <a:pt x="144897" y="165"/>
                                </a:lnTo>
                                <a:lnTo>
                                  <a:pt x="184633" y="8068"/>
                                </a:lnTo>
                                <a:lnTo>
                                  <a:pt x="220393" y="27182"/>
                                </a:lnTo>
                                <a:lnTo>
                                  <a:pt x="249041" y="55831"/>
                                </a:lnTo>
                                <a:lnTo>
                                  <a:pt x="268155" y="91589"/>
                                </a:lnTo>
                                <a:lnTo>
                                  <a:pt x="276059" y="131327"/>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06" name="Image 106">
                            <a:hlinkClick r:id="rId119"/>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2C7DF372" id="Group 104" o:spid="_x0000_s1026" style="position:absolute;margin-left:80.25pt;margin-top:10.15pt;width:22.5pt;height:22.5pt;z-index:15751680;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">
                <v:shape id="Graphic 105"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" o:button="t" path="m276224,138112r-5945,40091l252948,214843r-27218,30031l190965,265710r-39316,9851l138112,276224r-6785,-165l91591,268153,55831,249039,27183,220392,8069,184631,165,144897,,138112r165,-6785l8069,91589,27183,55831,55831,27182,91591,8068,131327,165,138112,r6785,165l184633,8068r35760,19114l249041,55831r19114,35758l276059,131327r165,6785xe" filled="f" strokecolor="gray" strokeweight=".26456mm">
                  <v:fill o:detectmouseclick="t"/>
                  <v:path arrowok="t"/>
                </v:shape>
                <v:shape id="Image 106"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" o:button="t">
                  <v:fill o:detectmouseclick="t"/>
                  <v:imagedata r:id="rId253" o:title=""/>
                </v:shape>
                <w10:wrap anchorx="page"/>
              </v:group>
            </w:pict>
          </mc:Fallback>
        </mc:AlternateContent>
      </w:r>
      <w:hyperlink r:id="rId317" w:anchor="menu3">
        <w:r>
          <w:t>(https://enrichenergy.com/projects/#menu3)</w:t>
        </w:r>
      </w:hyperlink>
      <w:r>
        <w:rPr>
          <w:spacing w:val="24"/>
        </w:rPr>
        <w:t xml:space="preserve"> </w:t>
      </w:r>
      <w:hyperlink r:id="rId318">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2ED456C8" w14:textId="77777777" w:rsidR="00590F9E" w:rsidRDefault="00745046">
      <w:pPr>
        <w:spacing w:line="305" w:lineRule="exact"/>
        <w:ind w:left="2245"/>
        <w:rPr>
          <w:sz w:val="27"/>
        </w:rPr>
      </w:pPr>
      <w:r>
        <w:br w:type="column"/>
      </w:r>
      <w:hyperlink r:id="rId319">
        <w:r>
          <w:rPr>
            <w:spacing w:val="-2"/>
            <w:sz w:val="27"/>
          </w:rPr>
          <w:t>(https://enrichenergy.com/career)</w:t>
        </w:r>
      </w:hyperlink>
    </w:p>
    <w:p w14:paraId="23121179"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07350822" w14:textId="77777777" w:rsidR="00590F9E" w:rsidRDefault="00590F9E">
      <w:pPr>
        <w:pStyle w:val="BodyText"/>
        <w:spacing w:before="93"/>
        <w:rPr>
          <w:sz w:val="21"/>
        </w:rPr>
      </w:pPr>
    </w:p>
    <w:p w14:paraId="1885A42C" w14:textId="77777777" w:rsidR="00590F9E" w:rsidRDefault="001E615D">
      <w:pPr>
        <w:ind w:left="747"/>
        <w:rPr>
          <w:sz w:val="21"/>
        </w:rPr>
      </w:pPr>
      <w:hyperlink r:id="rId320">
        <w:r w:rsidR="00745046">
          <w:rPr>
            <w:spacing w:val="-2"/>
            <w:sz w:val="21"/>
          </w:rPr>
          <w:t>(https://www.linkedin.com/company/9316416/)</w:t>
        </w:r>
      </w:hyperlink>
    </w:p>
    <w:p w14:paraId="59F7D8B7" w14:textId="77777777" w:rsidR="00590F9E" w:rsidRDefault="00745046">
      <w:pPr>
        <w:pStyle w:val="BodyText"/>
        <w:spacing w:before="63" w:line="348" w:lineRule="auto"/>
        <w:ind w:left="747" w:right="3192"/>
      </w:pPr>
      <w:r>
        <w:br w:type="column"/>
      </w:r>
      <w:hyperlink r:id="rId321">
        <w:r>
          <w:rPr>
            <w:spacing w:val="-2"/>
          </w:rPr>
          <w:t>(https://enrichenergy.com/business_offerings/om-</w:t>
        </w:r>
      </w:hyperlink>
      <w:r>
        <w:rPr>
          <w:spacing w:val="-2"/>
        </w:rPr>
        <w:t xml:space="preserve"> </w:t>
      </w:r>
      <w:hyperlink r:id="rId322">
        <w:r>
          <w:rPr>
            <w:spacing w:val="-2"/>
          </w:rPr>
          <w:t>services/)</w:t>
        </w:r>
      </w:hyperlink>
    </w:p>
    <w:p w14:paraId="1441CF2E" w14:textId="77777777" w:rsidR="00590F9E" w:rsidRDefault="001E615D">
      <w:pPr>
        <w:pStyle w:val="BodyText"/>
        <w:spacing w:before="29" w:line="360" w:lineRule="auto"/>
        <w:ind w:left="747" w:right="2928"/>
      </w:pPr>
      <w:hyperlink r:id="rId323">
        <w:r w:rsidR="00745046">
          <w:t>Energy Storage</w:t>
        </w:r>
      </w:hyperlink>
      <w:r w:rsidR="00745046">
        <w:t xml:space="preserve"> </w:t>
      </w:r>
      <w:hyperlink r:id="rId324">
        <w:r w:rsidR="00745046">
          <w:rPr>
            <w:spacing w:val="-2"/>
          </w:rPr>
          <w:t>(https://enrichenergy.com/business_offerings/energystorage/)</w:t>
        </w:r>
      </w:hyperlink>
      <w:r w:rsidR="00745046">
        <w:rPr>
          <w:spacing w:val="-2"/>
        </w:rPr>
        <w:t xml:space="preserve"> </w:t>
      </w:r>
      <w:hyperlink r:id="rId325">
        <w:r w:rsidR="00745046">
          <w:t>Value Added Services</w:t>
        </w:r>
      </w:hyperlink>
      <w:r w:rsidR="00745046">
        <w:t xml:space="preserve"> </w:t>
      </w:r>
      <w:hyperlink r:id="rId326">
        <w:r w:rsidR="00745046">
          <w:rPr>
            <w:spacing w:val="-2"/>
          </w:rPr>
          <w:t>(https://enrichenergy.com/business_offerings/value-</w:t>
        </w:r>
      </w:hyperlink>
    </w:p>
    <w:p w14:paraId="3BB5E45D" w14:textId="77777777" w:rsidR="00590F9E" w:rsidRDefault="001E615D">
      <w:pPr>
        <w:pStyle w:val="BodyText"/>
        <w:spacing w:line="195" w:lineRule="exact"/>
        <w:ind w:left="747"/>
      </w:pPr>
      <w:hyperlink r:id="rId327">
        <w:r w:rsidR="00745046">
          <w:rPr>
            <w:spacing w:val="-2"/>
          </w:rPr>
          <w:t>added-services/)</w:t>
        </w:r>
      </w:hyperlink>
    </w:p>
    <w:p w14:paraId="4C0696A8"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33CE80D3" w14:textId="77777777" w:rsidR="00590F9E" w:rsidRDefault="00590F9E">
      <w:pPr>
        <w:pStyle w:val="BodyText"/>
      </w:pPr>
    </w:p>
    <w:p w14:paraId="1430F7AC" w14:textId="77777777" w:rsidR="00590F9E" w:rsidRDefault="00590F9E">
      <w:pPr>
        <w:pStyle w:val="BodyText"/>
      </w:pPr>
    </w:p>
    <w:p w14:paraId="359A2CDE" w14:textId="77777777" w:rsidR="00590F9E" w:rsidRDefault="00590F9E">
      <w:pPr>
        <w:pStyle w:val="BodyText"/>
      </w:pPr>
    </w:p>
    <w:p w14:paraId="76B82101" w14:textId="77777777" w:rsidR="00590F9E" w:rsidRDefault="00590F9E">
      <w:pPr>
        <w:pStyle w:val="BodyText"/>
      </w:pPr>
    </w:p>
    <w:p w14:paraId="10D713D5" w14:textId="77777777" w:rsidR="00590F9E" w:rsidRDefault="00590F9E">
      <w:pPr>
        <w:pStyle w:val="BodyText"/>
        <w:spacing w:before="108"/>
      </w:pPr>
    </w:p>
    <w:p w14:paraId="26209E95" w14:textId="77777777" w:rsidR="00590F9E" w:rsidRDefault="001E615D">
      <w:pPr>
        <w:pStyle w:val="BodyText"/>
        <w:tabs>
          <w:tab w:val="left" w:pos="5356"/>
          <w:tab w:val="left" w:pos="9586"/>
        </w:tabs>
        <w:ind w:left="522"/>
      </w:pPr>
      <w:hyperlink r:id="rId328">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329">
        <w:r w:rsidR="00745046">
          <w:t>Disclaimer</w:t>
        </w:r>
        <w:r w:rsidR="00745046">
          <w:rPr>
            <w:spacing w:val="-10"/>
          </w:rPr>
          <w:t xml:space="preserve"> </w:t>
        </w:r>
        <w:r w:rsidR="00745046">
          <w:rPr>
            <w:spacing w:val="-2"/>
          </w:rPr>
          <w:t>(https://enrichenergy.com/disclaimer)</w:t>
        </w:r>
      </w:hyperlink>
      <w:r w:rsidR="00745046">
        <w:tab/>
      </w:r>
      <w:hyperlink r:id="rId330">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4C70898D" w14:textId="77777777" w:rsidR="00590F9E" w:rsidRDefault="001E615D">
      <w:pPr>
        <w:pStyle w:val="BodyText"/>
        <w:spacing w:before="94"/>
        <w:ind w:left="8603"/>
      </w:pPr>
      <w:hyperlink r:id="rId331">
        <w:r w:rsidR="00745046">
          <w:t>Copyright</w:t>
        </w:r>
        <w:r w:rsidR="00745046">
          <w:rPr>
            <w:spacing w:val="-13"/>
          </w:rPr>
          <w:t xml:space="preserve"> </w:t>
        </w:r>
        <w:r w:rsidR="00745046">
          <w:t>2018</w:t>
        </w:r>
      </w:hyperlink>
      <w:r w:rsidR="00745046">
        <w:rPr>
          <w:spacing w:val="-12"/>
        </w:rPr>
        <w:t xml:space="preserve"> </w:t>
      </w:r>
      <w:hyperlink r:id="rId332">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1459D4BF"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554353CA"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52192" behindDoc="0" locked="0" layoutInCell="1" allowOverlap="1" wp14:anchorId="2228C842" wp14:editId="11974826">
                <wp:simplePos x="0" y="0"/>
                <wp:positionH relativeFrom="page">
                  <wp:posOffset>10380395</wp:posOffset>
                </wp:positionH>
                <wp:positionV relativeFrom="page">
                  <wp:posOffset>4652391</wp:posOffset>
                </wp:positionV>
                <wp:extent cx="174625" cy="721995"/>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52C1E8A9" w14:textId="77777777" w:rsidR="001E615D" w:rsidRDefault="001E615D">
                            <w:pPr>
                              <w:spacing w:before="13"/>
                              <w:ind w:left="20"/>
                              <w:rPr>
                                <w:rFonts w:ascii="Arial"/>
                                <w:b/>
                                <w:sz w:val="21"/>
                              </w:rPr>
                            </w:pPr>
                            <w:bookmarkStart w:id="202" w:name="_bookmark2"/>
                            <w:bookmarkEnd w:id="202"/>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2228C842" id="Textbox 107" o:spid="_x0000_s1090" type="#_x0000_t202" style="position:absolute;margin-left:817.35pt;margin-top:366.35pt;width:13.75pt;height:56.85pt;z-index:1575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" filled="f" stroked="f">
                <v:path arrowok="t"/>
                <v:textbox style="layout-flow:vertical;mso-layout-flow-alt:bottom-to-top" inset="0,0,0,0">
                  <w:txbxContent>
                    <w:p w14:paraId="52C1E8A9" w14:textId="77777777" w:rsidR="001E615D" w:rsidRDefault="001E615D">
                      <w:pPr>
                        <w:spacing w:before="13"/>
                        <w:ind w:left="20"/>
                        <w:rPr>
                          <w:rFonts w:ascii="Arial"/>
                          <w:b/>
                          <w:sz w:val="21"/>
                        </w:rPr>
                      </w:pPr>
                      <w:bookmarkStart w:id="203" w:name="_bookmark2"/>
                      <w:bookmarkEnd w:id="203"/>
                      <w:r>
                        <w:rPr>
                          <w:rFonts w:ascii="Arial"/>
                          <w:b/>
                          <w:sz w:val="21"/>
                        </w:rPr>
                        <w:t xml:space="preserve">REACH </w:t>
                      </w:r>
                      <w:r>
                        <w:rPr>
                          <w:rFonts w:ascii="Arial"/>
                          <w:b/>
                          <w:spacing w:val="-5"/>
                          <w:sz w:val="21"/>
                        </w:rPr>
                        <w:t>US</w:t>
                      </w:r>
                    </w:p>
                  </w:txbxContent>
                </v:textbox>
                <w10:wrap anchorx="page" anchory="page"/>
              </v:shape>
            </w:pict>
          </mc:Fallback>
        </mc:AlternateContent>
      </w:r>
    </w:p>
    <w:p w14:paraId="12F25343" w14:textId="77777777" w:rsidR="00590F9E" w:rsidRDefault="00590F9E">
      <w:pPr>
        <w:pStyle w:val="BodyText"/>
        <w:spacing w:before="2"/>
        <w:rPr>
          <w:sz w:val="54"/>
        </w:rPr>
      </w:pPr>
    </w:p>
    <w:p w14:paraId="7570F3E0" w14:textId="77777777" w:rsidR="00590F9E" w:rsidRDefault="00745046">
      <w:pPr>
        <w:pStyle w:val="Heading1"/>
      </w:pPr>
      <w:r>
        <w:rPr>
          <w:spacing w:val="-5"/>
        </w:rPr>
        <w:t>CSR</w:t>
      </w:r>
    </w:p>
    <w:p w14:paraId="0948BD9B" w14:textId="77777777" w:rsidR="00590F9E" w:rsidRDefault="00590F9E">
      <w:pPr>
        <w:pStyle w:val="BodyText"/>
        <w:rPr>
          <w:sz w:val="21"/>
        </w:rPr>
      </w:pPr>
    </w:p>
    <w:p w14:paraId="469EA612" w14:textId="77777777" w:rsidR="00590F9E" w:rsidRDefault="00590F9E">
      <w:pPr>
        <w:pStyle w:val="BodyText"/>
        <w:rPr>
          <w:sz w:val="21"/>
        </w:rPr>
      </w:pPr>
    </w:p>
    <w:p w14:paraId="4F55D44F" w14:textId="77777777" w:rsidR="00590F9E" w:rsidRDefault="00590F9E">
      <w:pPr>
        <w:pStyle w:val="BodyText"/>
        <w:rPr>
          <w:sz w:val="21"/>
        </w:rPr>
      </w:pPr>
    </w:p>
    <w:p w14:paraId="2ABEB763" w14:textId="77777777" w:rsidR="00590F9E" w:rsidRDefault="00590F9E">
      <w:pPr>
        <w:pStyle w:val="BodyText"/>
        <w:rPr>
          <w:sz w:val="21"/>
        </w:rPr>
      </w:pPr>
    </w:p>
    <w:p w14:paraId="718E1EE3" w14:textId="77777777" w:rsidR="00590F9E" w:rsidRDefault="00590F9E">
      <w:pPr>
        <w:pStyle w:val="BodyText"/>
        <w:rPr>
          <w:sz w:val="21"/>
        </w:rPr>
      </w:pPr>
    </w:p>
    <w:p w14:paraId="7443E711" w14:textId="77777777" w:rsidR="00590F9E" w:rsidRDefault="00590F9E">
      <w:pPr>
        <w:pStyle w:val="BodyText"/>
        <w:rPr>
          <w:sz w:val="21"/>
        </w:rPr>
      </w:pPr>
    </w:p>
    <w:p w14:paraId="6C047A13" w14:textId="77777777" w:rsidR="00590F9E" w:rsidRDefault="00590F9E">
      <w:pPr>
        <w:pStyle w:val="BodyText"/>
        <w:spacing w:before="68"/>
        <w:rPr>
          <w:sz w:val="21"/>
        </w:rPr>
      </w:pPr>
    </w:p>
    <w:p w14:paraId="02CC1155" w14:textId="77777777" w:rsidR="00590F9E" w:rsidRDefault="00745046">
      <w:pPr>
        <w:spacing w:line="297" w:lineRule="auto"/>
        <w:ind w:left="732" w:right="1149"/>
        <w:jc w:val="both"/>
        <w:rPr>
          <w:sz w:val="21"/>
        </w:rPr>
      </w:pPr>
      <w:r>
        <w:rPr>
          <w:sz w:val="21"/>
        </w:rPr>
        <w:t>“Providing a Sustainable Source of Energy with competitive cost of ownership” as its founding principle, we at Enrich believe that sustainable growth can not only happen through economic prosperity, but it should also be balanced by Social and Environmental prosperity.</w:t>
      </w:r>
    </w:p>
    <w:p w14:paraId="69C1A90B" w14:textId="77777777" w:rsidR="00590F9E" w:rsidRDefault="00590F9E">
      <w:pPr>
        <w:pStyle w:val="BodyText"/>
        <w:spacing w:before="60"/>
        <w:rPr>
          <w:sz w:val="21"/>
        </w:rPr>
      </w:pPr>
    </w:p>
    <w:p w14:paraId="457EE98F" w14:textId="77777777" w:rsidR="00590F9E" w:rsidRDefault="00745046">
      <w:pPr>
        <w:spacing w:line="297" w:lineRule="auto"/>
        <w:ind w:left="732" w:right="1148"/>
        <w:jc w:val="both"/>
        <w:rPr>
          <w:sz w:val="21"/>
        </w:rPr>
      </w:pPr>
      <w:r>
        <w:rPr>
          <w:sz w:val="21"/>
        </w:rPr>
        <w:t>Enrich</w:t>
      </w:r>
      <w:r>
        <w:rPr>
          <w:spacing w:val="-1"/>
          <w:sz w:val="21"/>
        </w:rPr>
        <w:t xml:space="preserve"> </w:t>
      </w:r>
      <w:r>
        <w:rPr>
          <w:sz w:val="21"/>
        </w:rPr>
        <w:t>leads</w:t>
      </w:r>
      <w:r>
        <w:rPr>
          <w:spacing w:val="-1"/>
          <w:sz w:val="21"/>
        </w:rPr>
        <w:t xml:space="preserve"> </w:t>
      </w:r>
      <w:r>
        <w:rPr>
          <w:sz w:val="21"/>
        </w:rPr>
        <w:t>CSR,</w:t>
      </w:r>
      <w:r>
        <w:rPr>
          <w:spacing w:val="-1"/>
          <w:sz w:val="21"/>
        </w:rPr>
        <w:t xml:space="preserve"> </w:t>
      </w:r>
      <w:r>
        <w:rPr>
          <w:sz w:val="21"/>
        </w:rPr>
        <w:t>and</w:t>
      </w:r>
      <w:r>
        <w:rPr>
          <w:spacing w:val="-1"/>
          <w:sz w:val="21"/>
        </w:rPr>
        <w:t xml:space="preserve"> </w:t>
      </w:r>
      <w:r>
        <w:rPr>
          <w:sz w:val="21"/>
        </w:rPr>
        <w:t>is</w:t>
      </w:r>
      <w:r>
        <w:rPr>
          <w:spacing w:val="-1"/>
          <w:sz w:val="21"/>
        </w:rPr>
        <w:t xml:space="preserve"> </w:t>
      </w:r>
      <w:r>
        <w:rPr>
          <w:sz w:val="21"/>
        </w:rPr>
        <w:t>an</w:t>
      </w:r>
      <w:r>
        <w:rPr>
          <w:spacing w:val="-1"/>
          <w:sz w:val="21"/>
        </w:rPr>
        <w:t xml:space="preserve"> </w:t>
      </w:r>
      <w:r>
        <w:rPr>
          <w:sz w:val="21"/>
        </w:rPr>
        <w:t>integral</w:t>
      </w:r>
      <w:r>
        <w:rPr>
          <w:spacing w:val="-1"/>
          <w:sz w:val="21"/>
        </w:rPr>
        <w:t xml:space="preserve"> </w:t>
      </w:r>
      <w:r>
        <w:rPr>
          <w:sz w:val="21"/>
        </w:rPr>
        <w:t>part</w:t>
      </w:r>
      <w:r>
        <w:rPr>
          <w:spacing w:val="-1"/>
          <w:sz w:val="21"/>
        </w:rPr>
        <w:t xml:space="preserve"> </w:t>
      </w:r>
      <w:r>
        <w:rPr>
          <w:sz w:val="21"/>
        </w:rPr>
        <w:t>of</w:t>
      </w:r>
      <w:r>
        <w:rPr>
          <w:spacing w:val="-1"/>
          <w:sz w:val="21"/>
        </w:rPr>
        <w:t xml:space="preserve"> </w:t>
      </w:r>
      <w:r>
        <w:rPr>
          <w:sz w:val="21"/>
        </w:rPr>
        <w:t>commitment</w:t>
      </w:r>
      <w:r>
        <w:rPr>
          <w:spacing w:val="-1"/>
          <w:sz w:val="21"/>
        </w:rPr>
        <w:t xml:space="preserve"> </w:t>
      </w:r>
      <w:r>
        <w:rPr>
          <w:sz w:val="21"/>
        </w:rPr>
        <w:t>towards</w:t>
      </w:r>
      <w:r>
        <w:rPr>
          <w:spacing w:val="-1"/>
          <w:sz w:val="21"/>
        </w:rPr>
        <w:t xml:space="preserve"> </w:t>
      </w:r>
      <w:r>
        <w:rPr>
          <w:sz w:val="21"/>
        </w:rPr>
        <w:t>the</w:t>
      </w:r>
      <w:r>
        <w:rPr>
          <w:spacing w:val="-1"/>
          <w:sz w:val="21"/>
        </w:rPr>
        <w:t xml:space="preserve"> </w:t>
      </w:r>
      <w:r>
        <w:rPr>
          <w:sz w:val="21"/>
        </w:rPr>
        <w:t>social</w:t>
      </w:r>
      <w:r>
        <w:rPr>
          <w:spacing w:val="-1"/>
          <w:sz w:val="21"/>
        </w:rPr>
        <w:t xml:space="preserve"> </w:t>
      </w:r>
      <w:r>
        <w:rPr>
          <w:sz w:val="21"/>
        </w:rPr>
        <w:t>responsibility</w:t>
      </w:r>
      <w:r>
        <w:rPr>
          <w:spacing w:val="-1"/>
          <w:sz w:val="21"/>
        </w:rPr>
        <w:t xml:space="preserve"> </w:t>
      </w:r>
      <w:r>
        <w:rPr>
          <w:sz w:val="21"/>
        </w:rPr>
        <w:t>and</w:t>
      </w:r>
      <w:r>
        <w:rPr>
          <w:spacing w:val="-1"/>
          <w:sz w:val="21"/>
        </w:rPr>
        <w:t xml:space="preserve"> </w:t>
      </w:r>
      <w:r>
        <w:rPr>
          <w:sz w:val="21"/>
        </w:rPr>
        <w:t>giving</w:t>
      </w:r>
      <w:r>
        <w:rPr>
          <w:spacing w:val="-1"/>
          <w:sz w:val="21"/>
        </w:rPr>
        <w:t xml:space="preserve"> </w:t>
      </w:r>
      <w:r>
        <w:rPr>
          <w:sz w:val="21"/>
        </w:rPr>
        <w:t>back</w:t>
      </w:r>
      <w:r>
        <w:rPr>
          <w:spacing w:val="-1"/>
          <w:sz w:val="21"/>
        </w:rPr>
        <w:t xml:space="preserve"> </w:t>
      </w:r>
      <w:r>
        <w:rPr>
          <w:sz w:val="21"/>
        </w:rPr>
        <w:t>to</w:t>
      </w:r>
      <w:r>
        <w:rPr>
          <w:spacing w:val="-1"/>
          <w:sz w:val="21"/>
        </w:rPr>
        <w:t xml:space="preserve"> </w:t>
      </w:r>
      <w:r>
        <w:rPr>
          <w:sz w:val="21"/>
        </w:rPr>
        <w:t>the</w:t>
      </w:r>
      <w:r>
        <w:rPr>
          <w:spacing w:val="-1"/>
          <w:sz w:val="21"/>
        </w:rPr>
        <w:t xml:space="preserve"> </w:t>
      </w:r>
      <w:r>
        <w:rPr>
          <w:sz w:val="21"/>
        </w:rPr>
        <w:t>society.</w:t>
      </w:r>
      <w:r>
        <w:rPr>
          <w:spacing w:val="-1"/>
          <w:sz w:val="21"/>
        </w:rPr>
        <w:t xml:space="preserve"> </w:t>
      </w:r>
      <w:r>
        <w:rPr>
          <w:sz w:val="21"/>
        </w:rPr>
        <w:t>CSR</w:t>
      </w:r>
      <w:r>
        <w:rPr>
          <w:spacing w:val="-1"/>
          <w:sz w:val="21"/>
        </w:rPr>
        <w:t xml:space="preserve"> </w:t>
      </w:r>
      <w:r>
        <w:rPr>
          <w:sz w:val="21"/>
        </w:rPr>
        <w:t>is</w:t>
      </w:r>
      <w:r>
        <w:rPr>
          <w:spacing w:val="-1"/>
          <w:sz w:val="21"/>
        </w:rPr>
        <w:t xml:space="preserve"> </w:t>
      </w:r>
      <w:r>
        <w:rPr>
          <w:sz w:val="21"/>
        </w:rPr>
        <w:t>defined</w:t>
      </w:r>
      <w:r>
        <w:rPr>
          <w:spacing w:val="-1"/>
          <w:sz w:val="21"/>
        </w:rPr>
        <w:t xml:space="preserve"> </w:t>
      </w:r>
      <w:r>
        <w:rPr>
          <w:sz w:val="21"/>
        </w:rPr>
        <w:t>more</w:t>
      </w:r>
      <w:r>
        <w:rPr>
          <w:spacing w:val="-1"/>
          <w:sz w:val="21"/>
        </w:rPr>
        <w:t xml:space="preserve"> </w:t>
      </w:r>
      <w:r>
        <w:rPr>
          <w:sz w:val="21"/>
        </w:rPr>
        <w:t>like</w:t>
      </w:r>
      <w:r>
        <w:rPr>
          <w:spacing w:val="-1"/>
          <w:sz w:val="21"/>
        </w:rPr>
        <w:t xml:space="preserve"> </w:t>
      </w:r>
      <w:r>
        <w:rPr>
          <w:sz w:val="21"/>
        </w:rPr>
        <w:t xml:space="preserve">a “Responsible Business” practice rather than a charitable act. Currently, </w:t>
      </w:r>
      <w:proofErr w:type="gramStart"/>
      <w:r>
        <w:rPr>
          <w:sz w:val="21"/>
        </w:rPr>
        <w:t>Enrich</w:t>
      </w:r>
      <w:proofErr w:type="gramEnd"/>
      <w:r>
        <w:rPr>
          <w:sz w:val="21"/>
        </w:rPr>
        <w:t xml:space="preserve"> through its CSR initiatives works across all business verticals and all project sites.</w:t>
      </w:r>
    </w:p>
    <w:p w14:paraId="30D2E645" w14:textId="77777777" w:rsidR="00590F9E" w:rsidRDefault="00590F9E">
      <w:pPr>
        <w:pStyle w:val="BodyText"/>
        <w:rPr>
          <w:sz w:val="21"/>
        </w:rPr>
      </w:pPr>
    </w:p>
    <w:p w14:paraId="25D8BE4F" w14:textId="77777777" w:rsidR="00590F9E" w:rsidRDefault="00590F9E">
      <w:pPr>
        <w:pStyle w:val="BodyText"/>
        <w:spacing w:before="119"/>
        <w:rPr>
          <w:sz w:val="21"/>
        </w:rPr>
      </w:pPr>
    </w:p>
    <w:p w14:paraId="07099CFE" w14:textId="77777777" w:rsidR="00590F9E" w:rsidRDefault="00745046">
      <w:pPr>
        <w:ind w:left="732"/>
        <w:jc w:val="both"/>
        <w:rPr>
          <w:sz w:val="21"/>
        </w:rPr>
      </w:pPr>
      <w:r>
        <w:rPr>
          <w:sz w:val="21"/>
        </w:rPr>
        <w:t>Some</w:t>
      </w:r>
      <w:r>
        <w:rPr>
          <w:spacing w:val="-1"/>
          <w:sz w:val="21"/>
        </w:rPr>
        <w:t xml:space="preserve"> </w:t>
      </w:r>
      <w:r>
        <w:rPr>
          <w:sz w:val="21"/>
        </w:rPr>
        <w:t>of</w:t>
      </w:r>
      <w:r>
        <w:rPr>
          <w:spacing w:val="-1"/>
          <w:sz w:val="21"/>
        </w:rPr>
        <w:t xml:space="preserve"> </w:t>
      </w:r>
      <w:r>
        <w:rPr>
          <w:sz w:val="21"/>
        </w:rPr>
        <w:t>the examples</w:t>
      </w:r>
      <w:r>
        <w:rPr>
          <w:spacing w:val="-1"/>
          <w:sz w:val="21"/>
        </w:rPr>
        <w:t xml:space="preserve"> </w:t>
      </w:r>
      <w:r>
        <w:rPr>
          <w:sz w:val="21"/>
        </w:rPr>
        <w:t>of Enrich’s</w:t>
      </w:r>
      <w:r>
        <w:rPr>
          <w:spacing w:val="-1"/>
          <w:sz w:val="21"/>
        </w:rPr>
        <w:t xml:space="preserve"> </w:t>
      </w:r>
      <w:r>
        <w:rPr>
          <w:sz w:val="21"/>
        </w:rPr>
        <w:t xml:space="preserve">CSR </w:t>
      </w:r>
      <w:r>
        <w:rPr>
          <w:spacing w:val="-2"/>
          <w:sz w:val="21"/>
        </w:rPr>
        <w:t>initiatives:</w:t>
      </w:r>
    </w:p>
    <w:p w14:paraId="16D869E8" w14:textId="77777777" w:rsidR="00590F9E" w:rsidRDefault="00590F9E">
      <w:pPr>
        <w:jc w:val="both"/>
        <w:rPr>
          <w:sz w:val="21"/>
        </w:rPr>
        <w:sectPr w:rsidR="00590F9E">
          <w:pgSz w:w="16840" w:h="11900" w:orient="landscape"/>
          <w:pgMar w:top="1320" w:right="425" w:bottom="280" w:left="850" w:header="720" w:footer="720" w:gutter="0"/>
          <w:cols w:space="720"/>
        </w:sectPr>
      </w:pPr>
    </w:p>
    <w:p w14:paraId="0763B483" w14:textId="77777777" w:rsidR="00590F9E" w:rsidRDefault="00745046">
      <w:pPr>
        <w:pStyle w:val="BodyText"/>
        <w:ind w:left="755"/>
        <w:rPr>
          <w:sz w:val="20"/>
        </w:rPr>
      </w:pPr>
      <w:r>
        <w:rPr>
          <w:noProof/>
          <w:sz w:val="20"/>
          <w:lang w:val="en-IN" w:eastAsia="en-IN"/>
        </w:rPr>
        <w:lastRenderedPageBreak/>
        <mc:AlternateContent>
          <mc:Choice Requires="wpg">
            <w:drawing>
              <wp:inline distT="0" distB="0" distL="0" distR="0" wp14:anchorId="73B787CF" wp14:editId="62E1FE44">
                <wp:extent cx="8667750" cy="5334000"/>
                <wp:effectExtent l="0" t="0" r="0" b="0"/>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67750" cy="5334000"/>
                          <a:chOff x="0" y="0"/>
                          <a:chExt cx="8667750" cy="5334000"/>
                        </a:xfrm>
                      </wpg:grpSpPr>
                      <pic:pic xmlns:pic="http://schemas.openxmlformats.org/drawingml/2006/picture">
                        <pic:nvPicPr>
                          <pic:cNvPr id="109" name="Image 109"/>
                          <pic:cNvPicPr/>
                        </pic:nvPicPr>
                        <pic:blipFill>
                          <a:blip r:embed="rId333" cstate="print"/>
                          <a:stretch>
                            <a:fillRect/>
                          </a:stretch>
                        </pic:blipFill>
                        <pic:spPr>
                          <a:xfrm>
                            <a:off x="0" y="0"/>
                            <a:ext cx="8667749" cy="5333999"/>
                          </a:xfrm>
                          <a:prstGeom prst="rect">
                            <a:avLst/>
                          </a:prstGeom>
                        </pic:spPr>
                      </pic:pic>
                      <pic:pic xmlns:pic="http://schemas.openxmlformats.org/drawingml/2006/picture">
                        <pic:nvPicPr>
                          <pic:cNvPr id="110" name="Image 110"/>
                          <pic:cNvPicPr/>
                        </pic:nvPicPr>
                        <pic:blipFill>
                          <a:blip r:embed="rId271" cstate="print"/>
                          <a:stretch>
                            <a:fillRect/>
                          </a:stretch>
                        </pic:blipFill>
                        <pic:spPr>
                          <a:xfrm>
                            <a:off x="95249" y="1873250"/>
                            <a:ext cx="123825" cy="177800"/>
                          </a:xfrm>
                          <a:prstGeom prst="rect">
                            <a:avLst/>
                          </a:prstGeom>
                        </pic:spPr>
                      </pic:pic>
                      <pic:pic xmlns:pic="http://schemas.openxmlformats.org/drawingml/2006/picture">
                        <pic:nvPicPr>
                          <pic:cNvPr id="111" name="Image 111"/>
                          <pic:cNvPicPr/>
                        </pic:nvPicPr>
                        <pic:blipFill>
                          <a:blip r:embed="rId272" cstate="print"/>
                          <a:stretch>
                            <a:fillRect/>
                          </a:stretch>
                        </pic:blipFill>
                        <pic:spPr>
                          <a:xfrm>
                            <a:off x="8439150" y="1873250"/>
                            <a:ext cx="123825" cy="177800"/>
                          </a:xfrm>
                          <a:prstGeom prst="rect">
                            <a:avLst/>
                          </a:prstGeom>
                        </pic:spPr>
                      </pic:pic>
                    </wpg:wgp>
                  </a:graphicData>
                </a:graphic>
              </wp:inline>
            </w:drawing>
          </mc:Choice>
          <mc:Fallback>
            <w:pict>
              <v:group w14:anchorId="1DCA73B3" id="Group 108" o:spid="_x0000_s1026" style="width:682.5pt;height:420pt;mso-position-horizontal-relative:char;mso-position-vertical-relative:line" coordsize="86677,533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">
                <v:shape id="Image 109" o:spid="_x0000_s1027" type="#_x0000_t75" style="position:absolute;width:86677;height:53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">
                  <v:imagedata r:id="rId334" o:title=""/>
                </v:shape>
                <v:shape id="Image 110" o:spid="_x0000_s1028" type="#_x0000_t75" style="position:absolute;left:952;top:18732;width:123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">
                  <v:imagedata r:id="rId274" o:title=""/>
                </v:shape>
                <v:shape id="Image 111" o:spid="_x0000_s1029" type="#_x0000_t75" style="position:absolute;left:84391;top:18732;width:123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">
                  <v:imagedata r:id="rId275" o:title=""/>
                </v:shape>
                <w10:anchorlock/>
              </v:group>
            </w:pict>
          </mc:Fallback>
        </mc:AlternateContent>
      </w:r>
    </w:p>
    <w:p w14:paraId="1710C728" w14:textId="77777777" w:rsidR="00590F9E" w:rsidRDefault="00590F9E">
      <w:pPr>
        <w:pStyle w:val="BodyText"/>
        <w:spacing w:before="302"/>
        <w:rPr>
          <w:sz w:val="27"/>
        </w:rPr>
      </w:pPr>
    </w:p>
    <w:p w14:paraId="79B4FA88" w14:textId="77777777" w:rsidR="00590F9E" w:rsidRDefault="00745046">
      <w:pPr>
        <w:pStyle w:val="Heading4"/>
        <w:ind w:left="0" w:right="416"/>
        <w:jc w:val="center"/>
      </w:pPr>
      <w:r>
        <w:t xml:space="preserve">Blood Donation at Zaheerabad, Mandrup&amp; </w:t>
      </w:r>
      <w:proofErr w:type="spellStart"/>
      <w:r>
        <w:t>Karajagi</w:t>
      </w:r>
      <w:proofErr w:type="spellEnd"/>
      <w:r>
        <w:t xml:space="preserve"> on 7th </w:t>
      </w:r>
      <w:r>
        <w:rPr>
          <w:spacing w:val="-2"/>
        </w:rPr>
        <w:t>May,2018</w:t>
      </w:r>
    </w:p>
    <w:p w14:paraId="2EFC2BAB" w14:textId="77777777" w:rsidR="00590F9E" w:rsidRDefault="00590F9E">
      <w:pPr>
        <w:pStyle w:val="Heading4"/>
        <w:jc w:val="center"/>
        <w:sectPr w:rsidR="00590F9E">
          <w:pgSz w:w="16840" w:h="11900" w:orient="landscape"/>
          <w:pgMar w:top="260" w:right="425" w:bottom="280" w:left="850" w:header="720" w:footer="720" w:gutter="0"/>
          <w:cols w:space="720"/>
        </w:sectPr>
      </w:pPr>
    </w:p>
    <w:p w14:paraId="1B240721" w14:textId="77777777" w:rsidR="00590F9E" w:rsidRDefault="00745046">
      <w:pPr>
        <w:spacing w:before="77"/>
        <w:ind w:left="747"/>
        <w:rPr>
          <w:sz w:val="27"/>
        </w:rPr>
      </w:pPr>
      <w:r>
        <w:rPr>
          <w:sz w:val="27"/>
        </w:rPr>
        <w:lastRenderedPageBreak/>
        <w:t>About</w:t>
      </w:r>
      <w:r>
        <w:rPr>
          <w:spacing w:val="7"/>
          <w:sz w:val="27"/>
        </w:rPr>
        <w:t xml:space="preserve"> </w:t>
      </w:r>
      <w:r>
        <w:rPr>
          <w:spacing w:val="-2"/>
          <w:sz w:val="27"/>
        </w:rPr>
        <w:t>Enrich</w:t>
      </w:r>
    </w:p>
    <w:p w14:paraId="503245D1" w14:textId="77777777" w:rsidR="00590F9E" w:rsidRDefault="001E615D">
      <w:pPr>
        <w:pStyle w:val="BodyText"/>
        <w:spacing w:before="284"/>
        <w:ind w:left="747"/>
      </w:pPr>
      <w:hyperlink r:id="rId335">
        <w:r w:rsidR="00745046">
          <w:rPr>
            <w:spacing w:val="-2"/>
          </w:rPr>
          <w:t>Promoters</w:t>
        </w:r>
      </w:hyperlink>
    </w:p>
    <w:p w14:paraId="33AD520C" w14:textId="77777777" w:rsidR="00590F9E" w:rsidRDefault="00745046">
      <w:pPr>
        <w:pStyle w:val="Heading4"/>
        <w:spacing w:before="77"/>
      </w:pPr>
      <w:r>
        <w:br w:type="column"/>
      </w:r>
      <w:r>
        <w:rPr>
          <w:spacing w:val="-2"/>
        </w:rPr>
        <w:lastRenderedPageBreak/>
        <w:t>Projects</w:t>
      </w:r>
    </w:p>
    <w:p w14:paraId="1B315826" w14:textId="77777777" w:rsidR="00590F9E" w:rsidRDefault="001E615D">
      <w:pPr>
        <w:pStyle w:val="BodyText"/>
        <w:spacing w:before="284"/>
        <w:ind w:left="747"/>
      </w:pPr>
      <w:hyperlink r:id="rId336">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4F0F6FB6" w14:textId="77777777" w:rsidR="00590F9E" w:rsidRDefault="00745046">
      <w:pPr>
        <w:pStyle w:val="Heading4"/>
        <w:spacing w:before="77"/>
      </w:pPr>
      <w:r>
        <w:br w:type="column"/>
      </w:r>
      <w:r>
        <w:lastRenderedPageBreak/>
        <w:t>Business</w:t>
      </w:r>
      <w:r>
        <w:rPr>
          <w:spacing w:val="10"/>
        </w:rPr>
        <w:t xml:space="preserve"> </w:t>
      </w:r>
      <w:r>
        <w:rPr>
          <w:spacing w:val="-2"/>
        </w:rPr>
        <w:t>Solutions</w:t>
      </w:r>
    </w:p>
    <w:p w14:paraId="1E3D8504" w14:textId="77777777" w:rsidR="00590F9E" w:rsidRDefault="001E615D">
      <w:pPr>
        <w:pStyle w:val="BodyText"/>
        <w:spacing w:before="284"/>
        <w:ind w:left="747"/>
      </w:pPr>
      <w:hyperlink r:id="rId337">
        <w:r w:rsidR="00745046">
          <w:t>EPC</w:t>
        </w:r>
        <w:r w:rsidR="00745046">
          <w:rPr>
            <w:spacing w:val="-5"/>
          </w:rPr>
          <w:t xml:space="preserve"> </w:t>
        </w:r>
        <w:r w:rsidR="00745046">
          <w:rPr>
            <w:spacing w:val="-2"/>
          </w:rPr>
          <w:t>Solutions</w:t>
        </w:r>
      </w:hyperlink>
    </w:p>
    <w:p w14:paraId="3924B382" w14:textId="77777777" w:rsidR="00590F9E" w:rsidRDefault="00745046">
      <w:pPr>
        <w:spacing w:before="77" w:line="302" w:lineRule="auto"/>
        <w:ind w:left="747"/>
        <w:rPr>
          <w:sz w:val="27"/>
        </w:rPr>
      </w:pPr>
      <w:r>
        <w:br w:type="column"/>
      </w:r>
      <w:hyperlink r:id="rId338">
        <w:r>
          <w:rPr>
            <w:spacing w:val="-2"/>
            <w:sz w:val="27"/>
          </w:rPr>
          <w:t>Clientele</w:t>
        </w:r>
      </w:hyperlink>
      <w:r>
        <w:rPr>
          <w:spacing w:val="-2"/>
          <w:sz w:val="27"/>
        </w:rPr>
        <w:t xml:space="preserve"> </w:t>
      </w:r>
      <w:hyperlink r:id="rId339">
        <w:r>
          <w:rPr>
            <w:spacing w:val="-2"/>
            <w:sz w:val="27"/>
          </w:rPr>
          <w:t>(https://enrichenergy.com/clientele)</w:t>
        </w:r>
      </w:hyperlink>
    </w:p>
    <w:p w14:paraId="50075FE3" w14:textId="77777777" w:rsidR="00590F9E" w:rsidRDefault="00590F9E">
      <w:pPr>
        <w:spacing w:line="302" w:lineRule="auto"/>
        <w:rPr>
          <w:sz w:val="27"/>
        </w:rPr>
        <w:sectPr w:rsidR="00590F9E">
          <w:pgSz w:w="16840" w:h="11900" w:orient="landscape"/>
          <w:pgMar w:top="220" w:right="425" w:bottom="280" w:left="850" w:header="720" w:footer="720" w:gutter="0"/>
          <w:cols w:num="4" w:space="720" w:equalWidth="0">
            <w:col w:w="2351" w:space="1174"/>
            <w:col w:w="2104" w:space="1421"/>
            <w:col w:w="3095" w:space="430"/>
            <w:col w:w="4990"/>
          </w:cols>
        </w:sectPr>
      </w:pPr>
    </w:p>
    <w:p w14:paraId="45F66341" w14:textId="77777777" w:rsidR="00590F9E" w:rsidRDefault="001E615D">
      <w:pPr>
        <w:pStyle w:val="BodyText"/>
        <w:spacing w:before="93"/>
        <w:ind w:left="747"/>
      </w:pPr>
      <w:hyperlink r:id="rId340">
        <w:r w:rsidR="00745046">
          <w:rPr>
            <w:spacing w:val="-2"/>
          </w:rPr>
          <w:t>(https://enrichenergy.com/promoters)</w:t>
        </w:r>
      </w:hyperlink>
    </w:p>
    <w:p w14:paraId="184A7BA6" w14:textId="77777777" w:rsidR="00590F9E" w:rsidRDefault="001E615D">
      <w:pPr>
        <w:pStyle w:val="BodyText"/>
        <w:spacing w:before="123" w:line="132" w:lineRule="exact"/>
        <w:ind w:left="747"/>
      </w:pPr>
      <w:hyperlink r:id="rId341">
        <w:r w:rsidR="00745046">
          <w:rPr>
            <w:spacing w:val="-2"/>
          </w:rPr>
          <w:t>Achievement</w:t>
        </w:r>
      </w:hyperlink>
    </w:p>
    <w:p w14:paraId="7C764A45" w14:textId="77777777" w:rsidR="00590F9E" w:rsidRDefault="00745046">
      <w:pPr>
        <w:pStyle w:val="BodyText"/>
        <w:spacing w:before="93"/>
        <w:ind w:left="571"/>
      </w:pPr>
      <w:r>
        <w:br w:type="column"/>
      </w:r>
      <w:hyperlink r:id="rId342">
        <w:r>
          <w:rPr>
            <w:spacing w:val="-2"/>
          </w:rPr>
          <w:t>(https://enrichenergy.com/projects)</w:t>
        </w:r>
      </w:hyperlink>
    </w:p>
    <w:p w14:paraId="610C3765" w14:textId="77777777" w:rsidR="00590F9E" w:rsidRDefault="001E615D">
      <w:pPr>
        <w:pStyle w:val="BodyText"/>
        <w:spacing w:before="123" w:line="132" w:lineRule="exact"/>
        <w:ind w:left="571"/>
      </w:pPr>
      <w:hyperlink r:id="rId343"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2CB6011F" w14:textId="77777777" w:rsidR="00590F9E" w:rsidRDefault="00745046">
      <w:pPr>
        <w:spacing w:before="127" w:line="158" w:lineRule="auto"/>
        <w:ind w:left="747"/>
        <w:rPr>
          <w:position w:val="-14"/>
          <w:sz w:val="27"/>
        </w:rPr>
      </w:pPr>
      <w:r>
        <w:br w:type="column"/>
      </w:r>
      <w:hyperlink r:id="rId344">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345">
        <w:r>
          <w:rPr>
            <w:w w:val="99"/>
            <w:sz w:val="18"/>
          </w:rPr>
          <w:t>/e</w:t>
        </w:r>
        <w:r>
          <w:rPr>
            <w:spacing w:val="-32"/>
            <w:w w:val="99"/>
            <w:sz w:val="18"/>
          </w:rPr>
          <w:t>p</w:t>
        </w:r>
      </w:hyperlink>
      <w:hyperlink r:id="rId346">
        <w:r>
          <w:rPr>
            <w:spacing w:val="-121"/>
            <w:w w:val="101"/>
            <w:position w:val="-14"/>
            <w:sz w:val="27"/>
          </w:rPr>
          <w:t>e</w:t>
        </w:r>
      </w:hyperlink>
      <w:hyperlink r:id="rId347">
        <w:r>
          <w:rPr>
            <w:w w:val="99"/>
            <w:sz w:val="18"/>
          </w:rPr>
          <w:t>c</w:t>
        </w:r>
        <w:r>
          <w:rPr>
            <w:spacing w:val="-29"/>
            <w:w w:val="99"/>
            <w:sz w:val="18"/>
          </w:rPr>
          <w:t>-</w:t>
        </w:r>
      </w:hyperlink>
      <w:hyperlink r:id="rId348">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5D55DD86" w14:textId="77777777" w:rsidR="00590F9E" w:rsidRDefault="001E615D">
      <w:pPr>
        <w:pStyle w:val="BodyText"/>
        <w:spacing w:line="154" w:lineRule="exact"/>
        <w:ind w:left="747"/>
      </w:pPr>
      <w:hyperlink r:id="rId349">
        <w:r w:rsidR="00745046">
          <w:rPr>
            <w:spacing w:val="-2"/>
          </w:rPr>
          <w:t>solutions/)</w:t>
        </w:r>
      </w:hyperlink>
    </w:p>
    <w:p w14:paraId="422040A9"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6A5D6B35" w14:textId="77777777" w:rsidR="00590F9E" w:rsidRDefault="001E615D">
      <w:pPr>
        <w:pStyle w:val="BodyText"/>
        <w:spacing w:before="169"/>
        <w:ind w:left="747"/>
      </w:pPr>
      <w:hyperlink r:id="rId350">
        <w:r w:rsidR="00745046">
          <w:rPr>
            <w:spacing w:val="-2"/>
          </w:rPr>
          <w:t>(https://enrichenergy.com/achievements)</w:t>
        </w:r>
      </w:hyperlink>
    </w:p>
    <w:p w14:paraId="1CE6CBF7" w14:textId="77777777" w:rsidR="00590F9E" w:rsidRDefault="00745046">
      <w:pPr>
        <w:pStyle w:val="BodyText"/>
        <w:spacing w:before="169"/>
        <w:ind w:left="273"/>
      </w:pPr>
      <w:r>
        <w:br w:type="column"/>
      </w:r>
      <w:hyperlink r:id="rId351" w:anchor="home">
        <w:r>
          <w:rPr>
            <w:spacing w:val="-2"/>
          </w:rPr>
          <w:t>(https://enrichenergy.com/projects/#home)</w:t>
        </w:r>
      </w:hyperlink>
    </w:p>
    <w:p w14:paraId="5D2B71EF" w14:textId="77777777" w:rsidR="00590F9E" w:rsidRDefault="00745046">
      <w:pPr>
        <w:pStyle w:val="BodyText"/>
        <w:spacing w:before="169"/>
        <w:ind w:left="154"/>
      </w:pPr>
      <w:r>
        <w:br w:type="column"/>
      </w:r>
      <w:hyperlink r:id="rId352">
        <w:r>
          <w:t>End</w:t>
        </w:r>
        <w:r>
          <w:rPr>
            <w:spacing w:val="-4"/>
          </w:rPr>
          <w:t xml:space="preserve"> </w:t>
        </w:r>
        <w:r>
          <w:t>to</w:t>
        </w:r>
        <w:r>
          <w:rPr>
            <w:spacing w:val="-4"/>
          </w:rPr>
          <w:t xml:space="preserve"> </w:t>
        </w:r>
        <w:r>
          <w:t>End</w:t>
        </w:r>
        <w:r>
          <w:rPr>
            <w:spacing w:val="-3"/>
          </w:rPr>
          <w:t xml:space="preserve"> </w:t>
        </w:r>
        <w:r>
          <w:rPr>
            <w:spacing w:val="-2"/>
          </w:rPr>
          <w:t>Solutions</w:t>
        </w:r>
      </w:hyperlink>
    </w:p>
    <w:p w14:paraId="66BEC84C" w14:textId="77777777" w:rsidR="00590F9E" w:rsidRDefault="00745046">
      <w:pPr>
        <w:spacing w:line="305" w:lineRule="exact"/>
        <w:ind w:left="747"/>
        <w:rPr>
          <w:sz w:val="27"/>
        </w:rPr>
      </w:pPr>
      <w:r>
        <w:br w:type="column"/>
      </w:r>
      <w:hyperlink r:id="rId353">
        <w:r>
          <w:rPr>
            <w:spacing w:val="-2"/>
            <w:sz w:val="27"/>
          </w:rPr>
          <w:t>(https://enrichenergy.com/video)</w:t>
        </w:r>
      </w:hyperlink>
    </w:p>
    <w:p w14:paraId="4016E9B8"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4A111714" w14:textId="77777777" w:rsidR="00590F9E" w:rsidRDefault="001E615D">
      <w:pPr>
        <w:pStyle w:val="BodyText"/>
        <w:spacing w:before="123"/>
        <w:ind w:left="747"/>
      </w:pPr>
      <w:hyperlink r:id="rId354">
        <w:r w:rsidR="00745046">
          <w:t>CSR</w:t>
        </w:r>
      </w:hyperlink>
      <w:r w:rsidR="00745046">
        <w:rPr>
          <w:spacing w:val="-5"/>
        </w:rPr>
        <w:t xml:space="preserve"> </w:t>
      </w:r>
      <w:hyperlink r:id="rId355">
        <w:r w:rsidR="00745046">
          <w:rPr>
            <w:spacing w:val="-2"/>
          </w:rPr>
          <w:t>(https://enrichenergy.com/csr)</w:t>
        </w:r>
      </w:hyperlink>
    </w:p>
    <w:p w14:paraId="0CAF2EF0" w14:textId="77777777" w:rsidR="00590F9E" w:rsidRDefault="00745046">
      <w:pPr>
        <w:spacing w:before="123"/>
        <w:ind w:left="710"/>
        <w:rPr>
          <w:sz w:val="18"/>
        </w:rPr>
      </w:pPr>
      <w:r>
        <w:br w:type="column"/>
      </w:r>
      <w:hyperlink r:id="rId356" w:anchor="menu1">
        <w:r>
          <w:rPr>
            <w:spacing w:val="-5"/>
            <w:sz w:val="18"/>
          </w:rPr>
          <w:t>EPC</w:t>
        </w:r>
      </w:hyperlink>
    </w:p>
    <w:p w14:paraId="37A86A68" w14:textId="77777777" w:rsidR="00590F9E" w:rsidRDefault="00745046">
      <w:pPr>
        <w:pStyle w:val="BodyText"/>
        <w:spacing w:before="123" w:line="139" w:lineRule="auto"/>
        <w:ind w:left="747"/>
        <w:rPr>
          <w:position w:val="-17"/>
          <w:sz w:val="27"/>
        </w:rPr>
      </w:pPr>
      <w:r>
        <w:br w:type="column"/>
      </w:r>
      <w:hyperlink r:id="rId357">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358">
        <w:r>
          <w:rPr>
            <w:w w:val="99"/>
          </w:rPr>
          <w:t>/</w:t>
        </w:r>
        <w:proofErr w:type="spellStart"/>
        <w:r>
          <w:rPr>
            <w:w w:val="99"/>
          </w:rPr>
          <w:t>e</w:t>
        </w:r>
        <w:r>
          <w:rPr>
            <w:spacing w:val="-77"/>
            <w:w w:val="99"/>
          </w:rPr>
          <w:t>n</w:t>
        </w:r>
        <w:proofErr w:type="spellEnd"/>
      </w:hyperlink>
      <w:hyperlink r:id="rId359">
        <w:r>
          <w:rPr>
            <w:w w:val="101"/>
            <w:position w:val="-17"/>
            <w:sz w:val="27"/>
          </w:rPr>
          <w:t>l</w:t>
        </w:r>
        <w:r>
          <w:rPr>
            <w:spacing w:val="-136"/>
            <w:w w:val="101"/>
            <w:position w:val="-17"/>
            <w:sz w:val="27"/>
          </w:rPr>
          <w:t>o</w:t>
        </w:r>
      </w:hyperlink>
      <w:hyperlink r:id="rId360">
        <w:r>
          <w:rPr>
            <w:w w:val="99"/>
          </w:rPr>
          <w:t>d</w:t>
        </w:r>
        <w:r>
          <w:rPr>
            <w:spacing w:val="-23"/>
            <w:w w:val="99"/>
          </w:rPr>
          <w:t>-</w:t>
        </w:r>
      </w:hyperlink>
      <w:hyperlink r:id="rId361">
        <w:r>
          <w:rPr>
            <w:spacing w:val="-10"/>
            <w:position w:val="-17"/>
            <w:sz w:val="27"/>
          </w:rPr>
          <w:t>g</w:t>
        </w:r>
      </w:hyperlink>
    </w:p>
    <w:p w14:paraId="5306DA9E"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48FDBA23" w14:textId="77777777" w:rsidR="00590F9E" w:rsidRDefault="001E615D">
      <w:pPr>
        <w:pStyle w:val="BodyText"/>
        <w:spacing w:before="54" w:line="132" w:lineRule="exact"/>
        <w:ind w:left="747"/>
      </w:pPr>
      <w:hyperlink r:id="rId362">
        <w:r w:rsidR="00745046">
          <w:rPr>
            <w:spacing w:val="-2"/>
          </w:rPr>
          <w:t>Brochures</w:t>
        </w:r>
      </w:hyperlink>
    </w:p>
    <w:p w14:paraId="48DAA948" w14:textId="77777777" w:rsidR="00590F9E" w:rsidRDefault="00745046">
      <w:pPr>
        <w:pStyle w:val="BodyText"/>
        <w:spacing w:line="186" w:lineRule="exact"/>
        <w:ind w:left="747"/>
        <w:rPr>
          <w:position w:val="3"/>
        </w:rPr>
      </w:pPr>
      <w:r>
        <w:br w:type="column"/>
      </w:r>
      <w:hyperlink r:id="rId363" w:anchor="menu1">
        <w:r>
          <w:rPr>
            <w:spacing w:val="-2"/>
          </w:rPr>
          <w:t>(https://enrichenergy.com/projects/#menu1)</w:t>
        </w:r>
      </w:hyperlink>
      <w:r>
        <w:rPr>
          <w:spacing w:val="63"/>
          <w:w w:val="150"/>
        </w:rPr>
        <w:t xml:space="preserve"> </w:t>
      </w:r>
      <w:hyperlink r:id="rId364">
        <w:r>
          <w:rPr>
            <w:spacing w:val="-2"/>
            <w:position w:val="3"/>
          </w:rPr>
          <w:t>to-end-solutions)</w:t>
        </w:r>
      </w:hyperlink>
    </w:p>
    <w:p w14:paraId="079CFD76" w14:textId="77777777" w:rsidR="00590F9E" w:rsidRDefault="00590F9E">
      <w:pPr>
        <w:pStyle w:val="BodyText"/>
        <w:spacing w:line="186"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2CB4443A" w14:textId="77777777" w:rsidR="00590F9E" w:rsidRDefault="001E615D">
      <w:pPr>
        <w:pStyle w:val="BodyText"/>
        <w:spacing w:before="168"/>
        <w:ind w:left="747"/>
      </w:pPr>
      <w:hyperlink r:id="rId365">
        <w:r w:rsidR="00745046">
          <w:rPr>
            <w:spacing w:val="-2"/>
          </w:rPr>
          <w:t>(https://enrichenergy.com/wp-</w:t>
        </w:r>
      </w:hyperlink>
    </w:p>
    <w:p w14:paraId="1AAA2CEE" w14:textId="77777777" w:rsidR="00590F9E" w:rsidRDefault="00745046">
      <w:pPr>
        <w:spacing w:before="168"/>
        <w:ind w:right="38"/>
        <w:jc w:val="right"/>
        <w:rPr>
          <w:sz w:val="18"/>
        </w:rPr>
      </w:pPr>
      <w:r>
        <w:br w:type="column"/>
      </w:r>
      <w:hyperlink r:id="rId366" w:anchor="menu2">
        <w:r>
          <w:rPr>
            <w:spacing w:val="-5"/>
            <w:sz w:val="18"/>
          </w:rPr>
          <w:t>IPP</w:t>
        </w:r>
      </w:hyperlink>
    </w:p>
    <w:p w14:paraId="0D8A615C" w14:textId="77777777" w:rsidR="00590F9E" w:rsidRDefault="00745046">
      <w:pPr>
        <w:pStyle w:val="BodyText"/>
        <w:spacing w:before="138"/>
        <w:ind w:left="747"/>
      </w:pPr>
      <w:r>
        <w:br w:type="column"/>
      </w:r>
      <w:hyperlink r:id="rId367">
        <w:r>
          <w:t>Rooftop</w:t>
        </w:r>
        <w:r>
          <w:rPr>
            <w:spacing w:val="-8"/>
          </w:rPr>
          <w:t xml:space="preserve"> </w:t>
        </w:r>
        <w:r>
          <w:rPr>
            <w:spacing w:val="-2"/>
          </w:rPr>
          <w:t>Solutions</w:t>
        </w:r>
      </w:hyperlink>
    </w:p>
    <w:p w14:paraId="10C5B10F" w14:textId="77777777" w:rsidR="00590F9E" w:rsidRDefault="00745046">
      <w:pPr>
        <w:spacing w:line="304" w:lineRule="exact"/>
        <w:ind w:left="747"/>
        <w:rPr>
          <w:sz w:val="27"/>
        </w:rPr>
      </w:pPr>
      <w:r>
        <w:br w:type="column"/>
      </w:r>
      <w:hyperlink r:id="rId368">
        <w:r>
          <w:rPr>
            <w:spacing w:val="-2"/>
            <w:sz w:val="27"/>
          </w:rPr>
          <w:t>(https://enrichenergy.com/blogs)</w:t>
        </w:r>
      </w:hyperlink>
    </w:p>
    <w:p w14:paraId="0B264D7E"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5777815C" w14:textId="77777777" w:rsidR="00590F9E" w:rsidRDefault="001E615D">
      <w:pPr>
        <w:pStyle w:val="BodyText"/>
        <w:spacing w:before="93" w:line="102" w:lineRule="exact"/>
        <w:ind w:left="747"/>
      </w:pPr>
      <w:hyperlink r:id="rId369">
        <w:r w:rsidR="00745046">
          <w:rPr>
            <w:spacing w:val="-2"/>
          </w:rPr>
          <w:t>content/uploads/2017/12/Enrich-</w:t>
        </w:r>
      </w:hyperlink>
    </w:p>
    <w:p w14:paraId="1EAA952B" w14:textId="77777777" w:rsidR="00590F9E" w:rsidRDefault="00745046">
      <w:pPr>
        <w:pStyle w:val="BodyText"/>
        <w:spacing w:before="63" w:line="132" w:lineRule="exact"/>
        <w:ind w:left="747"/>
      </w:pPr>
      <w:r>
        <w:br w:type="column"/>
      </w:r>
      <w:hyperlink r:id="rId370" w:anchor="menu2">
        <w:r>
          <w:rPr>
            <w:spacing w:val="-2"/>
            <w:position w:val="-2"/>
          </w:rPr>
          <w:t>(https://enrichenergy.com/projects/#menu2)</w:t>
        </w:r>
      </w:hyperlink>
      <w:r>
        <w:rPr>
          <w:spacing w:val="55"/>
          <w:w w:val="150"/>
          <w:position w:val="-2"/>
        </w:rPr>
        <w:t xml:space="preserve"> </w:t>
      </w:r>
      <w:hyperlink r:id="rId371">
        <w:r>
          <w:rPr>
            <w:spacing w:val="-2"/>
          </w:rPr>
          <w:t>(https://enrichenergy.com/business_offerings/rooftop-</w:t>
        </w:r>
      </w:hyperlink>
    </w:p>
    <w:p w14:paraId="112957EF"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7A1F1FF9" w14:textId="77777777" w:rsidR="00590F9E" w:rsidRDefault="001E615D">
      <w:pPr>
        <w:pStyle w:val="BodyText"/>
        <w:spacing w:before="198" w:line="192" w:lineRule="exact"/>
        <w:ind w:left="747"/>
      </w:pPr>
      <w:hyperlink r:id="rId372">
        <w:r w:rsidR="00745046">
          <w:rPr>
            <w:spacing w:val="-2"/>
          </w:rPr>
          <w:t>Energy_Corp-Brochure_2017.pdf)</w:t>
        </w:r>
      </w:hyperlink>
    </w:p>
    <w:p w14:paraId="171A7D7C" w14:textId="77777777" w:rsidR="00590F9E" w:rsidRDefault="00745046">
      <w:pPr>
        <w:spacing w:before="21"/>
        <w:rPr>
          <w:sz w:val="18"/>
        </w:rPr>
      </w:pPr>
      <w:r>
        <w:br w:type="column"/>
      </w:r>
    </w:p>
    <w:p w14:paraId="6E4CB26B" w14:textId="77777777" w:rsidR="00590F9E" w:rsidRDefault="001E615D">
      <w:pPr>
        <w:pStyle w:val="BodyText"/>
        <w:spacing w:line="162" w:lineRule="exact"/>
        <w:ind w:left="747"/>
      </w:pPr>
      <w:hyperlink r:id="rId373" w:anchor="menu3">
        <w:r w:rsidR="00745046">
          <w:rPr>
            <w:spacing w:val="-2"/>
          </w:rPr>
          <w:t>Rooftop</w:t>
        </w:r>
      </w:hyperlink>
    </w:p>
    <w:p w14:paraId="0F65B1CE" w14:textId="77777777" w:rsidR="00590F9E" w:rsidRDefault="00745046">
      <w:pPr>
        <w:pStyle w:val="BodyText"/>
        <w:spacing w:before="168"/>
        <w:ind w:left="747"/>
      </w:pPr>
      <w:r>
        <w:br w:type="column"/>
      </w:r>
      <w:hyperlink r:id="rId374">
        <w:r>
          <w:rPr>
            <w:spacing w:val="-2"/>
          </w:rPr>
          <w:t>solutions/)</w:t>
        </w:r>
      </w:hyperlink>
    </w:p>
    <w:p w14:paraId="4B62D3EC" w14:textId="77777777" w:rsidR="00590F9E" w:rsidRDefault="00745046">
      <w:pPr>
        <w:pStyle w:val="Heading4"/>
        <w:spacing w:line="305" w:lineRule="exact"/>
      </w:pPr>
      <w:r>
        <w:br w:type="column"/>
      </w:r>
      <w:hyperlink r:id="rId375">
        <w:r>
          <w:rPr>
            <w:spacing w:val="-2"/>
          </w:rPr>
          <w:t>Careers</w:t>
        </w:r>
      </w:hyperlink>
    </w:p>
    <w:p w14:paraId="2968E565"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3835134E"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53216" behindDoc="0" locked="0" layoutInCell="1" allowOverlap="1" wp14:anchorId="12E47077" wp14:editId="60BB3F13">
                <wp:simplePos x="0" y="0"/>
                <wp:positionH relativeFrom="page">
                  <wp:posOffset>1019174</wp:posOffset>
                </wp:positionH>
                <wp:positionV relativeFrom="paragraph">
                  <wp:posOffset>128752</wp:posOffset>
                </wp:positionV>
                <wp:extent cx="285750" cy="28575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113" name="Graphic 113">
                          <a:hlinkClick r:id="rId119"/>
                        </wps:cNvPr>
                        <wps:cNvSpPr/>
                        <wps:spPr>
                          <a:xfrm>
                            <a:off x="4762" y="4762"/>
                            <a:ext cx="276225" cy="276225"/>
                          </a:xfrm>
                          <a:custGeom>
                            <a:avLst/>
                            <a:gdLst/>
                            <a:ahLst/>
                            <a:cxnLst/>
                            <a:rect l="l" t="t" r="r" b="b"/>
                            <a:pathLst>
                              <a:path w="276225" h="276225">
                                <a:moveTo>
                                  <a:pt x="276224" y="138112"/>
                                </a:moveTo>
                                <a:lnTo>
                                  <a:pt x="270279" y="178203"/>
                                </a:lnTo>
                                <a:lnTo>
                                  <a:pt x="252948" y="214843"/>
                                </a:lnTo>
                                <a:lnTo>
                                  <a:pt x="225730" y="244874"/>
                                </a:lnTo>
                                <a:lnTo>
                                  <a:pt x="190965" y="265710"/>
                                </a:lnTo>
                                <a:lnTo>
                                  <a:pt x="151649" y="275561"/>
                                </a:lnTo>
                                <a:lnTo>
                                  <a:pt x="138112" y="276224"/>
                                </a:lnTo>
                                <a:lnTo>
                                  <a:pt x="131327" y="276059"/>
                                </a:lnTo>
                                <a:lnTo>
                                  <a:pt x="91591" y="268153"/>
                                </a:lnTo>
                                <a:lnTo>
                                  <a:pt x="55831" y="249039"/>
                                </a:lnTo>
                                <a:lnTo>
                                  <a:pt x="27183" y="220392"/>
                                </a:lnTo>
                                <a:lnTo>
                                  <a:pt x="8069" y="184631"/>
                                </a:lnTo>
                                <a:lnTo>
                                  <a:pt x="165" y="144897"/>
                                </a:lnTo>
                                <a:lnTo>
                                  <a:pt x="0" y="138112"/>
                                </a:lnTo>
                                <a:lnTo>
                                  <a:pt x="165" y="131327"/>
                                </a:lnTo>
                                <a:lnTo>
                                  <a:pt x="8069" y="91589"/>
                                </a:lnTo>
                                <a:lnTo>
                                  <a:pt x="27183" y="55831"/>
                                </a:lnTo>
                                <a:lnTo>
                                  <a:pt x="55831" y="27182"/>
                                </a:lnTo>
                                <a:lnTo>
                                  <a:pt x="91591" y="8068"/>
                                </a:lnTo>
                                <a:lnTo>
                                  <a:pt x="131327" y="165"/>
                                </a:lnTo>
                                <a:lnTo>
                                  <a:pt x="138112" y="0"/>
                                </a:lnTo>
                                <a:lnTo>
                                  <a:pt x="144897" y="165"/>
                                </a:lnTo>
                                <a:lnTo>
                                  <a:pt x="184633" y="8068"/>
                                </a:lnTo>
                                <a:lnTo>
                                  <a:pt x="220393" y="27182"/>
                                </a:lnTo>
                                <a:lnTo>
                                  <a:pt x="249041" y="55831"/>
                                </a:lnTo>
                                <a:lnTo>
                                  <a:pt x="268155" y="91589"/>
                                </a:lnTo>
                                <a:lnTo>
                                  <a:pt x="276059" y="131327"/>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14" name="Image 114">
                            <a:hlinkClick r:id="rId119"/>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6F3A2F0D" id="Group 112" o:spid="_x0000_s1026" style="position:absolute;margin-left:80.25pt;margin-top:10.15pt;width:22.5pt;height:22.5pt;z-index:15753216;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">
                <v:shape id="Graphic 113"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" o:button="t" path="m276224,138112r-5945,40091l252948,214843r-27218,30031l190965,265710r-39316,9851l138112,276224r-6785,-165l91591,268153,55831,249039,27183,220392,8069,184631,165,144897,,138112r165,-6785l8069,91589,27183,55831,55831,27182,91591,8068,131327,165,138112,r6785,165l184633,8068r35760,19114l249041,55831r19114,35758l276059,131327r165,6785xe" filled="f" strokecolor="gray" strokeweight=".26456mm">
                  <v:fill o:detectmouseclick="t"/>
                  <v:path arrowok="t"/>
                </v:shape>
                <v:shape id="Image 114"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" o:button="t">
                  <v:fill o:detectmouseclick="t"/>
                  <v:imagedata r:id="rId253" o:title=""/>
                </v:shape>
                <w10:wrap anchorx="page"/>
              </v:group>
            </w:pict>
          </mc:Fallback>
        </mc:AlternateContent>
      </w:r>
      <w:hyperlink r:id="rId376" w:anchor="menu3">
        <w:r>
          <w:t>(https://enrichenergy.com/projects/#menu3)</w:t>
        </w:r>
      </w:hyperlink>
      <w:r>
        <w:rPr>
          <w:spacing w:val="24"/>
        </w:rPr>
        <w:t xml:space="preserve"> </w:t>
      </w:r>
      <w:hyperlink r:id="rId377">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67327957" w14:textId="77777777" w:rsidR="00590F9E" w:rsidRDefault="00745046">
      <w:pPr>
        <w:spacing w:line="305" w:lineRule="exact"/>
        <w:ind w:left="2245"/>
        <w:rPr>
          <w:sz w:val="27"/>
        </w:rPr>
      </w:pPr>
      <w:r>
        <w:br w:type="column"/>
      </w:r>
      <w:hyperlink r:id="rId378">
        <w:r>
          <w:rPr>
            <w:spacing w:val="-2"/>
            <w:sz w:val="27"/>
          </w:rPr>
          <w:t>(https://enrichenergy.com/career)</w:t>
        </w:r>
      </w:hyperlink>
    </w:p>
    <w:p w14:paraId="1665EEED"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5F8BB849" w14:textId="77777777" w:rsidR="00590F9E" w:rsidRDefault="00590F9E">
      <w:pPr>
        <w:pStyle w:val="BodyText"/>
        <w:spacing w:before="93"/>
        <w:rPr>
          <w:sz w:val="21"/>
        </w:rPr>
      </w:pPr>
    </w:p>
    <w:p w14:paraId="0E29BF95" w14:textId="77777777" w:rsidR="00590F9E" w:rsidRDefault="001E615D">
      <w:pPr>
        <w:ind w:left="747"/>
        <w:rPr>
          <w:sz w:val="21"/>
        </w:rPr>
      </w:pPr>
      <w:hyperlink r:id="rId379">
        <w:r w:rsidR="00745046">
          <w:rPr>
            <w:spacing w:val="-2"/>
            <w:sz w:val="21"/>
          </w:rPr>
          <w:t>(https://www.linkedin.com/company/9316416/)</w:t>
        </w:r>
      </w:hyperlink>
    </w:p>
    <w:p w14:paraId="72A782A7" w14:textId="77777777" w:rsidR="00590F9E" w:rsidRDefault="00745046">
      <w:pPr>
        <w:pStyle w:val="BodyText"/>
        <w:spacing w:before="63" w:line="348" w:lineRule="auto"/>
        <w:ind w:left="747" w:right="3192"/>
      </w:pPr>
      <w:r>
        <w:br w:type="column"/>
      </w:r>
      <w:hyperlink r:id="rId380">
        <w:r>
          <w:rPr>
            <w:spacing w:val="-2"/>
          </w:rPr>
          <w:t>(https://enrichenergy.com/business_offerings/om-</w:t>
        </w:r>
      </w:hyperlink>
      <w:r>
        <w:rPr>
          <w:spacing w:val="-2"/>
        </w:rPr>
        <w:t xml:space="preserve"> </w:t>
      </w:r>
      <w:hyperlink r:id="rId381">
        <w:r>
          <w:rPr>
            <w:spacing w:val="-2"/>
          </w:rPr>
          <w:t>services/)</w:t>
        </w:r>
      </w:hyperlink>
    </w:p>
    <w:p w14:paraId="1F4C4478" w14:textId="77777777" w:rsidR="00590F9E" w:rsidRDefault="001E615D">
      <w:pPr>
        <w:pStyle w:val="BodyText"/>
        <w:spacing w:before="29" w:line="360" w:lineRule="auto"/>
        <w:ind w:left="747" w:right="2928"/>
      </w:pPr>
      <w:hyperlink r:id="rId382">
        <w:r w:rsidR="00745046">
          <w:t>Energy Storage</w:t>
        </w:r>
      </w:hyperlink>
      <w:r w:rsidR="00745046">
        <w:t xml:space="preserve"> </w:t>
      </w:r>
      <w:hyperlink r:id="rId383">
        <w:r w:rsidR="00745046">
          <w:rPr>
            <w:spacing w:val="-2"/>
          </w:rPr>
          <w:t>(https://enrichenergy.com/business_offerings/energystorage/)</w:t>
        </w:r>
      </w:hyperlink>
      <w:r w:rsidR="00745046">
        <w:rPr>
          <w:spacing w:val="-2"/>
        </w:rPr>
        <w:t xml:space="preserve"> </w:t>
      </w:r>
      <w:hyperlink r:id="rId384">
        <w:r w:rsidR="00745046">
          <w:t>Value Added Services</w:t>
        </w:r>
      </w:hyperlink>
      <w:r w:rsidR="00745046">
        <w:t xml:space="preserve"> </w:t>
      </w:r>
      <w:hyperlink r:id="rId385">
        <w:r w:rsidR="00745046">
          <w:rPr>
            <w:spacing w:val="-2"/>
          </w:rPr>
          <w:t>(https://enrichenergy.com/business_offerings/value-</w:t>
        </w:r>
      </w:hyperlink>
    </w:p>
    <w:p w14:paraId="4BEB768D" w14:textId="77777777" w:rsidR="00590F9E" w:rsidRDefault="001E615D">
      <w:pPr>
        <w:pStyle w:val="BodyText"/>
        <w:spacing w:line="195" w:lineRule="exact"/>
        <w:ind w:left="747"/>
      </w:pPr>
      <w:hyperlink r:id="rId386">
        <w:r w:rsidR="00745046">
          <w:rPr>
            <w:spacing w:val="-2"/>
          </w:rPr>
          <w:t>added-services/)</w:t>
        </w:r>
      </w:hyperlink>
    </w:p>
    <w:p w14:paraId="232FD997"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7DBB2B93" w14:textId="77777777" w:rsidR="00590F9E" w:rsidRDefault="00590F9E">
      <w:pPr>
        <w:pStyle w:val="BodyText"/>
      </w:pPr>
    </w:p>
    <w:p w14:paraId="1083AFAD" w14:textId="77777777" w:rsidR="00590F9E" w:rsidRDefault="00590F9E">
      <w:pPr>
        <w:pStyle w:val="BodyText"/>
      </w:pPr>
    </w:p>
    <w:p w14:paraId="26F72A55" w14:textId="77777777" w:rsidR="00590F9E" w:rsidRDefault="00590F9E">
      <w:pPr>
        <w:pStyle w:val="BodyText"/>
      </w:pPr>
    </w:p>
    <w:p w14:paraId="731FD857" w14:textId="77777777" w:rsidR="00590F9E" w:rsidRDefault="00590F9E">
      <w:pPr>
        <w:pStyle w:val="BodyText"/>
      </w:pPr>
    </w:p>
    <w:p w14:paraId="27BB7D2A" w14:textId="77777777" w:rsidR="00590F9E" w:rsidRDefault="00590F9E">
      <w:pPr>
        <w:pStyle w:val="BodyText"/>
        <w:spacing w:before="108"/>
      </w:pPr>
    </w:p>
    <w:p w14:paraId="5EBD7BF6" w14:textId="77777777" w:rsidR="00590F9E" w:rsidRDefault="001E615D">
      <w:pPr>
        <w:pStyle w:val="BodyText"/>
        <w:tabs>
          <w:tab w:val="left" w:pos="5356"/>
          <w:tab w:val="left" w:pos="9586"/>
        </w:tabs>
        <w:ind w:left="522"/>
      </w:pPr>
      <w:hyperlink r:id="rId387">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388">
        <w:r w:rsidR="00745046">
          <w:t>Disclaimer</w:t>
        </w:r>
        <w:r w:rsidR="00745046">
          <w:rPr>
            <w:spacing w:val="-10"/>
          </w:rPr>
          <w:t xml:space="preserve"> </w:t>
        </w:r>
        <w:r w:rsidR="00745046">
          <w:rPr>
            <w:spacing w:val="-2"/>
          </w:rPr>
          <w:t>(https://enrichenergy.com/disclaimer)</w:t>
        </w:r>
      </w:hyperlink>
      <w:r w:rsidR="00745046">
        <w:tab/>
      </w:r>
      <w:hyperlink r:id="rId389">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2649860D" w14:textId="77777777" w:rsidR="00590F9E" w:rsidRDefault="001E615D">
      <w:pPr>
        <w:pStyle w:val="BodyText"/>
        <w:spacing w:before="94"/>
        <w:ind w:left="8603"/>
      </w:pPr>
      <w:hyperlink r:id="rId390">
        <w:r w:rsidR="00745046">
          <w:t>Copyright</w:t>
        </w:r>
        <w:r w:rsidR="00745046">
          <w:rPr>
            <w:spacing w:val="-13"/>
          </w:rPr>
          <w:t xml:space="preserve"> </w:t>
        </w:r>
        <w:r w:rsidR="00745046">
          <w:t>2018</w:t>
        </w:r>
      </w:hyperlink>
      <w:r w:rsidR="00745046">
        <w:rPr>
          <w:spacing w:val="-12"/>
        </w:rPr>
        <w:t xml:space="preserve"> </w:t>
      </w:r>
      <w:hyperlink r:id="rId391">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6DA879F6"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735BB904"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54752" behindDoc="0" locked="0" layoutInCell="1" allowOverlap="1" wp14:anchorId="0A6F9E70" wp14:editId="771DDCB1">
                <wp:simplePos x="0" y="0"/>
                <wp:positionH relativeFrom="page">
                  <wp:posOffset>10380395</wp:posOffset>
                </wp:positionH>
                <wp:positionV relativeFrom="page">
                  <wp:posOffset>4652391</wp:posOffset>
                </wp:positionV>
                <wp:extent cx="174625" cy="721995"/>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60036F9E"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0A6F9E70" id="Textbox 115" o:spid="_x0000_s1091" type="#_x0000_t202" style="position:absolute;margin-left:817.35pt;margin-top:366.35pt;width:13.75pt;height:56.85pt;z-index:1575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" filled="f" stroked="f">
                <v:path arrowok="t"/>
                <v:textbox style="layout-flow:vertical;mso-layout-flow-alt:bottom-to-top" inset="0,0,0,0">
                  <w:txbxContent>
                    <w:p w14:paraId="60036F9E"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p>
    <w:p w14:paraId="20D5C8F7" w14:textId="77777777" w:rsidR="00590F9E" w:rsidRDefault="00590F9E">
      <w:pPr>
        <w:pStyle w:val="BodyText"/>
        <w:spacing w:before="2"/>
        <w:rPr>
          <w:sz w:val="54"/>
        </w:rPr>
      </w:pPr>
    </w:p>
    <w:p w14:paraId="448B5E9B" w14:textId="77777777" w:rsidR="00590F9E" w:rsidRDefault="00745046">
      <w:pPr>
        <w:pStyle w:val="Heading1"/>
      </w:pPr>
      <w:r>
        <w:t>Vision,</w:t>
      </w:r>
      <w:r>
        <w:rPr>
          <w:spacing w:val="-13"/>
        </w:rPr>
        <w:t xml:space="preserve"> </w:t>
      </w:r>
      <w:r>
        <w:t>Values</w:t>
      </w:r>
      <w:r>
        <w:rPr>
          <w:spacing w:val="-13"/>
        </w:rPr>
        <w:t xml:space="preserve"> </w:t>
      </w:r>
      <w:r>
        <w:t>and</w:t>
      </w:r>
      <w:r>
        <w:rPr>
          <w:spacing w:val="-13"/>
        </w:rPr>
        <w:t xml:space="preserve"> </w:t>
      </w:r>
      <w:r>
        <w:t>IMS</w:t>
      </w:r>
      <w:r>
        <w:rPr>
          <w:spacing w:val="-12"/>
        </w:rPr>
        <w:t xml:space="preserve"> </w:t>
      </w:r>
      <w:r>
        <w:rPr>
          <w:spacing w:val="-2"/>
        </w:rPr>
        <w:t>Policy</w:t>
      </w:r>
    </w:p>
    <w:p w14:paraId="31B946F6" w14:textId="77777777" w:rsidR="00590F9E" w:rsidRDefault="00590F9E">
      <w:pPr>
        <w:pStyle w:val="BodyText"/>
        <w:rPr>
          <w:sz w:val="27"/>
        </w:rPr>
      </w:pPr>
    </w:p>
    <w:p w14:paraId="2BE41F5D" w14:textId="77777777" w:rsidR="00590F9E" w:rsidRDefault="00590F9E">
      <w:pPr>
        <w:pStyle w:val="BodyText"/>
        <w:rPr>
          <w:sz w:val="27"/>
        </w:rPr>
      </w:pPr>
    </w:p>
    <w:p w14:paraId="6993FE03" w14:textId="77777777" w:rsidR="00590F9E" w:rsidRDefault="00590F9E">
      <w:pPr>
        <w:pStyle w:val="BodyText"/>
        <w:rPr>
          <w:sz w:val="27"/>
        </w:rPr>
      </w:pPr>
    </w:p>
    <w:p w14:paraId="6D84A103" w14:textId="77777777" w:rsidR="00590F9E" w:rsidRDefault="00590F9E">
      <w:pPr>
        <w:pStyle w:val="BodyText"/>
        <w:rPr>
          <w:sz w:val="27"/>
        </w:rPr>
      </w:pPr>
    </w:p>
    <w:p w14:paraId="1421EDD3" w14:textId="77777777" w:rsidR="00590F9E" w:rsidRDefault="00590F9E">
      <w:pPr>
        <w:pStyle w:val="BodyText"/>
        <w:spacing w:before="300"/>
        <w:rPr>
          <w:sz w:val="27"/>
        </w:rPr>
      </w:pPr>
    </w:p>
    <w:p w14:paraId="74AD6355" w14:textId="77777777" w:rsidR="00590F9E" w:rsidRDefault="00745046">
      <w:pPr>
        <w:ind w:right="416"/>
        <w:jc w:val="center"/>
        <w:rPr>
          <w:sz w:val="27"/>
        </w:rPr>
      </w:pPr>
      <w:r>
        <w:rPr>
          <w:sz w:val="27"/>
        </w:rPr>
        <w:t>Life</w:t>
      </w:r>
      <w:r>
        <w:rPr>
          <w:spacing w:val="-1"/>
          <w:sz w:val="27"/>
        </w:rPr>
        <w:t xml:space="preserve"> </w:t>
      </w:r>
      <w:r>
        <w:rPr>
          <w:sz w:val="27"/>
        </w:rPr>
        <w:t>at Enrich is</w:t>
      </w:r>
      <w:r>
        <w:rPr>
          <w:spacing w:val="-1"/>
          <w:sz w:val="27"/>
        </w:rPr>
        <w:t xml:space="preserve"> </w:t>
      </w:r>
      <w:r>
        <w:rPr>
          <w:sz w:val="27"/>
        </w:rPr>
        <w:t>based on the Vision</w:t>
      </w:r>
      <w:r>
        <w:rPr>
          <w:spacing w:val="-1"/>
          <w:sz w:val="27"/>
        </w:rPr>
        <w:t xml:space="preserve"> </w:t>
      </w:r>
      <w:r>
        <w:rPr>
          <w:sz w:val="27"/>
        </w:rPr>
        <w:t>that drives, the</w:t>
      </w:r>
      <w:r>
        <w:rPr>
          <w:spacing w:val="-1"/>
          <w:sz w:val="27"/>
        </w:rPr>
        <w:t xml:space="preserve"> </w:t>
      </w:r>
      <w:r>
        <w:rPr>
          <w:sz w:val="27"/>
        </w:rPr>
        <w:t>values that guide, and</w:t>
      </w:r>
      <w:r>
        <w:rPr>
          <w:spacing w:val="-1"/>
          <w:sz w:val="27"/>
        </w:rPr>
        <w:t xml:space="preserve"> </w:t>
      </w:r>
      <w:r>
        <w:rPr>
          <w:sz w:val="27"/>
        </w:rPr>
        <w:t xml:space="preserve">a culture that </w:t>
      </w:r>
      <w:r>
        <w:rPr>
          <w:spacing w:val="-2"/>
          <w:sz w:val="27"/>
        </w:rPr>
        <w:t>enables.</w:t>
      </w:r>
    </w:p>
    <w:p w14:paraId="3AC8B01C" w14:textId="77777777" w:rsidR="00590F9E" w:rsidRDefault="00590F9E">
      <w:pPr>
        <w:pStyle w:val="BodyText"/>
        <w:spacing w:before="308"/>
        <w:rPr>
          <w:sz w:val="45"/>
        </w:rPr>
      </w:pPr>
    </w:p>
    <w:p w14:paraId="4019024E" w14:textId="77777777" w:rsidR="00590F9E" w:rsidRDefault="00745046">
      <w:pPr>
        <w:pStyle w:val="Heading2"/>
        <w:ind w:left="0" w:right="416"/>
        <w:jc w:val="center"/>
      </w:pPr>
      <w:r>
        <w:rPr>
          <w:spacing w:val="-2"/>
        </w:rPr>
        <w:t>Vision</w:t>
      </w:r>
    </w:p>
    <w:p w14:paraId="1A7A45E7" w14:textId="77777777" w:rsidR="00590F9E" w:rsidRDefault="00745046">
      <w:pPr>
        <w:pStyle w:val="BodyText"/>
        <w:spacing w:before="1"/>
        <w:rPr>
          <w:sz w:val="13"/>
        </w:rPr>
      </w:pPr>
      <w:r>
        <w:rPr>
          <w:noProof/>
          <w:sz w:val="13"/>
          <w:lang w:val="en-IN" w:eastAsia="en-IN"/>
        </w:rPr>
        <mc:AlternateContent>
          <mc:Choice Requires="wps">
            <w:drawing>
              <wp:anchor distT="0" distB="0" distL="0" distR="0" simplePos="0" relativeHeight="487612928" behindDoc="1" locked="0" layoutInCell="1" allowOverlap="1" wp14:anchorId="4FA8605F" wp14:editId="0985EFE9">
                <wp:simplePos x="0" y="0"/>
                <wp:positionH relativeFrom="page">
                  <wp:posOffset>5114924</wp:posOffset>
                </wp:positionH>
                <wp:positionV relativeFrom="paragraph">
                  <wp:posOffset>111254</wp:posOffset>
                </wp:positionV>
                <wp:extent cx="476250" cy="28575"/>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28575"/>
                        </a:xfrm>
                        <a:custGeom>
                          <a:avLst/>
                          <a:gdLst/>
                          <a:ahLst/>
                          <a:cxnLst/>
                          <a:rect l="l" t="t" r="r" b="b"/>
                          <a:pathLst>
                            <a:path w="476250" h="28575">
                              <a:moveTo>
                                <a:pt x="476249" y="28574"/>
                              </a:moveTo>
                              <a:lnTo>
                                <a:pt x="0" y="28574"/>
                              </a:lnTo>
                              <a:lnTo>
                                <a:pt x="0" y="0"/>
                              </a:lnTo>
                              <a:lnTo>
                                <a:pt x="476249" y="0"/>
                              </a:lnTo>
                              <a:lnTo>
                                <a:pt x="476249" y="28574"/>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4483F8D1" id="Graphic 116" o:spid="_x0000_s1026" style="position:absolute;margin-left:402.75pt;margin-top:8.75pt;width:37.5pt;height:2.25pt;z-index:-15703552;visibility:visible;mso-wrap-style:square;mso-wrap-distance-left:0;mso-wrap-distance-top:0;mso-wrap-distance-right:0;mso-wrap-distance-bottom:0;mso-position-horizontal:absolute;mso-position-horizontal-relative:page;mso-position-vertical:absolute;mso-position-vertical-relative:text;v-text-anchor:top" coordsize="476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" path="m476249,28574l,28574,,,476249,r,28574xe" fillcolor="#ff4d00" stroked="f">
                <v:path arrowok="t"/>
                <w10:wrap type="topAndBottom" anchorx="page"/>
              </v:shape>
            </w:pict>
          </mc:Fallback>
        </mc:AlternateContent>
      </w:r>
    </w:p>
    <w:p w14:paraId="5FD8610B" w14:textId="77777777" w:rsidR="00590F9E" w:rsidRDefault="00745046">
      <w:pPr>
        <w:spacing w:before="208" w:line="297" w:lineRule="auto"/>
        <w:ind w:left="523" w:right="940"/>
        <w:jc w:val="center"/>
        <w:rPr>
          <w:sz w:val="21"/>
        </w:rPr>
      </w:pPr>
      <w:r>
        <w:rPr>
          <w:sz w:val="21"/>
        </w:rPr>
        <w:t>We</w:t>
      </w:r>
      <w:r>
        <w:rPr>
          <w:spacing w:val="-2"/>
          <w:sz w:val="21"/>
        </w:rPr>
        <w:t xml:space="preserve"> </w:t>
      </w:r>
      <w:proofErr w:type="spellStart"/>
      <w:r>
        <w:rPr>
          <w:sz w:val="21"/>
        </w:rPr>
        <w:t>endeavour</w:t>
      </w:r>
      <w:proofErr w:type="spellEnd"/>
      <w:r>
        <w:rPr>
          <w:spacing w:val="-2"/>
          <w:sz w:val="21"/>
        </w:rPr>
        <w:t xml:space="preserve"> </w:t>
      </w:r>
      <w:r>
        <w:rPr>
          <w:sz w:val="21"/>
        </w:rPr>
        <w:t>to</w:t>
      </w:r>
      <w:r>
        <w:rPr>
          <w:spacing w:val="-2"/>
          <w:sz w:val="21"/>
        </w:rPr>
        <w:t xml:space="preserve"> </w:t>
      </w:r>
      <w:r>
        <w:rPr>
          <w:sz w:val="21"/>
        </w:rPr>
        <w:t>be</w:t>
      </w:r>
      <w:r>
        <w:rPr>
          <w:spacing w:val="-2"/>
          <w:sz w:val="21"/>
        </w:rPr>
        <w:t xml:space="preserve"> </w:t>
      </w:r>
      <w:r>
        <w:rPr>
          <w:sz w:val="21"/>
        </w:rPr>
        <w:t>a</w:t>
      </w:r>
      <w:r>
        <w:rPr>
          <w:spacing w:val="-2"/>
          <w:sz w:val="21"/>
        </w:rPr>
        <w:t xml:space="preserve"> </w:t>
      </w:r>
      <w:r>
        <w:rPr>
          <w:sz w:val="21"/>
        </w:rPr>
        <w:t>world</w:t>
      </w:r>
      <w:r>
        <w:rPr>
          <w:spacing w:val="-2"/>
          <w:sz w:val="21"/>
        </w:rPr>
        <w:t xml:space="preserve"> </w:t>
      </w:r>
      <w:r>
        <w:rPr>
          <w:sz w:val="21"/>
        </w:rPr>
        <w:t>class</w:t>
      </w:r>
      <w:r>
        <w:rPr>
          <w:spacing w:val="-2"/>
          <w:sz w:val="21"/>
        </w:rPr>
        <w:t xml:space="preserve"> </w:t>
      </w:r>
      <w:r>
        <w:rPr>
          <w:sz w:val="21"/>
        </w:rPr>
        <w:t>organization</w:t>
      </w:r>
      <w:r>
        <w:rPr>
          <w:spacing w:val="-2"/>
          <w:sz w:val="21"/>
        </w:rPr>
        <w:t xml:space="preserve"> </w:t>
      </w:r>
      <w:r>
        <w:rPr>
          <w:sz w:val="21"/>
        </w:rPr>
        <w:t>in</w:t>
      </w:r>
      <w:r>
        <w:rPr>
          <w:spacing w:val="-2"/>
          <w:sz w:val="21"/>
        </w:rPr>
        <w:t xml:space="preserve"> </w:t>
      </w:r>
      <w:r>
        <w:rPr>
          <w:sz w:val="21"/>
        </w:rPr>
        <w:t>renewable</w:t>
      </w:r>
      <w:r>
        <w:rPr>
          <w:spacing w:val="-2"/>
          <w:sz w:val="21"/>
        </w:rPr>
        <w:t xml:space="preserve"> </w:t>
      </w:r>
      <w:r>
        <w:rPr>
          <w:sz w:val="21"/>
        </w:rPr>
        <w:t>energy</w:t>
      </w:r>
      <w:r>
        <w:rPr>
          <w:spacing w:val="-2"/>
          <w:sz w:val="21"/>
        </w:rPr>
        <w:t xml:space="preserve"> </w:t>
      </w:r>
      <w:r>
        <w:rPr>
          <w:sz w:val="21"/>
        </w:rPr>
        <w:t>sector</w:t>
      </w:r>
      <w:r>
        <w:rPr>
          <w:spacing w:val="-2"/>
          <w:sz w:val="21"/>
        </w:rPr>
        <w:t xml:space="preserve"> </w:t>
      </w:r>
      <w:r>
        <w:rPr>
          <w:sz w:val="21"/>
        </w:rPr>
        <w:t>and</w:t>
      </w:r>
      <w:r>
        <w:rPr>
          <w:spacing w:val="-2"/>
          <w:sz w:val="21"/>
        </w:rPr>
        <w:t xml:space="preserve"> </w:t>
      </w:r>
      <w:r>
        <w:rPr>
          <w:sz w:val="21"/>
        </w:rPr>
        <w:t>play</w:t>
      </w:r>
      <w:r>
        <w:rPr>
          <w:spacing w:val="-2"/>
          <w:sz w:val="21"/>
        </w:rPr>
        <w:t xml:space="preserve"> </w:t>
      </w:r>
      <w:r>
        <w:rPr>
          <w:sz w:val="21"/>
        </w:rPr>
        <w:t>a</w:t>
      </w:r>
      <w:r>
        <w:rPr>
          <w:spacing w:val="-2"/>
          <w:sz w:val="21"/>
        </w:rPr>
        <w:t xml:space="preserve"> </w:t>
      </w:r>
      <w:r>
        <w:rPr>
          <w:sz w:val="21"/>
        </w:rPr>
        <w:t>pivotal</w:t>
      </w:r>
      <w:r>
        <w:rPr>
          <w:spacing w:val="-2"/>
          <w:sz w:val="21"/>
        </w:rPr>
        <w:t xml:space="preserve"> </w:t>
      </w:r>
      <w:r>
        <w:rPr>
          <w:sz w:val="21"/>
        </w:rPr>
        <w:t>role</w:t>
      </w:r>
      <w:r>
        <w:rPr>
          <w:spacing w:val="-2"/>
          <w:sz w:val="21"/>
        </w:rPr>
        <w:t xml:space="preserve"> </w:t>
      </w:r>
      <w:r>
        <w:rPr>
          <w:sz w:val="21"/>
        </w:rPr>
        <w:t>in</w:t>
      </w:r>
      <w:r>
        <w:rPr>
          <w:spacing w:val="-2"/>
          <w:sz w:val="21"/>
        </w:rPr>
        <w:t xml:space="preserve"> </w:t>
      </w:r>
      <w:r>
        <w:rPr>
          <w:sz w:val="21"/>
        </w:rPr>
        <w:t>contributing</w:t>
      </w:r>
      <w:r>
        <w:rPr>
          <w:spacing w:val="-2"/>
          <w:sz w:val="21"/>
        </w:rPr>
        <w:t xml:space="preserve"> </w:t>
      </w:r>
      <w:r>
        <w:rPr>
          <w:sz w:val="21"/>
        </w:rPr>
        <w:t>to</w:t>
      </w:r>
      <w:r>
        <w:rPr>
          <w:spacing w:val="-2"/>
          <w:sz w:val="21"/>
        </w:rPr>
        <w:t xml:space="preserve"> </w:t>
      </w:r>
      <w:r>
        <w:rPr>
          <w:sz w:val="21"/>
        </w:rPr>
        <w:t>the</w:t>
      </w:r>
      <w:r>
        <w:rPr>
          <w:spacing w:val="-2"/>
          <w:sz w:val="21"/>
        </w:rPr>
        <w:t xml:space="preserve"> </w:t>
      </w:r>
      <w:r>
        <w:rPr>
          <w:sz w:val="21"/>
        </w:rPr>
        <w:t>energy</w:t>
      </w:r>
      <w:r>
        <w:rPr>
          <w:spacing w:val="-2"/>
          <w:sz w:val="21"/>
        </w:rPr>
        <w:t xml:space="preserve"> </w:t>
      </w:r>
      <w:r>
        <w:rPr>
          <w:sz w:val="21"/>
        </w:rPr>
        <w:t>growth</w:t>
      </w:r>
      <w:r>
        <w:rPr>
          <w:spacing w:val="-2"/>
          <w:sz w:val="21"/>
        </w:rPr>
        <w:t xml:space="preserve"> </w:t>
      </w:r>
      <w:r>
        <w:rPr>
          <w:sz w:val="21"/>
        </w:rPr>
        <w:t>requirements</w:t>
      </w:r>
      <w:r>
        <w:rPr>
          <w:spacing w:val="-2"/>
          <w:sz w:val="21"/>
        </w:rPr>
        <w:t xml:space="preserve"> </w:t>
      </w:r>
      <w:r>
        <w:rPr>
          <w:sz w:val="21"/>
        </w:rPr>
        <w:t>with sustainable and eco-friendly solutions and be a Company of Choice for all stakeholders.</w:t>
      </w:r>
    </w:p>
    <w:p w14:paraId="0B0FD0B2" w14:textId="77777777" w:rsidR="00590F9E" w:rsidRDefault="00590F9E">
      <w:pPr>
        <w:pStyle w:val="BodyText"/>
        <w:spacing w:before="263"/>
        <w:rPr>
          <w:sz w:val="45"/>
        </w:rPr>
      </w:pPr>
    </w:p>
    <w:p w14:paraId="78C5ED24" w14:textId="77777777" w:rsidR="00590F9E" w:rsidRDefault="00745046">
      <w:pPr>
        <w:pStyle w:val="Heading2"/>
        <w:ind w:left="0" w:right="416"/>
        <w:jc w:val="center"/>
      </w:pPr>
      <w:r>
        <w:t xml:space="preserve">Our </w:t>
      </w:r>
      <w:r>
        <w:rPr>
          <w:spacing w:val="-2"/>
        </w:rPr>
        <w:t>Values</w:t>
      </w:r>
    </w:p>
    <w:p w14:paraId="5C276BEC" w14:textId="77777777" w:rsidR="00590F9E" w:rsidRDefault="00745046">
      <w:pPr>
        <w:pStyle w:val="BodyText"/>
        <w:spacing w:before="1"/>
        <w:rPr>
          <w:sz w:val="13"/>
        </w:rPr>
      </w:pPr>
      <w:r>
        <w:rPr>
          <w:noProof/>
          <w:sz w:val="13"/>
          <w:lang w:val="en-IN" w:eastAsia="en-IN"/>
        </w:rPr>
        <mc:AlternateContent>
          <mc:Choice Requires="wps">
            <w:drawing>
              <wp:anchor distT="0" distB="0" distL="0" distR="0" simplePos="0" relativeHeight="487613440" behindDoc="1" locked="0" layoutInCell="1" allowOverlap="1" wp14:anchorId="7251777D" wp14:editId="3A61D8F1">
                <wp:simplePos x="0" y="0"/>
                <wp:positionH relativeFrom="page">
                  <wp:posOffset>5114924</wp:posOffset>
                </wp:positionH>
                <wp:positionV relativeFrom="paragraph">
                  <wp:posOffset>111263</wp:posOffset>
                </wp:positionV>
                <wp:extent cx="476250" cy="28575"/>
                <wp:effectExtent l="0" t="0" r="0" b="0"/>
                <wp:wrapTopAndBottom/>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28575"/>
                        </a:xfrm>
                        <a:custGeom>
                          <a:avLst/>
                          <a:gdLst/>
                          <a:ahLst/>
                          <a:cxnLst/>
                          <a:rect l="l" t="t" r="r" b="b"/>
                          <a:pathLst>
                            <a:path w="476250" h="28575">
                              <a:moveTo>
                                <a:pt x="476249" y="28574"/>
                              </a:moveTo>
                              <a:lnTo>
                                <a:pt x="0" y="28574"/>
                              </a:lnTo>
                              <a:lnTo>
                                <a:pt x="0" y="0"/>
                              </a:lnTo>
                              <a:lnTo>
                                <a:pt x="476249" y="0"/>
                              </a:lnTo>
                              <a:lnTo>
                                <a:pt x="476249" y="28574"/>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437E5512" id="Graphic 117" o:spid="_x0000_s1026" style="position:absolute;margin-left:402.75pt;margin-top:8.75pt;width:37.5pt;height:2.25pt;z-index:-15703040;visibility:visible;mso-wrap-style:square;mso-wrap-distance-left:0;mso-wrap-distance-top:0;mso-wrap-distance-right:0;mso-wrap-distance-bottom:0;mso-position-horizontal:absolute;mso-position-horizontal-relative:page;mso-position-vertical:absolute;mso-position-vertical-relative:text;v-text-anchor:top" coordsize="476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" path="m476249,28574l,28574,,,476249,r,28574xe" fillcolor="#ff4d00" stroked="f">
                <v:path arrowok="t"/>
                <w10:wrap type="topAndBottom" anchorx="page"/>
              </v:shape>
            </w:pict>
          </mc:Fallback>
        </mc:AlternateContent>
      </w:r>
    </w:p>
    <w:p w14:paraId="6F6421A9" w14:textId="77777777" w:rsidR="00590F9E" w:rsidRDefault="00745046">
      <w:pPr>
        <w:spacing w:before="208"/>
        <w:ind w:right="416"/>
        <w:jc w:val="center"/>
        <w:rPr>
          <w:sz w:val="21"/>
        </w:rPr>
      </w:pPr>
      <w:r>
        <w:rPr>
          <w:sz w:val="21"/>
        </w:rPr>
        <w:t>Integrity,</w:t>
      </w:r>
      <w:r>
        <w:rPr>
          <w:spacing w:val="-10"/>
          <w:sz w:val="21"/>
        </w:rPr>
        <w:t xml:space="preserve"> </w:t>
      </w:r>
      <w:r>
        <w:rPr>
          <w:sz w:val="21"/>
        </w:rPr>
        <w:t>Ownership,</w:t>
      </w:r>
      <w:r>
        <w:rPr>
          <w:spacing w:val="-7"/>
          <w:sz w:val="21"/>
        </w:rPr>
        <w:t xml:space="preserve"> </w:t>
      </w:r>
      <w:r>
        <w:rPr>
          <w:sz w:val="21"/>
        </w:rPr>
        <w:t>Innovation,</w:t>
      </w:r>
      <w:r>
        <w:rPr>
          <w:spacing w:val="-14"/>
          <w:sz w:val="21"/>
        </w:rPr>
        <w:t xml:space="preserve"> </w:t>
      </w:r>
      <w:r>
        <w:rPr>
          <w:sz w:val="21"/>
        </w:rPr>
        <w:t>Agility,</w:t>
      </w:r>
      <w:r>
        <w:rPr>
          <w:spacing w:val="-7"/>
          <w:sz w:val="21"/>
        </w:rPr>
        <w:t xml:space="preserve"> </w:t>
      </w:r>
      <w:r>
        <w:rPr>
          <w:sz w:val="21"/>
        </w:rPr>
        <w:t>Performance</w:t>
      </w:r>
      <w:r>
        <w:rPr>
          <w:spacing w:val="-6"/>
          <w:sz w:val="21"/>
        </w:rPr>
        <w:t xml:space="preserve"> </w:t>
      </w:r>
      <w:r>
        <w:rPr>
          <w:spacing w:val="-2"/>
          <w:sz w:val="21"/>
        </w:rPr>
        <w:t>driven.</w:t>
      </w:r>
    </w:p>
    <w:p w14:paraId="6F6C43EE" w14:textId="77777777" w:rsidR="00590F9E" w:rsidRDefault="00590F9E">
      <w:pPr>
        <w:pStyle w:val="BodyText"/>
        <w:rPr>
          <w:sz w:val="21"/>
        </w:rPr>
      </w:pPr>
    </w:p>
    <w:p w14:paraId="27770543" w14:textId="77777777" w:rsidR="00590F9E" w:rsidRDefault="00590F9E">
      <w:pPr>
        <w:pStyle w:val="BodyText"/>
        <w:rPr>
          <w:sz w:val="21"/>
        </w:rPr>
      </w:pPr>
    </w:p>
    <w:p w14:paraId="1C11A24D" w14:textId="77777777" w:rsidR="00590F9E" w:rsidRDefault="00590F9E">
      <w:pPr>
        <w:pStyle w:val="BodyText"/>
        <w:spacing w:before="113"/>
        <w:rPr>
          <w:sz w:val="21"/>
        </w:rPr>
      </w:pPr>
    </w:p>
    <w:p w14:paraId="6B8C17F8" w14:textId="77777777" w:rsidR="00590F9E" w:rsidRDefault="00745046">
      <w:pPr>
        <w:pStyle w:val="Heading2"/>
        <w:spacing w:before="1"/>
        <w:ind w:left="0" w:right="416"/>
        <w:jc w:val="center"/>
      </w:pPr>
      <w:r>
        <w:t xml:space="preserve">Integrated Management System (IMS) </w:t>
      </w:r>
      <w:r>
        <w:rPr>
          <w:spacing w:val="-2"/>
        </w:rPr>
        <w:t>Policy</w:t>
      </w:r>
    </w:p>
    <w:p w14:paraId="7880878A" w14:textId="77777777" w:rsidR="00590F9E" w:rsidRDefault="00745046">
      <w:pPr>
        <w:pStyle w:val="Heading4"/>
        <w:spacing w:before="116"/>
        <w:ind w:left="0" w:right="416"/>
        <w:jc w:val="center"/>
      </w:pPr>
      <w:r>
        <w:t>Quality,</w:t>
      </w:r>
      <w:r>
        <w:rPr>
          <w:spacing w:val="-11"/>
        </w:rPr>
        <w:t xml:space="preserve"> </w:t>
      </w:r>
      <w:r>
        <w:t>Occupational</w:t>
      </w:r>
      <w:r>
        <w:rPr>
          <w:spacing w:val="-8"/>
        </w:rPr>
        <w:t xml:space="preserve"> </w:t>
      </w:r>
      <w:r>
        <w:t>Health</w:t>
      </w:r>
      <w:r>
        <w:rPr>
          <w:spacing w:val="-9"/>
        </w:rPr>
        <w:t xml:space="preserve"> </w:t>
      </w:r>
      <w:r>
        <w:t>&amp;</w:t>
      </w:r>
      <w:r>
        <w:rPr>
          <w:spacing w:val="-8"/>
        </w:rPr>
        <w:t xml:space="preserve"> </w:t>
      </w:r>
      <w:r>
        <w:t>Safety,</w:t>
      </w:r>
      <w:r>
        <w:rPr>
          <w:spacing w:val="-8"/>
        </w:rPr>
        <w:t xml:space="preserve"> </w:t>
      </w:r>
      <w:r>
        <w:rPr>
          <w:spacing w:val="-2"/>
        </w:rPr>
        <w:t>Environment</w:t>
      </w:r>
    </w:p>
    <w:p w14:paraId="75DCC279" w14:textId="77777777" w:rsidR="00590F9E" w:rsidRDefault="00590F9E">
      <w:pPr>
        <w:pStyle w:val="Heading4"/>
        <w:jc w:val="center"/>
        <w:sectPr w:rsidR="00590F9E">
          <w:pgSz w:w="16840" w:h="11900" w:orient="landscape"/>
          <w:pgMar w:top="1320" w:right="425" w:bottom="280" w:left="850" w:header="720" w:footer="720" w:gutter="0"/>
          <w:cols w:space="720"/>
        </w:sectPr>
      </w:pPr>
    </w:p>
    <w:p w14:paraId="311D9A36" w14:textId="77777777" w:rsidR="00590F9E" w:rsidRDefault="00745046">
      <w:pPr>
        <w:pStyle w:val="BodyText"/>
        <w:spacing w:line="45" w:lineRule="exact"/>
        <w:ind w:left="7205"/>
        <w:rPr>
          <w:sz w:val="4"/>
        </w:rPr>
      </w:pPr>
      <w:r>
        <w:rPr>
          <w:noProof/>
          <w:sz w:val="4"/>
          <w:lang w:val="en-IN" w:eastAsia="en-IN"/>
        </w:rPr>
        <w:lastRenderedPageBreak/>
        <mc:AlternateContent>
          <mc:Choice Requires="wpg">
            <w:drawing>
              <wp:inline distT="0" distB="0" distL="0" distR="0" wp14:anchorId="56CC69FE" wp14:editId="7B0B2A4F">
                <wp:extent cx="476250" cy="28575"/>
                <wp:effectExtent l="0" t="0" r="0" b="0"/>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250" cy="28575"/>
                          <a:chOff x="0" y="0"/>
                          <a:chExt cx="476250" cy="28575"/>
                        </a:xfrm>
                      </wpg:grpSpPr>
                      <wps:wsp>
                        <wps:cNvPr id="119" name="Graphic 119"/>
                        <wps:cNvSpPr/>
                        <wps:spPr>
                          <a:xfrm>
                            <a:off x="0" y="0"/>
                            <a:ext cx="476250" cy="28575"/>
                          </a:xfrm>
                          <a:custGeom>
                            <a:avLst/>
                            <a:gdLst/>
                            <a:ahLst/>
                            <a:cxnLst/>
                            <a:rect l="l" t="t" r="r" b="b"/>
                            <a:pathLst>
                              <a:path w="476250" h="28575">
                                <a:moveTo>
                                  <a:pt x="476249" y="28574"/>
                                </a:moveTo>
                                <a:lnTo>
                                  <a:pt x="0" y="28574"/>
                                </a:lnTo>
                                <a:lnTo>
                                  <a:pt x="0" y="0"/>
                                </a:lnTo>
                                <a:lnTo>
                                  <a:pt x="476249" y="0"/>
                                </a:lnTo>
                                <a:lnTo>
                                  <a:pt x="476249" y="28574"/>
                                </a:lnTo>
                                <a:close/>
                              </a:path>
                            </a:pathLst>
                          </a:custGeom>
                          <a:solidFill>
                            <a:srgbClr val="FF4D00"/>
                          </a:solidFill>
                        </wps:spPr>
                        <wps:bodyPr wrap="square" lIns="0" tIns="0" rIns="0" bIns="0" rtlCol="0">
                          <a:prstTxWarp prst="textNoShape">
                            <a:avLst/>
                          </a:prstTxWarp>
                          <a:noAutofit/>
                        </wps:bodyPr>
                      </wps:wsp>
                    </wpg:wgp>
                  </a:graphicData>
                </a:graphic>
              </wp:inline>
            </w:drawing>
          </mc:Choice>
          <mc:Fallback>
            <w:pict>
              <v:group w14:anchorId="53C01741" id="Group 118" o:spid="_x0000_s1026" style="width:37.5pt;height:2.25pt;mso-position-horizontal-relative:char;mso-position-vertical-relative:line" coordsize="476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">
                <v:shape id="Graphic 119" o:spid="_x0000_s1027" style="position:absolute;width:476250;height:28575;visibility:visible;mso-wrap-style:square;v-text-anchor:top" coordsize="47625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" path="m476249,28574l,28574,,,476249,r,28574xe" fillcolor="#ff4d00" stroked="f">
                  <v:path arrowok="t"/>
                </v:shape>
                <w10:anchorlock/>
              </v:group>
            </w:pict>
          </mc:Fallback>
        </mc:AlternateContent>
      </w:r>
    </w:p>
    <w:p w14:paraId="57B1E601" w14:textId="77777777" w:rsidR="00590F9E" w:rsidRDefault="00745046">
      <w:pPr>
        <w:spacing w:before="184" w:line="297" w:lineRule="auto"/>
        <w:ind w:left="336" w:right="752"/>
        <w:jc w:val="center"/>
        <w:rPr>
          <w:sz w:val="21"/>
        </w:rPr>
      </w:pPr>
      <w:r>
        <w:rPr>
          <w:sz w:val="21"/>
        </w:rPr>
        <w:t>The</w:t>
      </w:r>
      <w:r>
        <w:rPr>
          <w:spacing w:val="-2"/>
          <w:sz w:val="21"/>
        </w:rPr>
        <w:t xml:space="preserve"> </w:t>
      </w:r>
      <w:r>
        <w:rPr>
          <w:sz w:val="21"/>
        </w:rPr>
        <w:t>various</w:t>
      </w:r>
      <w:r>
        <w:rPr>
          <w:spacing w:val="-2"/>
          <w:sz w:val="21"/>
        </w:rPr>
        <w:t xml:space="preserve"> </w:t>
      </w:r>
      <w:r>
        <w:rPr>
          <w:sz w:val="21"/>
        </w:rPr>
        <w:t>stakeholders</w:t>
      </w:r>
      <w:r>
        <w:rPr>
          <w:spacing w:val="-2"/>
          <w:sz w:val="21"/>
        </w:rPr>
        <w:t xml:space="preserve"> </w:t>
      </w:r>
      <w:r>
        <w:rPr>
          <w:sz w:val="21"/>
        </w:rPr>
        <w:t>of</w:t>
      </w:r>
      <w:r>
        <w:rPr>
          <w:spacing w:val="-2"/>
          <w:sz w:val="21"/>
        </w:rPr>
        <w:t xml:space="preserve"> </w:t>
      </w:r>
      <w:r>
        <w:rPr>
          <w:sz w:val="21"/>
        </w:rPr>
        <w:t>ENRICH</w:t>
      </w:r>
      <w:r>
        <w:rPr>
          <w:spacing w:val="-2"/>
          <w:sz w:val="21"/>
        </w:rPr>
        <w:t xml:space="preserve"> </w:t>
      </w:r>
      <w:r>
        <w:rPr>
          <w:sz w:val="21"/>
        </w:rPr>
        <w:t>have</w:t>
      </w:r>
      <w:r>
        <w:rPr>
          <w:spacing w:val="-2"/>
          <w:sz w:val="21"/>
        </w:rPr>
        <w:t xml:space="preserve"> </w:t>
      </w:r>
      <w:r>
        <w:rPr>
          <w:sz w:val="21"/>
        </w:rPr>
        <w:t>different</w:t>
      </w:r>
      <w:r>
        <w:rPr>
          <w:spacing w:val="-2"/>
          <w:sz w:val="21"/>
        </w:rPr>
        <w:t xml:space="preserve"> </w:t>
      </w:r>
      <w:r>
        <w:rPr>
          <w:sz w:val="21"/>
        </w:rPr>
        <w:t>context</w:t>
      </w:r>
      <w:r>
        <w:rPr>
          <w:spacing w:val="-2"/>
          <w:sz w:val="21"/>
        </w:rPr>
        <w:t xml:space="preserve"> </w:t>
      </w:r>
      <w:r>
        <w:rPr>
          <w:sz w:val="21"/>
        </w:rPr>
        <w:t>of</w:t>
      </w:r>
      <w:r>
        <w:rPr>
          <w:spacing w:val="-2"/>
          <w:sz w:val="21"/>
        </w:rPr>
        <w:t xml:space="preserve"> </w:t>
      </w:r>
      <w:r>
        <w:rPr>
          <w:sz w:val="21"/>
        </w:rPr>
        <w:t>interest,</w:t>
      </w:r>
      <w:r>
        <w:rPr>
          <w:spacing w:val="-2"/>
          <w:sz w:val="21"/>
        </w:rPr>
        <w:t xml:space="preserve"> </w:t>
      </w:r>
      <w:r>
        <w:rPr>
          <w:sz w:val="21"/>
        </w:rPr>
        <w:t>needs</w:t>
      </w:r>
      <w:r>
        <w:rPr>
          <w:spacing w:val="-2"/>
          <w:sz w:val="21"/>
        </w:rPr>
        <w:t xml:space="preserve"> </w:t>
      </w:r>
      <w:r>
        <w:rPr>
          <w:sz w:val="21"/>
        </w:rPr>
        <w:t>and</w:t>
      </w:r>
      <w:r>
        <w:rPr>
          <w:spacing w:val="-2"/>
          <w:sz w:val="21"/>
        </w:rPr>
        <w:t xml:space="preserve"> </w:t>
      </w:r>
      <w:r>
        <w:rPr>
          <w:sz w:val="21"/>
        </w:rPr>
        <w:t>expectations.</w:t>
      </w:r>
      <w:r>
        <w:rPr>
          <w:spacing w:val="-14"/>
          <w:sz w:val="21"/>
        </w:rPr>
        <w:t xml:space="preserve"> </w:t>
      </w:r>
      <w:r>
        <w:rPr>
          <w:sz w:val="21"/>
        </w:rPr>
        <w:t>As</w:t>
      </w:r>
      <w:r>
        <w:rPr>
          <w:spacing w:val="-2"/>
          <w:sz w:val="21"/>
        </w:rPr>
        <w:t xml:space="preserve"> </w:t>
      </w:r>
      <w:r>
        <w:rPr>
          <w:sz w:val="21"/>
        </w:rPr>
        <w:t>a</w:t>
      </w:r>
      <w:r>
        <w:rPr>
          <w:spacing w:val="-2"/>
          <w:sz w:val="21"/>
        </w:rPr>
        <w:t xml:space="preserve"> </w:t>
      </w:r>
      <w:r>
        <w:rPr>
          <w:sz w:val="21"/>
        </w:rPr>
        <w:t>responsible</w:t>
      </w:r>
      <w:r>
        <w:rPr>
          <w:spacing w:val="-2"/>
          <w:sz w:val="21"/>
        </w:rPr>
        <w:t xml:space="preserve"> </w:t>
      </w:r>
      <w:r>
        <w:rPr>
          <w:sz w:val="21"/>
        </w:rPr>
        <w:t>Organization,</w:t>
      </w:r>
      <w:r>
        <w:rPr>
          <w:spacing w:val="-2"/>
          <w:sz w:val="21"/>
        </w:rPr>
        <w:t xml:space="preserve"> </w:t>
      </w:r>
      <w:r>
        <w:rPr>
          <w:sz w:val="21"/>
        </w:rPr>
        <w:t>ENRICH</w:t>
      </w:r>
      <w:r>
        <w:rPr>
          <w:spacing w:val="-2"/>
          <w:sz w:val="21"/>
        </w:rPr>
        <w:t xml:space="preserve"> </w:t>
      </w:r>
      <w:r>
        <w:rPr>
          <w:sz w:val="21"/>
        </w:rPr>
        <w:t>seeks</w:t>
      </w:r>
      <w:r>
        <w:rPr>
          <w:spacing w:val="-2"/>
          <w:sz w:val="21"/>
        </w:rPr>
        <w:t xml:space="preserve"> </w:t>
      </w:r>
      <w:r>
        <w:rPr>
          <w:sz w:val="21"/>
        </w:rPr>
        <w:t>to</w:t>
      </w:r>
      <w:r>
        <w:rPr>
          <w:spacing w:val="-2"/>
          <w:sz w:val="21"/>
        </w:rPr>
        <w:t xml:space="preserve"> </w:t>
      </w:r>
      <w:r>
        <w:rPr>
          <w:sz w:val="21"/>
        </w:rPr>
        <w:t>fulfil</w:t>
      </w:r>
      <w:r>
        <w:rPr>
          <w:spacing w:val="-2"/>
          <w:sz w:val="21"/>
        </w:rPr>
        <w:t xml:space="preserve"> </w:t>
      </w:r>
      <w:r>
        <w:rPr>
          <w:sz w:val="21"/>
        </w:rPr>
        <w:t xml:space="preserve">its obligations towards its various stakeholders through continual improvement and by defining Quality, Occupational Health &amp; Safety and Environmental </w:t>
      </w:r>
      <w:r>
        <w:rPr>
          <w:spacing w:val="-2"/>
          <w:sz w:val="21"/>
        </w:rPr>
        <w:t>objectives.</w:t>
      </w:r>
    </w:p>
    <w:p w14:paraId="5ED18CC7" w14:textId="77777777" w:rsidR="00590F9E" w:rsidRDefault="00745046">
      <w:pPr>
        <w:spacing w:before="151" w:line="297" w:lineRule="auto"/>
        <w:ind w:left="336" w:right="753"/>
        <w:jc w:val="center"/>
        <w:rPr>
          <w:sz w:val="21"/>
        </w:rPr>
      </w:pPr>
      <w:r>
        <w:rPr>
          <w:sz w:val="21"/>
        </w:rPr>
        <w:t>ENRICH</w:t>
      </w:r>
      <w:r>
        <w:rPr>
          <w:spacing w:val="-2"/>
          <w:sz w:val="21"/>
        </w:rPr>
        <w:t xml:space="preserve"> </w:t>
      </w:r>
      <w:r>
        <w:rPr>
          <w:sz w:val="21"/>
        </w:rPr>
        <w:t>commits</w:t>
      </w:r>
      <w:r>
        <w:rPr>
          <w:spacing w:val="-2"/>
          <w:sz w:val="21"/>
        </w:rPr>
        <w:t xml:space="preserve"> </w:t>
      </w:r>
      <w:r>
        <w:rPr>
          <w:sz w:val="21"/>
        </w:rPr>
        <w:t>to</w:t>
      </w:r>
      <w:r>
        <w:rPr>
          <w:spacing w:val="-2"/>
          <w:sz w:val="21"/>
        </w:rPr>
        <w:t xml:space="preserve"> </w:t>
      </w:r>
      <w:r>
        <w:rPr>
          <w:sz w:val="21"/>
        </w:rPr>
        <w:t>provide</w:t>
      </w:r>
      <w:r>
        <w:rPr>
          <w:spacing w:val="-2"/>
          <w:sz w:val="21"/>
        </w:rPr>
        <w:t xml:space="preserve"> </w:t>
      </w:r>
      <w:r>
        <w:rPr>
          <w:sz w:val="21"/>
        </w:rPr>
        <w:t>quality</w:t>
      </w:r>
      <w:r>
        <w:rPr>
          <w:spacing w:val="-2"/>
          <w:sz w:val="21"/>
        </w:rPr>
        <w:t xml:space="preserve"> </w:t>
      </w:r>
      <w:r>
        <w:rPr>
          <w:sz w:val="21"/>
        </w:rPr>
        <w:t>products</w:t>
      </w:r>
      <w:r>
        <w:rPr>
          <w:spacing w:val="-2"/>
          <w:sz w:val="21"/>
        </w:rPr>
        <w:t xml:space="preserve"> </w:t>
      </w:r>
      <w:r>
        <w:rPr>
          <w:sz w:val="21"/>
        </w:rPr>
        <w:t>and</w:t>
      </w:r>
      <w:r>
        <w:rPr>
          <w:spacing w:val="-2"/>
          <w:sz w:val="21"/>
        </w:rPr>
        <w:t xml:space="preserve"> </w:t>
      </w:r>
      <w:r>
        <w:rPr>
          <w:sz w:val="21"/>
        </w:rPr>
        <w:t>services</w:t>
      </w:r>
      <w:r>
        <w:rPr>
          <w:spacing w:val="-2"/>
          <w:sz w:val="21"/>
        </w:rPr>
        <w:t xml:space="preserve"> </w:t>
      </w:r>
      <w:r>
        <w:rPr>
          <w:sz w:val="21"/>
        </w:rPr>
        <w:t>to</w:t>
      </w:r>
      <w:r>
        <w:rPr>
          <w:spacing w:val="-2"/>
          <w:sz w:val="21"/>
        </w:rPr>
        <w:t xml:space="preserve"> </w:t>
      </w:r>
      <w:r>
        <w:rPr>
          <w:sz w:val="21"/>
        </w:rPr>
        <w:t>the</w:t>
      </w:r>
      <w:r>
        <w:rPr>
          <w:spacing w:val="-2"/>
          <w:sz w:val="21"/>
        </w:rPr>
        <w:t xml:space="preserve"> </w:t>
      </w:r>
      <w:r>
        <w:rPr>
          <w:sz w:val="21"/>
        </w:rPr>
        <w:t>customer</w:t>
      </w:r>
      <w:r>
        <w:rPr>
          <w:spacing w:val="-2"/>
          <w:sz w:val="21"/>
        </w:rPr>
        <w:t xml:space="preserve"> </w:t>
      </w:r>
      <w:r>
        <w:rPr>
          <w:sz w:val="21"/>
        </w:rPr>
        <w:t>and</w:t>
      </w:r>
      <w:r>
        <w:rPr>
          <w:spacing w:val="-2"/>
          <w:sz w:val="21"/>
        </w:rPr>
        <w:t xml:space="preserve"> </w:t>
      </w:r>
      <w:r>
        <w:rPr>
          <w:sz w:val="21"/>
        </w:rPr>
        <w:t>shall</w:t>
      </w:r>
      <w:r>
        <w:rPr>
          <w:spacing w:val="-2"/>
          <w:sz w:val="21"/>
        </w:rPr>
        <w:t xml:space="preserve"> </w:t>
      </w:r>
      <w:r>
        <w:rPr>
          <w:sz w:val="21"/>
        </w:rPr>
        <w:t>strive</w:t>
      </w:r>
      <w:r>
        <w:rPr>
          <w:spacing w:val="-2"/>
          <w:sz w:val="21"/>
        </w:rPr>
        <w:t xml:space="preserve"> </w:t>
      </w:r>
      <w:r>
        <w:rPr>
          <w:sz w:val="21"/>
        </w:rPr>
        <w:t>to</w:t>
      </w:r>
      <w:r>
        <w:rPr>
          <w:spacing w:val="-2"/>
          <w:sz w:val="21"/>
        </w:rPr>
        <w:t xml:space="preserve"> </w:t>
      </w:r>
      <w:r>
        <w:rPr>
          <w:sz w:val="21"/>
        </w:rPr>
        <w:t>achieve</w:t>
      </w:r>
      <w:r>
        <w:rPr>
          <w:spacing w:val="-2"/>
          <w:sz w:val="21"/>
        </w:rPr>
        <w:t xml:space="preserve"> </w:t>
      </w:r>
      <w:r>
        <w:rPr>
          <w:sz w:val="21"/>
        </w:rPr>
        <w:t>customer</w:t>
      </w:r>
      <w:r>
        <w:rPr>
          <w:spacing w:val="-2"/>
          <w:sz w:val="21"/>
        </w:rPr>
        <w:t xml:space="preserve"> </w:t>
      </w:r>
      <w:r>
        <w:rPr>
          <w:sz w:val="21"/>
        </w:rPr>
        <w:t>satisfaction</w:t>
      </w:r>
      <w:r>
        <w:rPr>
          <w:spacing w:val="-2"/>
          <w:sz w:val="21"/>
        </w:rPr>
        <w:t xml:space="preserve"> </w:t>
      </w:r>
      <w:r>
        <w:rPr>
          <w:sz w:val="21"/>
        </w:rPr>
        <w:t>with</w:t>
      </w:r>
      <w:r>
        <w:rPr>
          <w:spacing w:val="-2"/>
          <w:sz w:val="21"/>
        </w:rPr>
        <w:t xml:space="preserve"> </w:t>
      </w:r>
      <w:r>
        <w:rPr>
          <w:sz w:val="21"/>
        </w:rPr>
        <w:t>due</w:t>
      </w:r>
      <w:r>
        <w:rPr>
          <w:spacing w:val="-2"/>
          <w:sz w:val="21"/>
        </w:rPr>
        <w:t xml:space="preserve"> </w:t>
      </w:r>
      <w:r>
        <w:rPr>
          <w:sz w:val="21"/>
        </w:rPr>
        <w:t>fulfilment</w:t>
      </w:r>
      <w:r>
        <w:rPr>
          <w:spacing w:val="-2"/>
          <w:sz w:val="21"/>
        </w:rPr>
        <w:t xml:space="preserve"> </w:t>
      </w:r>
      <w:r>
        <w:rPr>
          <w:sz w:val="21"/>
        </w:rPr>
        <w:t>of</w:t>
      </w:r>
      <w:r>
        <w:rPr>
          <w:spacing w:val="-2"/>
          <w:sz w:val="21"/>
        </w:rPr>
        <w:t xml:space="preserve"> </w:t>
      </w:r>
      <w:r>
        <w:rPr>
          <w:sz w:val="21"/>
        </w:rPr>
        <w:t>statutory and regulatory requirements.</w:t>
      </w:r>
    </w:p>
    <w:p w14:paraId="28129505" w14:textId="77777777" w:rsidR="00590F9E" w:rsidRDefault="00745046">
      <w:pPr>
        <w:spacing w:before="151" w:line="297" w:lineRule="auto"/>
        <w:ind w:left="364" w:right="780"/>
        <w:jc w:val="center"/>
        <w:rPr>
          <w:sz w:val="21"/>
        </w:rPr>
      </w:pPr>
      <w:r>
        <w:rPr>
          <w:sz w:val="21"/>
        </w:rPr>
        <w:t>ENRICH</w:t>
      </w:r>
      <w:r>
        <w:rPr>
          <w:spacing w:val="-2"/>
          <w:sz w:val="21"/>
        </w:rPr>
        <w:t xml:space="preserve"> </w:t>
      </w:r>
      <w:r>
        <w:rPr>
          <w:sz w:val="21"/>
        </w:rPr>
        <w:t>is</w:t>
      </w:r>
      <w:r>
        <w:rPr>
          <w:spacing w:val="-2"/>
          <w:sz w:val="21"/>
        </w:rPr>
        <w:t xml:space="preserve"> </w:t>
      </w:r>
      <w:r>
        <w:rPr>
          <w:sz w:val="21"/>
        </w:rPr>
        <w:t>committed</w:t>
      </w:r>
      <w:r>
        <w:rPr>
          <w:spacing w:val="-2"/>
          <w:sz w:val="21"/>
        </w:rPr>
        <w:t xml:space="preserve"> </w:t>
      </w:r>
      <w:r>
        <w:rPr>
          <w:sz w:val="21"/>
        </w:rPr>
        <w:t>to</w:t>
      </w:r>
      <w:r>
        <w:rPr>
          <w:spacing w:val="-2"/>
          <w:sz w:val="21"/>
        </w:rPr>
        <w:t xml:space="preserve"> </w:t>
      </w:r>
      <w:r>
        <w:rPr>
          <w:sz w:val="21"/>
        </w:rPr>
        <w:t>fulfilment</w:t>
      </w:r>
      <w:r>
        <w:rPr>
          <w:spacing w:val="-2"/>
          <w:sz w:val="21"/>
        </w:rPr>
        <w:t xml:space="preserve"> </w:t>
      </w:r>
      <w:r>
        <w:rPr>
          <w:sz w:val="21"/>
        </w:rPr>
        <w:t>of</w:t>
      </w:r>
      <w:r>
        <w:rPr>
          <w:spacing w:val="-2"/>
          <w:sz w:val="21"/>
        </w:rPr>
        <w:t xml:space="preserve"> </w:t>
      </w:r>
      <w:r>
        <w:rPr>
          <w:sz w:val="21"/>
        </w:rPr>
        <w:t>applicable</w:t>
      </w:r>
      <w:r>
        <w:rPr>
          <w:spacing w:val="-2"/>
          <w:sz w:val="21"/>
        </w:rPr>
        <w:t xml:space="preserve"> </w:t>
      </w:r>
      <w:r>
        <w:rPr>
          <w:sz w:val="21"/>
        </w:rPr>
        <w:t>legal</w:t>
      </w:r>
      <w:r>
        <w:rPr>
          <w:spacing w:val="-2"/>
          <w:sz w:val="21"/>
        </w:rPr>
        <w:t xml:space="preserve"> </w:t>
      </w:r>
      <w:r>
        <w:rPr>
          <w:sz w:val="21"/>
        </w:rPr>
        <w:t>and</w:t>
      </w:r>
      <w:r>
        <w:rPr>
          <w:spacing w:val="-2"/>
          <w:sz w:val="21"/>
        </w:rPr>
        <w:t xml:space="preserve"> </w:t>
      </w:r>
      <w:r>
        <w:rPr>
          <w:sz w:val="21"/>
        </w:rPr>
        <w:t>other</w:t>
      </w:r>
      <w:r>
        <w:rPr>
          <w:spacing w:val="-2"/>
          <w:sz w:val="21"/>
        </w:rPr>
        <w:t xml:space="preserve"> </w:t>
      </w:r>
      <w:r>
        <w:rPr>
          <w:sz w:val="21"/>
        </w:rPr>
        <w:t>requirements</w:t>
      </w:r>
      <w:r>
        <w:rPr>
          <w:spacing w:val="-2"/>
          <w:sz w:val="21"/>
        </w:rPr>
        <w:t xml:space="preserve"> </w:t>
      </w:r>
      <w:r>
        <w:rPr>
          <w:sz w:val="21"/>
        </w:rPr>
        <w:t>related</w:t>
      </w:r>
      <w:r>
        <w:rPr>
          <w:spacing w:val="-2"/>
          <w:sz w:val="21"/>
        </w:rPr>
        <w:t xml:space="preserve"> </w:t>
      </w:r>
      <w:r>
        <w:rPr>
          <w:sz w:val="21"/>
        </w:rPr>
        <w:t>to</w:t>
      </w:r>
      <w:r>
        <w:rPr>
          <w:spacing w:val="-2"/>
          <w:sz w:val="21"/>
        </w:rPr>
        <w:t xml:space="preserve"> </w:t>
      </w:r>
      <w:r>
        <w:rPr>
          <w:sz w:val="21"/>
        </w:rPr>
        <w:t>occupational</w:t>
      </w:r>
      <w:r>
        <w:rPr>
          <w:spacing w:val="-2"/>
          <w:sz w:val="21"/>
        </w:rPr>
        <w:t xml:space="preserve"> </w:t>
      </w:r>
      <w:r>
        <w:rPr>
          <w:sz w:val="21"/>
        </w:rPr>
        <w:t>health</w:t>
      </w:r>
      <w:r>
        <w:rPr>
          <w:spacing w:val="-2"/>
          <w:sz w:val="21"/>
        </w:rPr>
        <w:t xml:space="preserve"> </w:t>
      </w:r>
      <w:r>
        <w:rPr>
          <w:sz w:val="21"/>
        </w:rPr>
        <w:t>&amp;</w:t>
      </w:r>
      <w:r>
        <w:rPr>
          <w:spacing w:val="-2"/>
          <w:sz w:val="21"/>
        </w:rPr>
        <w:t xml:space="preserve"> </w:t>
      </w:r>
      <w:r>
        <w:rPr>
          <w:sz w:val="21"/>
        </w:rPr>
        <w:t>safety</w:t>
      </w:r>
      <w:r>
        <w:rPr>
          <w:spacing w:val="-2"/>
          <w:sz w:val="21"/>
        </w:rPr>
        <w:t xml:space="preserve"> </w:t>
      </w:r>
      <w:r>
        <w:rPr>
          <w:sz w:val="21"/>
        </w:rPr>
        <w:t>hazards</w:t>
      </w:r>
      <w:r>
        <w:rPr>
          <w:spacing w:val="-2"/>
          <w:sz w:val="21"/>
        </w:rPr>
        <w:t xml:space="preserve"> </w:t>
      </w:r>
      <w:r>
        <w:rPr>
          <w:sz w:val="21"/>
        </w:rPr>
        <w:t>and</w:t>
      </w:r>
      <w:r>
        <w:rPr>
          <w:spacing w:val="-2"/>
          <w:sz w:val="21"/>
        </w:rPr>
        <w:t xml:space="preserve"> </w:t>
      </w:r>
      <w:r>
        <w:rPr>
          <w:sz w:val="21"/>
        </w:rPr>
        <w:t>prevention</w:t>
      </w:r>
      <w:r>
        <w:rPr>
          <w:spacing w:val="-2"/>
          <w:sz w:val="21"/>
        </w:rPr>
        <w:t xml:space="preserve"> </w:t>
      </w:r>
      <w:r>
        <w:rPr>
          <w:sz w:val="21"/>
        </w:rPr>
        <w:t>of</w:t>
      </w:r>
      <w:r>
        <w:rPr>
          <w:spacing w:val="-2"/>
          <w:sz w:val="21"/>
        </w:rPr>
        <w:t xml:space="preserve"> </w:t>
      </w:r>
      <w:r>
        <w:rPr>
          <w:sz w:val="21"/>
        </w:rPr>
        <w:t>injury</w:t>
      </w:r>
      <w:r>
        <w:rPr>
          <w:spacing w:val="-2"/>
          <w:sz w:val="21"/>
        </w:rPr>
        <w:t xml:space="preserve"> </w:t>
      </w:r>
      <w:r>
        <w:rPr>
          <w:sz w:val="21"/>
        </w:rPr>
        <w:t>and</w:t>
      </w:r>
      <w:r>
        <w:rPr>
          <w:spacing w:val="-2"/>
          <w:sz w:val="21"/>
        </w:rPr>
        <w:t xml:space="preserve"> </w:t>
      </w:r>
      <w:r>
        <w:rPr>
          <w:sz w:val="21"/>
        </w:rPr>
        <w:t>ill health to all working under the control of the Organization.</w:t>
      </w:r>
    </w:p>
    <w:p w14:paraId="6BEBBBC7" w14:textId="77777777" w:rsidR="00590F9E" w:rsidRDefault="00745046">
      <w:pPr>
        <w:spacing w:before="151"/>
        <w:ind w:right="416"/>
        <w:jc w:val="center"/>
        <w:rPr>
          <w:sz w:val="21"/>
        </w:rPr>
      </w:pPr>
      <w:r>
        <w:rPr>
          <w:sz w:val="21"/>
        </w:rPr>
        <w:t xml:space="preserve">ENRICH is committed to protection of environment, prevention of pollution and fulfilment of its compliance obligations for sustainable </w:t>
      </w:r>
      <w:r>
        <w:rPr>
          <w:spacing w:val="-2"/>
          <w:sz w:val="21"/>
        </w:rPr>
        <w:t>development.</w:t>
      </w:r>
    </w:p>
    <w:p w14:paraId="4D8FAEC3" w14:textId="77777777" w:rsidR="00590F9E" w:rsidRDefault="00745046">
      <w:pPr>
        <w:spacing w:before="209" w:line="297" w:lineRule="auto"/>
        <w:ind w:left="364" w:right="780"/>
        <w:jc w:val="center"/>
        <w:rPr>
          <w:sz w:val="21"/>
        </w:rPr>
      </w:pPr>
      <w:r>
        <w:rPr>
          <w:sz w:val="21"/>
        </w:rPr>
        <w:t>ENRICH</w:t>
      </w:r>
      <w:r>
        <w:rPr>
          <w:spacing w:val="-2"/>
          <w:sz w:val="21"/>
        </w:rPr>
        <w:t xml:space="preserve"> </w:t>
      </w:r>
      <w:proofErr w:type="spellStart"/>
      <w:r>
        <w:rPr>
          <w:sz w:val="21"/>
        </w:rPr>
        <w:t>endeavours</w:t>
      </w:r>
      <w:proofErr w:type="spellEnd"/>
      <w:r>
        <w:rPr>
          <w:spacing w:val="-2"/>
          <w:sz w:val="21"/>
        </w:rPr>
        <w:t xml:space="preserve"> </w:t>
      </w:r>
      <w:r>
        <w:rPr>
          <w:sz w:val="21"/>
        </w:rPr>
        <w:t>to</w:t>
      </w:r>
      <w:r>
        <w:rPr>
          <w:spacing w:val="-2"/>
          <w:sz w:val="21"/>
        </w:rPr>
        <w:t xml:space="preserve"> </w:t>
      </w:r>
      <w:r>
        <w:rPr>
          <w:sz w:val="21"/>
        </w:rPr>
        <w:t>attain</w:t>
      </w:r>
      <w:r>
        <w:rPr>
          <w:spacing w:val="-2"/>
          <w:sz w:val="21"/>
        </w:rPr>
        <w:t xml:space="preserve"> </w:t>
      </w:r>
      <w:r>
        <w:rPr>
          <w:sz w:val="21"/>
        </w:rPr>
        <w:t>a</w:t>
      </w:r>
      <w:r>
        <w:rPr>
          <w:spacing w:val="-2"/>
          <w:sz w:val="21"/>
        </w:rPr>
        <w:t xml:space="preserve"> </w:t>
      </w:r>
      <w:r>
        <w:rPr>
          <w:sz w:val="21"/>
        </w:rPr>
        <w:t>high</w:t>
      </w:r>
      <w:r>
        <w:rPr>
          <w:spacing w:val="-2"/>
          <w:sz w:val="21"/>
        </w:rPr>
        <w:t xml:space="preserve"> </w:t>
      </w:r>
      <w:r>
        <w:rPr>
          <w:sz w:val="21"/>
        </w:rPr>
        <w:t>level</w:t>
      </w:r>
      <w:r>
        <w:rPr>
          <w:spacing w:val="-2"/>
          <w:sz w:val="21"/>
        </w:rPr>
        <w:t xml:space="preserve"> </w:t>
      </w:r>
      <w:r>
        <w:rPr>
          <w:sz w:val="21"/>
        </w:rPr>
        <w:t>of</w:t>
      </w:r>
      <w:r>
        <w:rPr>
          <w:spacing w:val="-2"/>
          <w:sz w:val="21"/>
        </w:rPr>
        <w:t xml:space="preserve"> </w:t>
      </w:r>
      <w:r>
        <w:rPr>
          <w:sz w:val="21"/>
        </w:rPr>
        <w:t>adherence</w:t>
      </w:r>
      <w:r>
        <w:rPr>
          <w:spacing w:val="-2"/>
          <w:sz w:val="21"/>
        </w:rPr>
        <w:t xml:space="preserve"> </w:t>
      </w:r>
      <w:r>
        <w:rPr>
          <w:sz w:val="21"/>
        </w:rPr>
        <w:t>to</w:t>
      </w:r>
      <w:r>
        <w:rPr>
          <w:spacing w:val="-2"/>
          <w:sz w:val="21"/>
        </w:rPr>
        <w:t xml:space="preserve"> </w:t>
      </w:r>
      <w:r>
        <w:rPr>
          <w:sz w:val="21"/>
        </w:rPr>
        <w:t>the</w:t>
      </w:r>
      <w:r>
        <w:rPr>
          <w:spacing w:val="-2"/>
          <w:sz w:val="21"/>
        </w:rPr>
        <w:t xml:space="preserve"> </w:t>
      </w:r>
      <w:r>
        <w:rPr>
          <w:sz w:val="21"/>
        </w:rPr>
        <w:t>IMS</w:t>
      </w:r>
      <w:r>
        <w:rPr>
          <w:spacing w:val="-2"/>
          <w:sz w:val="21"/>
        </w:rPr>
        <w:t xml:space="preserve"> </w:t>
      </w:r>
      <w:r>
        <w:rPr>
          <w:sz w:val="21"/>
        </w:rPr>
        <w:t>requirements</w:t>
      </w:r>
      <w:r>
        <w:rPr>
          <w:spacing w:val="-2"/>
          <w:sz w:val="21"/>
        </w:rPr>
        <w:t xml:space="preserve"> </w:t>
      </w:r>
      <w:r>
        <w:rPr>
          <w:sz w:val="21"/>
        </w:rPr>
        <w:t>through</w:t>
      </w:r>
      <w:r>
        <w:rPr>
          <w:spacing w:val="-2"/>
          <w:sz w:val="21"/>
        </w:rPr>
        <w:t xml:space="preserve"> </w:t>
      </w:r>
      <w:r>
        <w:rPr>
          <w:sz w:val="21"/>
        </w:rPr>
        <w:t>development</w:t>
      </w:r>
      <w:r>
        <w:rPr>
          <w:spacing w:val="-2"/>
          <w:sz w:val="21"/>
        </w:rPr>
        <w:t xml:space="preserve"> </w:t>
      </w:r>
      <w:r>
        <w:rPr>
          <w:sz w:val="21"/>
        </w:rPr>
        <w:t>of</w:t>
      </w:r>
      <w:r>
        <w:rPr>
          <w:spacing w:val="-2"/>
          <w:sz w:val="21"/>
        </w:rPr>
        <w:t xml:space="preserve"> </w:t>
      </w:r>
      <w:r>
        <w:rPr>
          <w:sz w:val="21"/>
        </w:rPr>
        <w:t>skilled</w:t>
      </w:r>
      <w:r>
        <w:rPr>
          <w:spacing w:val="-2"/>
          <w:sz w:val="21"/>
        </w:rPr>
        <w:t xml:space="preserve"> </w:t>
      </w:r>
      <w:r>
        <w:rPr>
          <w:sz w:val="21"/>
        </w:rPr>
        <w:t>&amp;</w:t>
      </w:r>
      <w:r>
        <w:rPr>
          <w:spacing w:val="-2"/>
          <w:sz w:val="21"/>
        </w:rPr>
        <w:t xml:space="preserve"> </w:t>
      </w:r>
      <w:r>
        <w:rPr>
          <w:sz w:val="21"/>
        </w:rPr>
        <w:t>motivated</w:t>
      </w:r>
      <w:r>
        <w:rPr>
          <w:spacing w:val="-2"/>
          <w:sz w:val="21"/>
        </w:rPr>
        <w:t xml:space="preserve"> </w:t>
      </w:r>
      <w:r>
        <w:rPr>
          <w:sz w:val="21"/>
        </w:rPr>
        <w:t>manpower</w:t>
      </w:r>
      <w:r>
        <w:rPr>
          <w:spacing w:val="-2"/>
          <w:sz w:val="21"/>
        </w:rPr>
        <w:t xml:space="preserve"> </w:t>
      </w:r>
      <w:r>
        <w:rPr>
          <w:sz w:val="21"/>
        </w:rPr>
        <w:t>and</w:t>
      </w:r>
      <w:r>
        <w:rPr>
          <w:spacing w:val="-2"/>
          <w:sz w:val="21"/>
        </w:rPr>
        <w:t xml:space="preserve"> </w:t>
      </w:r>
      <w:r>
        <w:rPr>
          <w:sz w:val="21"/>
        </w:rPr>
        <w:t>participation</w:t>
      </w:r>
      <w:r>
        <w:rPr>
          <w:spacing w:val="-2"/>
          <w:sz w:val="21"/>
        </w:rPr>
        <w:t xml:space="preserve"> </w:t>
      </w:r>
      <w:r>
        <w:rPr>
          <w:sz w:val="21"/>
        </w:rPr>
        <w:t xml:space="preserve">of </w:t>
      </w:r>
      <w:r>
        <w:rPr>
          <w:spacing w:val="-2"/>
          <w:sz w:val="21"/>
        </w:rPr>
        <w:t>stakeholders.</w:t>
      </w:r>
    </w:p>
    <w:p w14:paraId="1C305738" w14:textId="77777777" w:rsidR="00590F9E" w:rsidRDefault="00590F9E">
      <w:pPr>
        <w:pStyle w:val="BodyText"/>
        <w:rPr>
          <w:sz w:val="20"/>
        </w:rPr>
      </w:pPr>
    </w:p>
    <w:p w14:paraId="058EB3CC" w14:textId="77777777" w:rsidR="00590F9E" w:rsidRDefault="00590F9E">
      <w:pPr>
        <w:pStyle w:val="BodyText"/>
        <w:rPr>
          <w:sz w:val="20"/>
        </w:rPr>
      </w:pPr>
    </w:p>
    <w:p w14:paraId="4E945247" w14:textId="77777777" w:rsidR="00590F9E" w:rsidRDefault="00590F9E">
      <w:pPr>
        <w:pStyle w:val="BodyText"/>
        <w:rPr>
          <w:sz w:val="20"/>
        </w:rPr>
      </w:pPr>
    </w:p>
    <w:p w14:paraId="2B255E56" w14:textId="77777777" w:rsidR="00590F9E" w:rsidRDefault="00590F9E">
      <w:pPr>
        <w:pStyle w:val="BodyText"/>
        <w:rPr>
          <w:sz w:val="20"/>
        </w:rPr>
      </w:pPr>
    </w:p>
    <w:p w14:paraId="53A0DC56" w14:textId="77777777" w:rsidR="00590F9E" w:rsidRDefault="00590F9E">
      <w:pPr>
        <w:pStyle w:val="BodyText"/>
        <w:rPr>
          <w:sz w:val="20"/>
        </w:rPr>
      </w:pPr>
    </w:p>
    <w:p w14:paraId="5D31B9F0" w14:textId="77777777" w:rsidR="00590F9E" w:rsidRDefault="00590F9E">
      <w:pPr>
        <w:pStyle w:val="BodyText"/>
        <w:spacing w:before="106"/>
        <w:rPr>
          <w:sz w:val="20"/>
        </w:rPr>
      </w:pPr>
    </w:p>
    <w:p w14:paraId="57B71F34" w14:textId="77777777" w:rsidR="00590F9E" w:rsidRDefault="00590F9E">
      <w:pPr>
        <w:pStyle w:val="BodyText"/>
        <w:rPr>
          <w:sz w:val="20"/>
        </w:rPr>
        <w:sectPr w:rsidR="00590F9E">
          <w:pgSz w:w="16840" w:h="11900" w:orient="landscape"/>
          <w:pgMar w:top="260" w:right="425" w:bottom="280" w:left="850" w:header="720" w:footer="720" w:gutter="0"/>
          <w:cols w:space="720"/>
        </w:sectPr>
      </w:pPr>
    </w:p>
    <w:p w14:paraId="2734E0C3" w14:textId="77777777" w:rsidR="00590F9E" w:rsidRDefault="00745046">
      <w:pPr>
        <w:pStyle w:val="Heading4"/>
        <w:spacing w:before="94"/>
      </w:pPr>
      <w:r>
        <w:lastRenderedPageBreak/>
        <w:t>About</w:t>
      </w:r>
      <w:r>
        <w:rPr>
          <w:spacing w:val="7"/>
        </w:rPr>
        <w:t xml:space="preserve"> </w:t>
      </w:r>
      <w:r>
        <w:rPr>
          <w:spacing w:val="-2"/>
        </w:rPr>
        <w:t>Enrich</w:t>
      </w:r>
    </w:p>
    <w:p w14:paraId="329F6EA2" w14:textId="77777777" w:rsidR="00590F9E" w:rsidRDefault="001E615D">
      <w:pPr>
        <w:pStyle w:val="BodyText"/>
        <w:spacing w:before="284"/>
        <w:ind w:left="747"/>
      </w:pPr>
      <w:hyperlink r:id="rId392">
        <w:r w:rsidR="00745046">
          <w:rPr>
            <w:spacing w:val="-2"/>
          </w:rPr>
          <w:t>Promoters</w:t>
        </w:r>
      </w:hyperlink>
    </w:p>
    <w:p w14:paraId="296415DE" w14:textId="77777777" w:rsidR="00590F9E" w:rsidRDefault="00745046">
      <w:pPr>
        <w:pStyle w:val="Heading4"/>
        <w:spacing w:before="94"/>
      </w:pPr>
      <w:r>
        <w:br w:type="column"/>
      </w:r>
      <w:r>
        <w:rPr>
          <w:spacing w:val="-2"/>
        </w:rPr>
        <w:lastRenderedPageBreak/>
        <w:t>Projects</w:t>
      </w:r>
    </w:p>
    <w:p w14:paraId="7FA7B764" w14:textId="77777777" w:rsidR="00590F9E" w:rsidRDefault="001E615D">
      <w:pPr>
        <w:pStyle w:val="BodyText"/>
        <w:spacing w:before="284"/>
        <w:ind w:left="747"/>
      </w:pPr>
      <w:hyperlink r:id="rId393">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60337E0C" w14:textId="77777777" w:rsidR="00590F9E" w:rsidRDefault="00745046">
      <w:pPr>
        <w:pStyle w:val="Heading4"/>
        <w:spacing w:before="94"/>
      </w:pPr>
      <w:r>
        <w:br w:type="column"/>
      </w:r>
      <w:r>
        <w:lastRenderedPageBreak/>
        <w:t>Business</w:t>
      </w:r>
      <w:r>
        <w:rPr>
          <w:spacing w:val="10"/>
        </w:rPr>
        <w:t xml:space="preserve"> </w:t>
      </w:r>
      <w:r>
        <w:rPr>
          <w:spacing w:val="-2"/>
        </w:rPr>
        <w:t>Solutions</w:t>
      </w:r>
    </w:p>
    <w:p w14:paraId="327782FA" w14:textId="77777777" w:rsidR="00590F9E" w:rsidRDefault="001E615D">
      <w:pPr>
        <w:pStyle w:val="BodyText"/>
        <w:spacing w:before="284"/>
        <w:ind w:left="747"/>
      </w:pPr>
      <w:hyperlink r:id="rId394">
        <w:r w:rsidR="00745046">
          <w:t>EPC</w:t>
        </w:r>
        <w:r w:rsidR="00745046">
          <w:rPr>
            <w:spacing w:val="-5"/>
          </w:rPr>
          <w:t xml:space="preserve"> </w:t>
        </w:r>
        <w:r w:rsidR="00745046">
          <w:rPr>
            <w:spacing w:val="-2"/>
          </w:rPr>
          <w:t>Solutions</w:t>
        </w:r>
      </w:hyperlink>
    </w:p>
    <w:p w14:paraId="2DE88AE3" w14:textId="77777777" w:rsidR="00590F9E" w:rsidRDefault="00745046">
      <w:pPr>
        <w:spacing w:before="94" w:line="302" w:lineRule="auto"/>
        <w:ind w:left="747"/>
        <w:rPr>
          <w:sz w:val="27"/>
        </w:rPr>
      </w:pPr>
      <w:r>
        <w:br w:type="column"/>
      </w:r>
      <w:hyperlink r:id="rId395">
        <w:r>
          <w:rPr>
            <w:spacing w:val="-2"/>
            <w:sz w:val="27"/>
          </w:rPr>
          <w:t>Clientele</w:t>
        </w:r>
      </w:hyperlink>
      <w:r>
        <w:rPr>
          <w:spacing w:val="-2"/>
          <w:sz w:val="27"/>
        </w:rPr>
        <w:t xml:space="preserve"> </w:t>
      </w:r>
      <w:hyperlink r:id="rId396">
        <w:r>
          <w:rPr>
            <w:spacing w:val="-2"/>
            <w:sz w:val="27"/>
          </w:rPr>
          <w:t>(https://enrichenergy.com/clientele)</w:t>
        </w:r>
      </w:hyperlink>
    </w:p>
    <w:p w14:paraId="4D24E6AE" w14:textId="77777777" w:rsidR="00590F9E" w:rsidRDefault="00590F9E">
      <w:pPr>
        <w:spacing w:line="302" w:lineRule="auto"/>
        <w:rPr>
          <w:sz w:val="27"/>
        </w:rPr>
        <w:sectPr w:rsidR="00590F9E">
          <w:type w:val="continuous"/>
          <w:pgSz w:w="16840" w:h="11900" w:orient="landscape"/>
          <w:pgMar w:top="260" w:right="425" w:bottom="280" w:left="850" w:header="720" w:footer="720" w:gutter="0"/>
          <w:cols w:num="4" w:space="720" w:equalWidth="0">
            <w:col w:w="2351" w:space="1174"/>
            <w:col w:w="2104" w:space="1421"/>
            <w:col w:w="3095" w:space="430"/>
            <w:col w:w="4990"/>
          </w:cols>
        </w:sectPr>
      </w:pPr>
    </w:p>
    <w:p w14:paraId="1BB26E3D" w14:textId="77777777" w:rsidR="00590F9E" w:rsidRDefault="001E615D">
      <w:pPr>
        <w:pStyle w:val="BodyText"/>
        <w:spacing w:before="93"/>
        <w:ind w:left="747"/>
      </w:pPr>
      <w:hyperlink r:id="rId397">
        <w:r w:rsidR="00745046">
          <w:rPr>
            <w:spacing w:val="-2"/>
          </w:rPr>
          <w:t>(https://enrichenergy.com/promoters)</w:t>
        </w:r>
      </w:hyperlink>
    </w:p>
    <w:p w14:paraId="273BE983" w14:textId="77777777" w:rsidR="00590F9E" w:rsidRDefault="001E615D">
      <w:pPr>
        <w:pStyle w:val="BodyText"/>
        <w:spacing w:before="123" w:line="132" w:lineRule="exact"/>
        <w:ind w:left="747"/>
      </w:pPr>
      <w:hyperlink r:id="rId398">
        <w:r w:rsidR="00745046">
          <w:rPr>
            <w:spacing w:val="-2"/>
          </w:rPr>
          <w:t>Achievement</w:t>
        </w:r>
      </w:hyperlink>
    </w:p>
    <w:p w14:paraId="407A07C7" w14:textId="77777777" w:rsidR="00590F9E" w:rsidRDefault="00745046">
      <w:pPr>
        <w:pStyle w:val="BodyText"/>
        <w:spacing w:before="93"/>
        <w:ind w:left="571"/>
      </w:pPr>
      <w:r>
        <w:br w:type="column"/>
      </w:r>
      <w:hyperlink r:id="rId399">
        <w:r>
          <w:rPr>
            <w:spacing w:val="-2"/>
          </w:rPr>
          <w:t>(https://enrichenergy.com/projects)</w:t>
        </w:r>
      </w:hyperlink>
    </w:p>
    <w:p w14:paraId="2489382F" w14:textId="77777777" w:rsidR="00590F9E" w:rsidRDefault="001E615D">
      <w:pPr>
        <w:pStyle w:val="BodyText"/>
        <w:spacing w:before="123" w:line="132" w:lineRule="exact"/>
        <w:ind w:left="571"/>
      </w:pPr>
      <w:hyperlink r:id="rId400"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3F3D2337" w14:textId="77777777" w:rsidR="00590F9E" w:rsidRDefault="00745046">
      <w:pPr>
        <w:spacing w:before="127" w:line="158" w:lineRule="auto"/>
        <w:ind w:left="747"/>
        <w:rPr>
          <w:position w:val="-14"/>
          <w:sz w:val="27"/>
        </w:rPr>
      </w:pPr>
      <w:r>
        <w:br w:type="column"/>
      </w:r>
      <w:hyperlink r:id="rId401">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402">
        <w:r>
          <w:rPr>
            <w:w w:val="99"/>
            <w:sz w:val="18"/>
          </w:rPr>
          <w:t>/e</w:t>
        </w:r>
        <w:r>
          <w:rPr>
            <w:spacing w:val="-32"/>
            <w:w w:val="99"/>
            <w:sz w:val="18"/>
          </w:rPr>
          <w:t>p</w:t>
        </w:r>
      </w:hyperlink>
      <w:hyperlink r:id="rId403">
        <w:r>
          <w:rPr>
            <w:spacing w:val="-121"/>
            <w:w w:val="101"/>
            <w:position w:val="-14"/>
            <w:sz w:val="27"/>
          </w:rPr>
          <w:t>e</w:t>
        </w:r>
      </w:hyperlink>
      <w:hyperlink r:id="rId404">
        <w:r>
          <w:rPr>
            <w:w w:val="99"/>
            <w:sz w:val="18"/>
          </w:rPr>
          <w:t>c</w:t>
        </w:r>
        <w:r>
          <w:rPr>
            <w:spacing w:val="-29"/>
            <w:w w:val="99"/>
            <w:sz w:val="18"/>
          </w:rPr>
          <w:t>-</w:t>
        </w:r>
      </w:hyperlink>
      <w:hyperlink r:id="rId405">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277CBB0A" w14:textId="77777777" w:rsidR="00590F9E" w:rsidRDefault="001E615D">
      <w:pPr>
        <w:pStyle w:val="BodyText"/>
        <w:spacing w:line="154" w:lineRule="exact"/>
        <w:ind w:left="747"/>
      </w:pPr>
      <w:hyperlink r:id="rId406">
        <w:r w:rsidR="00745046">
          <w:rPr>
            <w:spacing w:val="-2"/>
          </w:rPr>
          <w:t>solutions/)</w:t>
        </w:r>
      </w:hyperlink>
    </w:p>
    <w:p w14:paraId="7720421A"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2B94C6A0" w14:textId="77777777" w:rsidR="00590F9E" w:rsidRDefault="001E615D">
      <w:pPr>
        <w:pStyle w:val="BodyText"/>
        <w:spacing w:before="168"/>
        <w:ind w:left="747"/>
      </w:pPr>
      <w:hyperlink r:id="rId407">
        <w:r w:rsidR="00745046">
          <w:rPr>
            <w:spacing w:val="-2"/>
          </w:rPr>
          <w:t>(https://enrichenergy.com/achievements)</w:t>
        </w:r>
      </w:hyperlink>
    </w:p>
    <w:p w14:paraId="0594A040" w14:textId="77777777" w:rsidR="00590F9E" w:rsidRDefault="00745046">
      <w:pPr>
        <w:pStyle w:val="BodyText"/>
        <w:spacing w:before="168"/>
        <w:ind w:left="273"/>
      </w:pPr>
      <w:r>
        <w:br w:type="column"/>
      </w:r>
      <w:hyperlink r:id="rId408" w:anchor="home">
        <w:r>
          <w:rPr>
            <w:spacing w:val="-2"/>
          </w:rPr>
          <w:t>(https://enrichenergy.com/projects/#home)</w:t>
        </w:r>
      </w:hyperlink>
    </w:p>
    <w:p w14:paraId="31D46C9A" w14:textId="77777777" w:rsidR="00590F9E" w:rsidRDefault="00745046">
      <w:pPr>
        <w:pStyle w:val="BodyText"/>
        <w:spacing w:before="168"/>
        <w:ind w:left="154"/>
      </w:pPr>
      <w:r>
        <w:br w:type="column"/>
      </w:r>
      <w:hyperlink r:id="rId409">
        <w:r>
          <w:t>End</w:t>
        </w:r>
        <w:r>
          <w:rPr>
            <w:spacing w:val="-4"/>
          </w:rPr>
          <w:t xml:space="preserve"> </w:t>
        </w:r>
        <w:r>
          <w:t>to</w:t>
        </w:r>
        <w:r>
          <w:rPr>
            <w:spacing w:val="-4"/>
          </w:rPr>
          <w:t xml:space="preserve"> </w:t>
        </w:r>
        <w:r>
          <w:t>End</w:t>
        </w:r>
        <w:r>
          <w:rPr>
            <w:spacing w:val="-3"/>
          </w:rPr>
          <w:t xml:space="preserve"> </w:t>
        </w:r>
        <w:r>
          <w:rPr>
            <w:spacing w:val="-2"/>
          </w:rPr>
          <w:t>Solutions</w:t>
        </w:r>
      </w:hyperlink>
    </w:p>
    <w:p w14:paraId="3D571002" w14:textId="77777777" w:rsidR="00590F9E" w:rsidRDefault="00745046">
      <w:pPr>
        <w:spacing w:line="305" w:lineRule="exact"/>
        <w:ind w:left="747"/>
        <w:rPr>
          <w:sz w:val="27"/>
        </w:rPr>
      </w:pPr>
      <w:r>
        <w:br w:type="column"/>
      </w:r>
      <w:hyperlink r:id="rId410">
        <w:r>
          <w:rPr>
            <w:spacing w:val="-2"/>
            <w:sz w:val="27"/>
          </w:rPr>
          <w:t>(https://enrichenergy.com/video)</w:t>
        </w:r>
      </w:hyperlink>
    </w:p>
    <w:p w14:paraId="500E022E"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4476764D" w14:textId="77777777" w:rsidR="00590F9E" w:rsidRDefault="001E615D">
      <w:pPr>
        <w:pStyle w:val="BodyText"/>
        <w:spacing w:before="123"/>
        <w:ind w:left="747"/>
      </w:pPr>
      <w:hyperlink r:id="rId411">
        <w:r w:rsidR="00745046">
          <w:t>CSR</w:t>
        </w:r>
      </w:hyperlink>
      <w:r w:rsidR="00745046">
        <w:rPr>
          <w:spacing w:val="-5"/>
        </w:rPr>
        <w:t xml:space="preserve"> </w:t>
      </w:r>
      <w:hyperlink r:id="rId412">
        <w:r w:rsidR="00745046">
          <w:rPr>
            <w:spacing w:val="-2"/>
          </w:rPr>
          <w:t>(https://enrichenergy.com/csr)</w:t>
        </w:r>
      </w:hyperlink>
    </w:p>
    <w:p w14:paraId="0FA54EC7" w14:textId="77777777" w:rsidR="00590F9E" w:rsidRDefault="00745046">
      <w:pPr>
        <w:spacing w:before="123"/>
        <w:ind w:left="710"/>
        <w:rPr>
          <w:sz w:val="18"/>
        </w:rPr>
      </w:pPr>
      <w:r>
        <w:br w:type="column"/>
      </w:r>
      <w:hyperlink r:id="rId413" w:anchor="menu1">
        <w:r>
          <w:rPr>
            <w:spacing w:val="-5"/>
            <w:sz w:val="18"/>
          </w:rPr>
          <w:t>EPC</w:t>
        </w:r>
      </w:hyperlink>
    </w:p>
    <w:p w14:paraId="53CBE3DC" w14:textId="77777777" w:rsidR="00590F9E" w:rsidRDefault="00745046">
      <w:pPr>
        <w:pStyle w:val="BodyText"/>
        <w:spacing w:before="124" w:line="139" w:lineRule="auto"/>
        <w:ind w:left="747"/>
        <w:rPr>
          <w:position w:val="-17"/>
          <w:sz w:val="27"/>
        </w:rPr>
      </w:pPr>
      <w:r>
        <w:br w:type="column"/>
      </w:r>
      <w:hyperlink r:id="rId414">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415">
        <w:r>
          <w:rPr>
            <w:w w:val="99"/>
          </w:rPr>
          <w:t>/</w:t>
        </w:r>
        <w:proofErr w:type="spellStart"/>
        <w:r>
          <w:rPr>
            <w:w w:val="99"/>
          </w:rPr>
          <w:t>e</w:t>
        </w:r>
        <w:r>
          <w:rPr>
            <w:spacing w:val="-77"/>
            <w:w w:val="99"/>
          </w:rPr>
          <w:t>n</w:t>
        </w:r>
        <w:proofErr w:type="spellEnd"/>
      </w:hyperlink>
      <w:hyperlink r:id="rId416">
        <w:r>
          <w:rPr>
            <w:w w:val="101"/>
            <w:position w:val="-17"/>
            <w:sz w:val="27"/>
          </w:rPr>
          <w:t>l</w:t>
        </w:r>
        <w:r>
          <w:rPr>
            <w:spacing w:val="-136"/>
            <w:w w:val="101"/>
            <w:position w:val="-17"/>
            <w:sz w:val="27"/>
          </w:rPr>
          <w:t>o</w:t>
        </w:r>
      </w:hyperlink>
      <w:hyperlink r:id="rId417">
        <w:r>
          <w:rPr>
            <w:w w:val="99"/>
          </w:rPr>
          <w:t>d</w:t>
        </w:r>
        <w:r>
          <w:rPr>
            <w:spacing w:val="-23"/>
            <w:w w:val="99"/>
          </w:rPr>
          <w:t>-</w:t>
        </w:r>
      </w:hyperlink>
      <w:hyperlink r:id="rId418">
        <w:r>
          <w:rPr>
            <w:spacing w:val="-10"/>
            <w:position w:val="-17"/>
            <w:sz w:val="27"/>
          </w:rPr>
          <w:t>g</w:t>
        </w:r>
      </w:hyperlink>
    </w:p>
    <w:p w14:paraId="4FF15845"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78D437BD" w14:textId="77777777" w:rsidR="00590F9E" w:rsidRDefault="001E615D">
      <w:pPr>
        <w:pStyle w:val="BodyText"/>
        <w:spacing w:before="54" w:line="132" w:lineRule="exact"/>
        <w:ind w:left="747"/>
      </w:pPr>
      <w:hyperlink r:id="rId419">
        <w:r w:rsidR="00745046">
          <w:rPr>
            <w:spacing w:val="-2"/>
          </w:rPr>
          <w:t>Brochures</w:t>
        </w:r>
      </w:hyperlink>
    </w:p>
    <w:p w14:paraId="006B445A" w14:textId="77777777" w:rsidR="00590F9E" w:rsidRDefault="00745046">
      <w:pPr>
        <w:pStyle w:val="BodyText"/>
        <w:spacing w:line="186" w:lineRule="exact"/>
        <w:ind w:left="747"/>
        <w:rPr>
          <w:position w:val="3"/>
        </w:rPr>
      </w:pPr>
      <w:r>
        <w:br w:type="column"/>
      </w:r>
      <w:hyperlink r:id="rId420" w:anchor="menu1">
        <w:r>
          <w:rPr>
            <w:spacing w:val="-2"/>
          </w:rPr>
          <w:t>(https://enrichenergy.com/projects/#menu1)</w:t>
        </w:r>
      </w:hyperlink>
      <w:r>
        <w:rPr>
          <w:spacing w:val="63"/>
          <w:w w:val="150"/>
        </w:rPr>
        <w:t xml:space="preserve"> </w:t>
      </w:r>
      <w:hyperlink r:id="rId421">
        <w:r>
          <w:rPr>
            <w:spacing w:val="-2"/>
            <w:position w:val="3"/>
          </w:rPr>
          <w:t>to-end-solutions)</w:t>
        </w:r>
      </w:hyperlink>
    </w:p>
    <w:p w14:paraId="2E29D962" w14:textId="77777777" w:rsidR="00590F9E" w:rsidRDefault="00590F9E">
      <w:pPr>
        <w:pStyle w:val="BodyText"/>
        <w:spacing w:line="186"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16855048" w14:textId="77777777" w:rsidR="00590F9E" w:rsidRDefault="001E615D">
      <w:pPr>
        <w:pStyle w:val="BodyText"/>
        <w:spacing w:before="168"/>
        <w:ind w:left="747"/>
      </w:pPr>
      <w:hyperlink r:id="rId422">
        <w:r w:rsidR="00745046">
          <w:rPr>
            <w:spacing w:val="-2"/>
          </w:rPr>
          <w:t>(https://enrichenergy.com/wp-</w:t>
        </w:r>
      </w:hyperlink>
    </w:p>
    <w:p w14:paraId="1365AAAB" w14:textId="77777777" w:rsidR="00590F9E" w:rsidRDefault="00745046">
      <w:pPr>
        <w:spacing w:before="168"/>
        <w:ind w:right="38"/>
        <w:jc w:val="right"/>
        <w:rPr>
          <w:sz w:val="18"/>
        </w:rPr>
      </w:pPr>
      <w:r>
        <w:br w:type="column"/>
      </w:r>
      <w:hyperlink r:id="rId423" w:anchor="menu2">
        <w:r>
          <w:rPr>
            <w:spacing w:val="-5"/>
            <w:sz w:val="18"/>
          </w:rPr>
          <w:t>IPP</w:t>
        </w:r>
      </w:hyperlink>
    </w:p>
    <w:p w14:paraId="3E512F69" w14:textId="77777777" w:rsidR="00590F9E" w:rsidRDefault="00745046">
      <w:pPr>
        <w:pStyle w:val="BodyText"/>
        <w:spacing w:before="138"/>
        <w:ind w:left="747"/>
      </w:pPr>
      <w:r>
        <w:br w:type="column"/>
      </w:r>
      <w:hyperlink r:id="rId424">
        <w:r>
          <w:t>Rooftop</w:t>
        </w:r>
        <w:r>
          <w:rPr>
            <w:spacing w:val="-8"/>
          </w:rPr>
          <w:t xml:space="preserve"> </w:t>
        </w:r>
        <w:r>
          <w:rPr>
            <w:spacing w:val="-2"/>
          </w:rPr>
          <w:t>Solutions</w:t>
        </w:r>
      </w:hyperlink>
    </w:p>
    <w:p w14:paraId="4B94A3B3" w14:textId="77777777" w:rsidR="00590F9E" w:rsidRDefault="00745046">
      <w:pPr>
        <w:spacing w:line="304" w:lineRule="exact"/>
        <w:ind w:left="747"/>
        <w:rPr>
          <w:sz w:val="27"/>
        </w:rPr>
      </w:pPr>
      <w:r>
        <w:br w:type="column"/>
      </w:r>
      <w:hyperlink r:id="rId425">
        <w:r>
          <w:rPr>
            <w:spacing w:val="-2"/>
            <w:sz w:val="27"/>
          </w:rPr>
          <w:t>(https://enrichenergy.com/blogs)</w:t>
        </w:r>
      </w:hyperlink>
    </w:p>
    <w:p w14:paraId="2058F660"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0FF08D61" w14:textId="77777777" w:rsidR="00590F9E" w:rsidRDefault="001E615D">
      <w:pPr>
        <w:pStyle w:val="BodyText"/>
        <w:spacing w:before="93" w:line="102" w:lineRule="exact"/>
        <w:ind w:left="747"/>
      </w:pPr>
      <w:hyperlink r:id="rId426">
        <w:r w:rsidR="00745046">
          <w:rPr>
            <w:spacing w:val="-2"/>
          </w:rPr>
          <w:t>content/uploads/2017/12/Enrich-</w:t>
        </w:r>
      </w:hyperlink>
    </w:p>
    <w:p w14:paraId="1A6C872D" w14:textId="77777777" w:rsidR="00590F9E" w:rsidRDefault="00745046">
      <w:pPr>
        <w:pStyle w:val="BodyText"/>
        <w:spacing w:before="63" w:line="132" w:lineRule="exact"/>
        <w:ind w:left="747"/>
      </w:pPr>
      <w:r>
        <w:br w:type="column"/>
      </w:r>
      <w:hyperlink r:id="rId427" w:anchor="menu2">
        <w:r>
          <w:rPr>
            <w:spacing w:val="-2"/>
            <w:position w:val="-2"/>
          </w:rPr>
          <w:t>(https://enrichenergy.com/projects/#menu2)</w:t>
        </w:r>
      </w:hyperlink>
      <w:r>
        <w:rPr>
          <w:spacing w:val="55"/>
          <w:w w:val="150"/>
          <w:position w:val="-2"/>
        </w:rPr>
        <w:t xml:space="preserve"> </w:t>
      </w:r>
      <w:hyperlink r:id="rId428">
        <w:r>
          <w:rPr>
            <w:spacing w:val="-2"/>
          </w:rPr>
          <w:t>(https://enrichenergy.com/business_offerings/rooftop-</w:t>
        </w:r>
      </w:hyperlink>
    </w:p>
    <w:p w14:paraId="508A8105"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6C847514" w14:textId="77777777" w:rsidR="00590F9E" w:rsidRDefault="001E615D">
      <w:pPr>
        <w:pStyle w:val="BodyText"/>
        <w:spacing w:before="198" w:line="192" w:lineRule="exact"/>
        <w:ind w:left="747"/>
      </w:pPr>
      <w:hyperlink r:id="rId429">
        <w:r w:rsidR="00745046">
          <w:rPr>
            <w:spacing w:val="-2"/>
          </w:rPr>
          <w:t>Energy_Corp-Brochure_2017.pdf)</w:t>
        </w:r>
      </w:hyperlink>
    </w:p>
    <w:p w14:paraId="308C7F6C" w14:textId="77777777" w:rsidR="00590F9E" w:rsidRDefault="00745046">
      <w:pPr>
        <w:spacing w:before="21"/>
        <w:rPr>
          <w:sz w:val="18"/>
        </w:rPr>
      </w:pPr>
      <w:r>
        <w:br w:type="column"/>
      </w:r>
    </w:p>
    <w:p w14:paraId="19010F27" w14:textId="77777777" w:rsidR="00590F9E" w:rsidRDefault="001E615D">
      <w:pPr>
        <w:pStyle w:val="BodyText"/>
        <w:spacing w:line="162" w:lineRule="exact"/>
        <w:ind w:left="747"/>
      </w:pPr>
      <w:hyperlink r:id="rId430" w:anchor="menu3">
        <w:r w:rsidR="00745046">
          <w:rPr>
            <w:spacing w:val="-2"/>
          </w:rPr>
          <w:t>Rooftop</w:t>
        </w:r>
      </w:hyperlink>
    </w:p>
    <w:p w14:paraId="58AF187E" w14:textId="77777777" w:rsidR="00590F9E" w:rsidRDefault="00745046">
      <w:pPr>
        <w:pStyle w:val="BodyText"/>
        <w:spacing w:before="168"/>
        <w:ind w:left="747"/>
      </w:pPr>
      <w:r>
        <w:br w:type="column"/>
      </w:r>
      <w:hyperlink r:id="rId431">
        <w:r>
          <w:rPr>
            <w:spacing w:val="-2"/>
          </w:rPr>
          <w:t>solutions/)</w:t>
        </w:r>
      </w:hyperlink>
    </w:p>
    <w:p w14:paraId="504B84FF" w14:textId="77777777" w:rsidR="00590F9E" w:rsidRDefault="00745046">
      <w:pPr>
        <w:pStyle w:val="Heading4"/>
        <w:spacing w:line="305" w:lineRule="exact"/>
      </w:pPr>
      <w:r>
        <w:br w:type="column"/>
      </w:r>
      <w:hyperlink r:id="rId432">
        <w:r>
          <w:rPr>
            <w:spacing w:val="-2"/>
          </w:rPr>
          <w:t>Careers</w:t>
        </w:r>
      </w:hyperlink>
    </w:p>
    <w:p w14:paraId="7C3A01B3"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586032C7"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55776" behindDoc="0" locked="0" layoutInCell="1" allowOverlap="1" wp14:anchorId="76630E42" wp14:editId="5126FA07">
                <wp:simplePos x="0" y="0"/>
                <wp:positionH relativeFrom="page">
                  <wp:posOffset>1019174</wp:posOffset>
                </wp:positionH>
                <wp:positionV relativeFrom="paragraph">
                  <wp:posOffset>128698</wp:posOffset>
                </wp:positionV>
                <wp:extent cx="285750" cy="285750"/>
                <wp:effectExtent l="0" t="0" r="0" b="0"/>
                <wp:wrapNone/>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121" name="Graphic 121">
                          <a:hlinkClick r:id="rId119"/>
                        </wps:cNvPr>
                        <wps:cNvSpPr/>
                        <wps:spPr>
                          <a:xfrm>
                            <a:off x="4762" y="4762"/>
                            <a:ext cx="276225" cy="276225"/>
                          </a:xfrm>
                          <a:custGeom>
                            <a:avLst/>
                            <a:gdLst/>
                            <a:ahLst/>
                            <a:cxnLst/>
                            <a:rect l="l" t="t" r="r" b="b"/>
                            <a:pathLst>
                              <a:path w="276225" h="276225">
                                <a:moveTo>
                                  <a:pt x="276224" y="138112"/>
                                </a:moveTo>
                                <a:lnTo>
                                  <a:pt x="270279" y="178203"/>
                                </a:lnTo>
                                <a:lnTo>
                                  <a:pt x="252948" y="214842"/>
                                </a:lnTo>
                                <a:lnTo>
                                  <a:pt x="225730" y="244875"/>
                                </a:lnTo>
                                <a:lnTo>
                                  <a:pt x="190965" y="265710"/>
                                </a:lnTo>
                                <a:lnTo>
                                  <a:pt x="151649" y="275561"/>
                                </a:lnTo>
                                <a:lnTo>
                                  <a:pt x="138112" y="276224"/>
                                </a:lnTo>
                                <a:lnTo>
                                  <a:pt x="131327" y="276059"/>
                                </a:lnTo>
                                <a:lnTo>
                                  <a:pt x="91591" y="268153"/>
                                </a:lnTo>
                                <a:lnTo>
                                  <a:pt x="55831" y="249040"/>
                                </a:lnTo>
                                <a:lnTo>
                                  <a:pt x="27183" y="220392"/>
                                </a:lnTo>
                                <a:lnTo>
                                  <a:pt x="8069" y="184632"/>
                                </a:lnTo>
                                <a:lnTo>
                                  <a:pt x="165" y="144897"/>
                                </a:lnTo>
                                <a:lnTo>
                                  <a:pt x="0" y="138112"/>
                                </a:lnTo>
                                <a:lnTo>
                                  <a:pt x="165" y="131326"/>
                                </a:lnTo>
                                <a:lnTo>
                                  <a:pt x="8069" y="91589"/>
                                </a:lnTo>
                                <a:lnTo>
                                  <a:pt x="27183" y="55831"/>
                                </a:lnTo>
                                <a:lnTo>
                                  <a:pt x="55831" y="27182"/>
                                </a:lnTo>
                                <a:lnTo>
                                  <a:pt x="91591" y="8068"/>
                                </a:lnTo>
                                <a:lnTo>
                                  <a:pt x="131327" y="165"/>
                                </a:lnTo>
                                <a:lnTo>
                                  <a:pt x="138112" y="0"/>
                                </a:lnTo>
                                <a:lnTo>
                                  <a:pt x="144897" y="165"/>
                                </a:lnTo>
                                <a:lnTo>
                                  <a:pt x="184633" y="8068"/>
                                </a:lnTo>
                                <a:lnTo>
                                  <a:pt x="220393" y="27182"/>
                                </a:lnTo>
                                <a:lnTo>
                                  <a:pt x="249041" y="55831"/>
                                </a:lnTo>
                                <a:lnTo>
                                  <a:pt x="268155" y="91589"/>
                                </a:lnTo>
                                <a:lnTo>
                                  <a:pt x="276059" y="131326"/>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22" name="Image 122">
                            <a:hlinkClick r:id="rId119"/>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28D841A4" id="Group 120" o:spid="_x0000_s1026" style="position:absolute;margin-left:80.25pt;margin-top:10.15pt;width:22.5pt;height:22.5pt;z-index:15755776;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">
                <v:shape id="Graphic 121"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" o:button="t" path="m276224,138112r-5945,40091l252948,214842r-27218,30033l190965,265710r-39316,9851l138112,276224r-6785,-165l91591,268153,55831,249040,27183,220392,8069,184632,165,144897,,138112r165,-6786l8069,91589,27183,55831,55831,27182,91591,8068,131327,165,138112,r6785,165l184633,8068r35760,19114l249041,55831r19114,35758l276059,131326r165,6786xe" filled="f" strokecolor="gray" strokeweight=".26456mm">
                  <v:fill o:detectmouseclick="t"/>
                  <v:path arrowok="t"/>
                </v:shape>
                <v:shape id="Image 122"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" o:button="t">
                  <v:fill o:detectmouseclick="t"/>
                  <v:imagedata r:id="rId253" o:title=""/>
                </v:shape>
                <w10:wrap anchorx="page"/>
              </v:group>
            </w:pict>
          </mc:Fallback>
        </mc:AlternateContent>
      </w:r>
      <w:hyperlink r:id="rId433" w:anchor="menu3">
        <w:r>
          <w:t>(https://enrichenergy.com/projects/#menu3)</w:t>
        </w:r>
      </w:hyperlink>
      <w:r>
        <w:rPr>
          <w:spacing w:val="24"/>
        </w:rPr>
        <w:t xml:space="preserve"> </w:t>
      </w:r>
      <w:hyperlink r:id="rId434">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7D88D4C8" w14:textId="77777777" w:rsidR="00590F9E" w:rsidRDefault="00745046">
      <w:pPr>
        <w:spacing w:line="305" w:lineRule="exact"/>
        <w:ind w:left="2245"/>
        <w:rPr>
          <w:sz w:val="27"/>
        </w:rPr>
      </w:pPr>
      <w:r>
        <w:br w:type="column"/>
      </w:r>
      <w:hyperlink r:id="rId435">
        <w:r>
          <w:rPr>
            <w:spacing w:val="-2"/>
            <w:sz w:val="27"/>
          </w:rPr>
          <w:t>(https://enrichenergy.com/career)</w:t>
        </w:r>
      </w:hyperlink>
    </w:p>
    <w:p w14:paraId="0557EA5B"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18C6558A" w14:textId="77777777" w:rsidR="00590F9E" w:rsidRDefault="00590F9E">
      <w:pPr>
        <w:pStyle w:val="BodyText"/>
        <w:spacing w:before="93"/>
        <w:rPr>
          <w:sz w:val="21"/>
        </w:rPr>
      </w:pPr>
    </w:p>
    <w:p w14:paraId="0BCC569E" w14:textId="77777777" w:rsidR="00590F9E" w:rsidRDefault="001E615D">
      <w:pPr>
        <w:ind w:left="747"/>
        <w:rPr>
          <w:sz w:val="21"/>
        </w:rPr>
      </w:pPr>
      <w:hyperlink r:id="rId436">
        <w:r w:rsidR="00745046">
          <w:rPr>
            <w:spacing w:val="-2"/>
            <w:sz w:val="21"/>
          </w:rPr>
          <w:t>(https://www.linkedin.com/company/9316416/)</w:t>
        </w:r>
      </w:hyperlink>
    </w:p>
    <w:p w14:paraId="3923A9D0" w14:textId="77777777" w:rsidR="00590F9E" w:rsidRDefault="00745046">
      <w:pPr>
        <w:pStyle w:val="BodyText"/>
        <w:spacing w:before="63" w:line="348" w:lineRule="auto"/>
        <w:ind w:left="747" w:right="3192"/>
      </w:pPr>
      <w:r>
        <w:br w:type="column"/>
      </w:r>
      <w:hyperlink r:id="rId437">
        <w:r>
          <w:rPr>
            <w:spacing w:val="-2"/>
          </w:rPr>
          <w:t>(https://enrichenergy.com/business_offerings/om-</w:t>
        </w:r>
      </w:hyperlink>
      <w:r>
        <w:rPr>
          <w:spacing w:val="-2"/>
        </w:rPr>
        <w:t xml:space="preserve"> </w:t>
      </w:r>
      <w:hyperlink r:id="rId438">
        <w:r>
          <w:rPr>
            <w:spacing w:val="-2"/>
          </w:rPr>
          <w:t>services/)</w:t>
        </w:r>
      </w:hyperlink>
    </w:p>
    <w:p w14:paraId="2836762B" w14:textId="77777777" w:rsidR="00590F9E" w:rsidRDefault="001E615D">
      <w:pPr>
        <w:pStyle w:val="BodyText"/>
        <w:spacing w:before="29" w:line="360" w:lineRule="auto"/>
        <w:ind w:left="747" w:right="2928"/>
      </w:pPr>
      <w:hyperlink r:id="rId439">
        <w:r w:rsidR="00745046">
          <w:t>Energy Storage</w:t>
        </w:r>
      </w:hyperlink>
      <w:r w:rsidR="00745046">
        <w:t xml:space="preserve"> </w:t>
      </w:r>
      <w:hyperlink r:id="rId440">
        <w:r w:rsidR="00745046">
          <w:rPr>
            <w:spacing w:val="-2"/>
          </w:rPr>
          <w:t>(https://enrichenergy.com/business_offerings/energystorage/)</w:t>
        </w:r>
      </w:hyperlink>
      <w:r w:rsidR="00745046">
        <w:rPr>
          <w:spacing w:val="-2"/>
        </w:rPr>
        <w:t xml:space="preserve"> </w:t>
      </w:r>
      <w:hyperlink r:id="rId441">
        <w:r w:rsidR="00745046">
          <w:t>Value Added Services</w:t>
        </w:r>
      </w:hyperlink>
      <w:r w:rsidR="00745046">
        <w:t xml:space="preserve"> </w:t>
      </w:r>
      <w:hyperlink r:id="rId442">
        <w:r w:rsidR="00745046">
          <w:rPr>
            <w:spacing w:val="-2"/>
          </w:rPr>
          <w:t>(https://enrichenergy.com/business_offerings/value-</w:t>
        </w:r>
      </w:hyperlink>
    </w:p>
    <w:p w14:paraId="4C600EC9" w14:textId="77777777" w:rsidR="00590F9E" w:rsidRDefault="001E615D">
      <w:pPr>
        <w:pStyle w:val="BodyText"/>
        <w:spacing w:line="195" w:lineRule="exact"/>
        <w:ind w:left="747"/>
      </w:pPr>
      <w:hyperlink r:id="rId443">
        <w:r w:rsidR="00745046">
          <w:rPr>
            <w:spacing w:val="-2"/>
          </w:rPr>
          <w:t>added-services/)</w:t>
        </w:r>
      </w:hyperlink>
    </w:p>
    <w:p w14:paraId="1C241395"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2F0FF773" w14:textId="77777777" w:rsidR="00590F9E" w:rsidRDefault="001E615D">
      <w:pPr>
        <w:pStyle w:val="BodyText"/>
        <w:tabs>
          <w:tab w:val="left" w:pos="5356"/>
          <w:tab w:val="left" w:pos="9586"/>
        </w:tabs>
        <w:spacing w:before="82"/>
        <w:ind w:left="522"/>
      </w:pPr>
      <w:hyperlink r:id="rId444">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445">
        <w:r w:rsidR="00745046">
          <w:t>Disclaimer</w:t>
        </w:r>
        <w:r w:rsidR="00745046">
          <w:rPr>
            <w:spacing w:val="-10"/>
          </w:rPr>
          <w:t xml:space="preserve"> </w:t>
        </w:r>
        <w:r w:rsidR="00745046">
          <w:rPr>
            <w:spacing w:val="-2"/>
          </w:rPr>
          <w:t>(https://enrichenergy.com/disclaimer)</w:t>
        </w:r>
      </w:hyperlink>
      <w:r w:rsidR="00745046">
        <w:tab/>
      </w:r>
      <w:hyperlink r:id="rId446">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1294B2B9" w14:textId="77777777" w:rsidR="00590F9E" w:rsidRDefault="001E615D">
      <w:pPr>
        <w:pStyle w:val="BodyText"/>
        <w:spacing w:before="93"/>
        <w:ind w:left="8603"/>
      </w:pPr>
      <w:hyperlink r:id="rId447">
        <w:r w:rsidR="00745046">
          <w:t>Copyright</w:t>
        </w:r>
        <w:r w:rsidR="00745046">
          <w:rPr>
            <w:spacing w:val="-13"/>
          </w:rPr>
          <w:t xml:space="preserve"> </w:t>
        </w:r>
        <w:r w:rsidR="00745046">
          <w:t>2018</w:t>
        </w:r>
      </w:hyperlink>
      <w:r w:rsidR="00745046">
        <w:rPr>
          <w:spacing w:val="-12"/>
        </w:rPr>
        <w:t xml:space="preserve"> </w:t>
      </w:r>
      <w:hyperlink r:id="rId448">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6D9922AB" w14:textId="77777777" w:rsidR="00590F9E" w:rsidRDefault="00590F9E">
      <w:pPr>
        <w:pStyle w:val="BodyText"/>
        <w:sectPr w:rsidR="00590F9E">
          <w:pgSz w:w="16840" w:h="11900" w:orient="landscape"/>
          <w:pgMar w:top="1140" w:right="425" w:bottom="280" w:left="850" w:header="720" w:footer="720" w:gutter="0"/>
          <w:cols w:space="720"/>
        </w:sectPr>
      </w:pPr>
    </w:p>
    <w:p w14:paraId="26D3F48E" w14:textId="77777777" w:rsidR="00590F9E" w:rsidRDefault="00590F9E">
      <w:pPr>
        <w:pStyle w:val="BodyText"/>
        <w:rPr>
          <w:sz w:val="54"/>
        </w:rPr>
      </w:pPr>
    </w:p>
    <w:p w14:paraId="2C59BDEF" w14:textId="77777777" w:rsidR="00590F9E" w:rsidRDefault="00590F9E">
      <w:pPr>
        <w:pStyle w:val="BodyText"/>
        <w:spacing w:before="2"/>
        <w:rPr>
          <w:sz w:val="54"/>
        </w:rPr>
      </w:pPr>
    </w:p>
    <w:p w14:paraId="09D84535" w14:textId="77777777" w:rsidR="00590F9E" w:rsidRDefault="00745046">
      <w:pPr>
        <w:pStyle w:val="Heading1"/>
      </w:pPr>
      <w:bookmarkStart w:id="204" w:name="_bookmark3"/>
      <w:bookmarkEnd w:id="204"/>
      <w:r>
        <w:rPr>
          <w:spacing w:val="-2"/>
        </w:rPr>
        <w:t>Projects</w:t>
      </w:r>
    </w:p>
    <w:p w14:paraId="48E3AB64" w14:textId="77777777" w:rsidR="00590F9E" w:rsidRDefault="00590F9E">
      <w:pPr>
        <w:pStyle w:val="BodyText"/>
        <w:rPr>
          <w:sz w:val="20"/>
        </w:rPr>
      </w:pPr>
    </w:p>
    <w:p w14:paraId="6132EA73" w14:textId="77777777" w:rsidR="00590F9E" w:rsidRDefault="00590F9E">
      <w:pPr>
        <w:pStyle w:val="BodyText"/>
        <w:rPr>
          <w:sz w:val="20"/>
        </w:rPr>
      </w:pPr>
    </w:p>
    <w:p w14:paraId="795936C9" w14:textId="77777777" w:rsidR="00590F9E" w:rsidRDefault="00590F9E">
      <w:pPr>
        <w:pStyle w:val="BodyText"/>
        <w:rPr>
          <w:sz w:val="20"/>
        </w:rPr>
      </w:pPr>
    </w:p>
    <w:p w14:paraId="6E97A445" w14:textId="77777777" w:rsidR="00590F9E" w:rsidRDefault="00590F9E">
      <w:pPr>
        <w:pStyle w:val="BodyText"/>
        <w:rPr>
          <w:sz w:val="20"/>
        </w:rPr>
      </w:pPr>
    </w:p>
    <w:p w14:paraId="4A85D098" w14:textId="77777777" w:rsidR="00590F9E" w:rsidRDefault="00590F9E">
      <w:pPr>
        <w:pStyle w:val="BodyText"/>
        <w:rPr>
          <w:sz w:val="20"/>
        </w:rPr>
      </w:pPr>
    </w:p>
    <w:p w14:paraId="0AA035DB" w14:textId="77777777" w:rsidR="00590F9E" w:rsidRDefault="00590F9E">
      <w:pPr>
        <w:pStyle w:val="BodyText"/>
        <w:rPr>
          <w:sz w:val="20"/>
        </w:rPr>
      </w:pPr>
    </w:p>
    <w:p w14:paraId="3F3ED5D8" w14:textId="77777777" w:rsidR="00590F9E" w:rsidRDefault="00745046">
      <w:pPr>
        <w:pStyle w:val="BodyText"/>
        <w:spacing w:before="21"/>
        <w:rPr>
          <w:sz w:val="20"/>
        </w:rPr>
      </w:pPr>
      <w:r>
        <w:rPr>
          <w:noProof/>
          <w:sz w:val="20"/>
          <w:lang w:val="en-IN" w:eastAsia="en-IN"/>
        </w:rPr>
        <mc:AlternateContent>
          <mc:Choice Requires="wpg">
            <w:drawing>
              <wp:anchor distT="0" distB="0" distL="0" distR="0" simplePos="0" relativeHeight="487615488" behindDoc="1" locked="0" layoutInCell="1" allowOverlap="1" wp14:anchorId="5F52C8B7" wp14:editId="05EAFD16">
                <wp:simplePos x="0" y="0"/>
                <wp:positionH relativeFrom="page">
                  <wp:posOffset>923924</wp:posOffset>
                </wp:positionH>
                <wp:positionV relativeFrom="paragraph">
                  <wp:posOffset>175308</wp:posOffset>
                </wp:positionV>
                <wp:extent cx="1495425" cy="400050"/>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5425" cy="400050"/>
                          <a:chOff x="0" y="0"/>
                          <a:chExt cx="1495425" cy="400050"/>
                        </a:xfrm>
                      </wpg:grpSpPr>
                      <wps:wsp>
                        <wps:cNvPr id="124" name="Graphic 124"/>
                        <wps:cNvSpPr/>
                        <wps:spPr>
                          <a:xfrm>
                            <a:off x="4762" y="4762"/>
                            <a:ext cx="1485900" cy="390525"/>
                          </a:xfrm>
                          <a:custGeom>
                            <a:avLst/>
                            <a:gdLst/>
                            <a:ahLst/>
                            <a:cxnLst/>
                            <a:rect l="l" t="t" r="r" b="b"/>
                            <a:pathLst>
                              <a:path w="1485900" h="390525">
                                <a:moveTo>
                                  <a:pt x="0" y="357187"/>
                                </a:moveTo>
                                <a:lnTo>
                                  <a:pt x="0" y="33337"/>
                                </a:lnTo>
                                <a:lnTo>
                                  <a:pt x="0" y="28916"/>
                                </a:lnTo>
                                <a:lnTo>
                                  <a:pt x="845" y="24663"/>
                                </a:lnTo>
                                <a:lnTo>
                                  <a:pt x="2537" y="20579"/>
                                </a:lnTo>
                                <a:lnTo>
                                  <a:pt x="4229" y="16494"/>
                                </a:lnTo>
                                <a:lnTo>
                                  <a:pt x="6638" y="12889"/>
                                </a:lnTo>
                                <a:lnTo>
                                  <a:pt x="9764" y="9764"/>
                                </a:lnTo>
                                <a:lnTo>
                                  <a:pt x="12890" y="6637"/>
                                </a:lnTo>
                                <a:lnTo>
                                  <a:pt x="16495" y="4229"/>
                                </a:lnTo>
                                <a:lnTo>
                                  <a:pt x="20579" y="2537"/>
                                </a:lnTo>
                                <a:lnTo>
                                  <a:pt x="24664" y="845"/>
                                </a:lnTo>
                                <a:lnTo>
                                  <a:pt x="28916" y="0"/>
                                </a:lnTo>
                                <a:lnTo>
                                  <a:pt x="33337" y="0"/>
                                </a:lnTo>
                                <a:lnTo>
                                  <a:pt x="1452562" y="0"/>
                                </a:lnTo>
                                <a:lnTo>
                                  <a:pt x="1456983" y="0"/>
                                </a:lnTo>
                                <a:lnTo>
                                  <a:pt x="1461235" y="845"/>
                                </a:lnTo>
                                <a:lnTo>
                                  <a:pt x="1465319" y="2537"/>
                                </a:lnTo>
                                <a:lnTo>
                                  <a:pt x="1469404" y="4229"/>
                                </a:lnTo>
                                <a:lnTo>
                                  <a:pt x="1473009" y="6637"/>
                                </a:lnTo>
                                <a:lnTo>
                                  <a:pt x="1476135" y="9764"/>
                                </a:lnTo>
                                <a:lnTo>
                                  <a:pt x="1479261" y="12889"/>
                                </a:lnTo>
                                <a:lnTo>
                                  <a:pt x="1481670" y="16494"/>
                                </a:lnTo>
                                <a:lnTo>
                                  <a:pt x="1483362" y="20579"/>
                                </a:lnTo>
                                <a:lnTo>
                                  <a:pt x="1485054" y="24663"/>
                                </a:lnTo>
                                <a:lnTo>
                                  <a:pt x="1485899" y="28916"/>
                                </a:lnTo>
                                <a:lnTo>
                                  <a:pt x="1485899" y="33337"/>
                                </a:lnTo>
                                <a:lnTo>
                                  <a:pt x="1485899" y="357187"/>
                                </a:lnTo>
                                <a:lnTo>
                                  <a:pt x="1485899" y="361608"/>
                                </a:lnTo>
                                <a:lnTo>
                                  <a:pt x="1485054" y="365860"/>
                                </a:lnTo>
                                <a:lnTo>
                                  <a:pt x="1452562" y="390524"/>
                                </a:lnTo>
                                <a:lnTo>
                                  <a:pt x="33337" y="390524"/>
                                </a:lnTo>
                                <a:lnTo>
                                  <a:pt x="28916" y="390524"/>
                                </a:lnTo>
                                <a:lnTo>
                                  <a:pt x="24664" y="389678"/>
                                </a:lnTo>
                                <a:lnTo>
                                  <a:pt x="20579" y="387987"/>
                                </a:lnTo>
                                <a:lnTo>
                                  <a:pt x="16495" y="386295"/>
                                </a:lnTo>
                                <a:lnTo>
                                  <a:pt x="12890" y="383886"/>
                                </a:lnTo>
                                <a:lnTo>
                                  <a:pt x="9764" y="380760"/>
                                </a:lnTo>
                                <a:lnTo>
                                  <a:pt x="6638" y="377634"/>
                                </a:lnTo>
                                <a:lnTo>
                                  <a:pt x="4229" y="374029"/>
                                </a:lnTo>
                                <a:lnTo>
                                  <a:pt x="2537" y="369945"/>
                                </a:lnTo>
                                <a:lnTo>
                                  <a:pt x="845" y="365860"/>
                                </a:lnTo>
                                <a:lnTo>
                                  <a:pt x="0" y="361608"/>
                                </a:lnTo>
                                <a:lnTo>
                                  <a:pt x="0" y="357187"/>
                                </a:lnTo>
                                <a:close/>
                              </a:path>
                            </a:pathLst>
                          </a:custGeom>
                          <a:ln w="9524">
                            <a:solidFill>
                              <a:srgbClr val="FF4E00"/>
                            </a:solidFill>
                            <a:prstDash val="solid"/>
                          </a:ln>
                        </wps:spPr>
                        <wps:bodyPr wrap="square" lIns="0" tIns="0" rIns="0" bIns="0" rtlCol="0">
                          <a:prstTxWarp prst="textNoShape">
                            <a:avLst/>
                          </a:prstTxWarp>
                          <a:noAutofit/>
                        </wps:bodyPr>
                      </wps:wsp>
                      <wps:wsp>
                        <wps:cNvPr id="125" name="Textbox 125"/>
                        <wps:cNvSpPr txBox="1"/>
                        <wps:spPr>
                          <a:xfrm>
                            <a:off x="0" y="0"/>
                            <a:ext cx="1495425" cy="400050"/>
                          </a:xfrm>
                          <a:prstGeom prst="rect">
                            <a:avLst/>
                          </a:prstGeom>
                        </wps:spPr>
                        <wps:txbx>
                          <w:txbxContent>
                            <w:p w14:paraId="2414F947" w14:textId="77777777" w:rsidR="001E615D" w:rsidRDefault="001E615D">
                              <w:pPr>
                                <w:spacing w:before="193"/>
                                <w:ind w:right="7"/>
                                <w:jc w:val="center"/>
                                <w:rPr>
                                  <w:sz w:val="21"/>
                                </w:rPr>
                              </w:pPr>
                              <w:hyperlink w:anchor="_bookmark3" w:history="1">
                                <w:r>
                                  <w:rPr>
                                    <w:spacing w:val="-5"/>
                                    <w:sz w:val="21"/>
                                  </w:rPr>
                                  <w:t>All</w:t>
                                </w:r>
                              </w:hyperlink>
                            </w:p>
                          </w:txbxContent>
                        </wps:txbx>
                        <wps:bodyPr wrap="square" lIns="0" tIns="0" rIns="0" bIns="0" rtlCol="0">
                          <a:noAutofit/>
                        </wps:bodyPr>
                      </wps:wsp>
                    </wpg:wgp>
                  </a:graphicData>
                </a:graphic>
              </wp:anchor>
            </w:drawing>
          </mc:Choice>
          <mc:Fallback>
            <w:pict>
              <v:group w14:anchorId="5F52C8B7" id="Group 123" o:spid="_x0000_s1092" style="position:absolute;margin-left:72.75pt;margin-top:13.8pt;width:117.75pt;height:31.5pt;z-index:-15700992;mso-wrap-distance-left:0;mso-wrap-distance-right:0;mso-position-horizontal-relative:page;mso-position-vertical-relative:text" coordsize="1495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">
                <v:shape id="Graphic 124" o:spid="_x0000_s1093" style="position:absolute;left:47;top:47;width:14859;height:3905;visibility:visible;mso-wrap-style:square;v-text-anchor:top" coordsize="148590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" path="m,357187l,33337,,28916,845,24663,2537,20579,4229,16494,6638,12889,9764,9764,12890,6637,16495,4229,20579,2537,24664,845,28916,r4421,l1452562,r4421,l1461235,845r4084,1692l1469404,4229r3605,2408l1476135,9764r3126,3125l1481670,16494r1692,4085l1485054,24663r845,4253l1485899,33337r,323850l1485899,361608r-845,4252l1452562,390524r-1419225,l28916,390524r-4252,-846l20579,387987r-4084,-1692l12890,383886,9764,380760,6638,377634,4229,374029,2537,369945,845,365860,,361608r,-4421xe" filled="f" strokecolor="#ff4e00" strokeweight=".26456mm">
                  <v:path arrowok="t"/>
                </v:shape>
                <v:shape id="Textbox 125" o:spid="_x0000_s1094" type="#_x0000_t202" style="position:absolute;width:14954;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2414F947" w14:textId="77777777" w:rsidR="001E615D" w:rsidRDefault="001E615D">
                        <w:pPr>
                          <w:spacing w:before="193"/>
                          <w:ind w:right="7"/>
                          <w:jc w:val="center"/>
                          <w:rPr>
                            <w:sz w:val="21"/>
                          </w:rPr>
                        </w:pPr>
                        <w:hyperlink w:anchor="_bookmark3" w:history="1">
                          <w:r>
                            <w:rPr>
                              <w:spacing w:val="-5"/>
                              <w:sz w:val="21"/>
                            </w:rPr>
                            <w:t>All</w:t>
                          </w:r>
                        </w:hyperlink>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16000" behindDoc="1" locked="0" layoutInCell="1" allowOverlap="1" wp14:anchorId="22FBD7FC" wp14:editId="3299B1B8">
                <wp:simplePos x="0" y="0"/>
                <wp:positionH relativeFrom="page">
                  <wp:posOffset>2609849</wp:posOffset>
                </wp:positionH>
                <wp:positionV relativeFrom="paragraph">
                  <wp:posOffset>175308</wp:posOffset>
                </wp:positionV>
                <wp:extent cx="1590675" cy="400050"/>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0675" cy="400050"/>
                          <a:chOff x="0" y="0"/>
                          <a:chExt cx="1590675" cy="400050"/>
                        </a:xfrm>
                      </wpg:grpSpPr>
                      <wps:wsp>
                        <wps:cNvPr id="127" name="Graphic 127"/>
                        <wps:cNvSpPr/>
                        <wps:spPr>
                          <a:xfrm>
                            <a:off x="4762" y="4762"/>
                            <a:ext cx="1581150" cy="390525"/>
                          </a:xfrm>
                          <a:custGeom>
                            <a:avLst/>
                            <a:gdLst/>
                            <a:ahLst/>
                            <a:cxnLst/>
                            <a:rect l="l" t="t" r="r" b="b"/>
                            <a:pathLst>
                              <a:path w="1581150" h="390525">
                                <a:moveTo>
                                  <a:pt x="0" y="357187"/>
                                </a:moveTo>
                                <a:lnTo>
                                  <a:pt x="0" y="33337"/>
                                </a:lnTo>
                                <a:lnTo>
                                  <a:pt x="0" y="28916"/>
                                </a:lnTo>
                                <a:lnTo>
                                  <a:pt x="845" y="24663"/>
                                </a:lnTo>
                                <a:lnTo>
                                  <a:pt x="2537" y="20579"/>
                                </a:lnTo>
                                <a:lnTo>
                                  <a:pt x="4229" y="16494"/>
                                </a:lnTo>
                                <a:lnTo>
                                  <a:pt x="6638" y="12889"/>
                                </a:lnTo>
                                <a:lnTo>
                                  <a:pt x="9764" y="9764"/>
                                </a:lnTo>
                                <a:lnTo>
                                  <a:pt x="12890" y="6637"/>
                                </a:lnTo>
                                <a:lnTo>
                                  <a:pt x="16495" y="4229"/>
                                </a:lnTo>
                                <a:lnTo>
                                  <a:pt x="20579" y="2537"/>
                                </a:lnTo>
                                <a:lnTo>
                                  <a:pt x="24664" y="845"/>
                                </a:lnTo>
                                <a:lnTo>
                                  <a:pt x="28916" y="0"/>
                                </a:lnTo>
                                <a:lnTo>
                                  <a:pt x="33337" y="0"/>
                                </a:lnTo>
                                <a:lnTo>
                                  <a:pt x="1547812" y="0"/>
                                </a:lnTo>
                                <a:lnTo>
                                  <a:pt x="1552233" y="0"/>
                                </a:lnTo>
                                <a:lnTo>
                                  <a:pt x="1556485" y="845"/>
                                </a:lnTo>
                                <a:lnTo>
                                  <a:pt x="1560569" y="2537"/>
                                </a:lnTo>
                                <a:lnTo>
                                  <a:pt x="1564654" y="4229"/>
                                </a:lnTo>
                                <a:lnTo>
                                  <a:pt x="1568259" y="6637"/>
                                </a:lnTo>
                                <a:lnTo>
                                  <a:pt x="1571385" y="9764"/>
                                </a:lnTo>
                                <a:lnTo>
                                  <a:pt x="1574511" y="12889"/>
                                </a:lnTo>
                                <a:lnTo>
                                  <a:pt x="1576920" y="16494"/>
                                </a:lnTo>
                                <a:lnTo>
                                  <a:pt x="1578611" y="20579"/>
                                </a:lnTo>
                                <a:lnTo>
                                  <a:pt x="1580303" y="24663"/>
                                </a:lnTo>
                                <a:lnTo>
                                  <a:pt x="1581149" y="28916"/>
                                </a:lnTo>
                                <a:lnTo>
                                  <a:pt x="1581150" y="33337"/>
                                </a:lnTo>
                                <a:lnTo>
                                  <a:pt x="1581150" y="357187"/>
                                </a:lnTo>
                                <a:lnTo>
                                  <a:pt x="1581149" y="361608"/>
                                </a:lnTo>
                                <a:lnTo>
                                  <a:pt x="1580303" y="365860"/>
                                </a:lnTo>
                                <a:lnTo>
                                  <a:pt x="1578611" y="369945"/>
                                </a:lnTo>
                                <a:lnTo>
                                  <a:pt x="1576920" y="374029"/>
                                </a:lnTo>
                                <a:lnTo>
                                  <a:pt x="1560569" y="387987"/>
                                </a:lnTo>
                                <a:lnTo>
                                  <a:pt x="1556485" y="389678"/>
                                </a:lnTo>
                                <a:lnTo>
                                  <a:pt x="1552233" y="390524"/>
                                </a:lnTo>
                                <a:lnTo>
                                  <a:pt x="1547812" y="390524"/>
                                </a:lnTo>
                                <a:lnTo>
                                  <a:pt x="33337" y="390524"/>
                                </a:lnTo>
                                <a:lnTo>
                                  <a:pt x="9764" y="380760"/>
                                </a:lnTo>
                                <a:lnTo>
                                  <a:pt x="6638" y="377634"/>
                                </a:lnTo>
                                <a:lnTo>
                                  <a:pt x="4229" y="374029"/>
                                </a:lnTo>
                                <a:lnTo>
                                  <a:pt x="2537" y="369945"/>
                                </a:lnTo>
                                <a:lnTo>
                                  <a:pt x="845" y="365860"/>
                                </a:lnTo>
                                <a:lnTo>
                                  <a:pt x="0" y="361608"/>
                                </a:lnTo>
                                <a:lnTo>
                                  <a:pt x="0" y="357187"/>
                                </a:lnTo>
                                <a:close/>
                              </a:path>
                            </a:pathLst>
                          </a:custGeom>
                          <a:ln w="9524">
                            <a:solidFill>
                              <a:srgbClr val="FF4E00"/>
                            </a:solidFill>
                            <a:prstDash val="solid"/>
                          </a:ln>
                        </wps:spPr>
                        <wps:bodyPr wrap="square" lIns="0" tIns="0" rIns="0" bIns="0" rtlCol="0">
                          <a:prstTxWarp prst="textNoShape">
                            <a:avLst/>
                          </a:prstTxWarp>
                          <a:noAutofit/>
                        </wps:bodyPr>
                      </wps:wsp>
                      <wps:wsp>
                        <wps:cNvPr id="128" name="Textbox 128"/>
                        <wps:cNvSpPr txBox="1"/>
                        <wps:spPr>
                          <a:xfrm>
                            <a:off x="0" y="0"/>
                            <a:ext cx="1590675" cy="400050"/>
                          </a:xfrm>
                          <a:prstGeom prst="rect">
                            <a:avLst/>
                          </a:prstGeom>
                        </wps:spPr>
                        <wps:txbx>
                          <w:txbxContent>
                            <w:p w14:paraId="029FAF88" w14:textId="77777777" w:rsidR="001E615D" w:rsidRDefault="001E615D">
                              <w:pPr>
                                <w:spacing w:before="193"/>
                                <w:ind w:left="728"/>
                                <w:rPr>
                                  <w:sz w:val="21"/>
                                </w:rPr>
                              </w:pPr>
                              <w:hyperlink w:anchor="_bookmark4" w:history="1">
                                <w:r>
                                  <w:rPr>
                                    <w:sz w:val="21"/>
                                  </w:rPr>
                                  <w:t xml:space="preserve">End to </w:t>
                                </w:r>
                                <w:r>
                                  <w:rPr>
                                    <w:spacing w:val="-5"/>
                                    <w:sz w:val="21"/>
                                  </w:rPr>
                                  <w:t>End</w:t>
                                </w:r>
                              </w:hyperlink>
                            </w:p>
                          </w:txbxContent>
                        </wps:txbx>
                        <wps:bodyPr wrap="square" lIns="0" tIns="0" rIns="0" bIns="0" rtlCol="0">
                          <a:noAutofit/>
                        </wps:bodyPr>
                      </wps:wsp>
                    </wpg:wgp>
                  </a:graphicData>
                </a:graphic>
              </wp:anchor>
            </w:drawing>
          </mc:Choice>
          <mc:Fallback>
            <w:pict>
              <v:group w14:anchorId="22FBD7FC" id="Group 126" o:spid="_x0000_s1095" style="position:absolute;margin-left:205.5pt;margin-top:13.8pt;width:125.25pt;height:31.5pt;z-index:-15700480;mso-wrap-distance-left:0;mso-wrap-distance-right:0;mso-position-horizontal-relative:page;mso-position-vertical-relative:text" coordsize="15906,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">
                <v:shape id="Graphic 127" o:spid="_x0000_s1096" style="position:absolute;left:47;top:47;width:15812;height:3905;visibility:visible;mso-wrap-style:square;v-text-anchor:top" coordsize="158115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" path="m,357187l,33337,,28916,845,24663,2537,20579,4229,16494,6638,12889,9764,9764,12890,6637,16495,4229,20579,2537,24664,845,28916,r4421,l1547812,r4421,l1556485,845r4084,1692l1564654,4229r3605,2408l1571385,9764r3126,3125l1576920,16494r1691,4085l1580303,24663r846,4253l1581150,33337r,323850l1581149,361608r-846,4252l1578611,369945r-1691,4084l1560569,387987r-4084,1691l1552233,390524r-4421,l33337,390524,9764,380760,6638,377634,4229,374029,2537,369945,845,365860,,361608r,-4421xe" filled="f" strokecolor="#ff4e00" strokeweight=".26456mm">
                  <v:path arrowok="t"/>
                </v:shape>
                <v:shape id="Textbox 128" o:spid="_x0000_s1097" type="#_x0000_t202" style="position:absolute;width:1590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029FAF88" w14:textId="77777777" w:rsidR="001E615D" w:rsidRDefault="001E615D">
                        <w:pPr>
                          <w:spacing w:before="193"/>
                          <w:ind w:left="728"/>
                          <w:rPr>
                            <w:sz w:val="21"/>
                          </w:rPr>
                        </w:pPr>
                        <w:hyperlink w:anchor="_bookmark4" w:history="1">
                          <w:r>
                            <w:rPr>
                              <w:sz w:val="21"/>
                            </w:rPr>
                            <w:t xml:space="preserve">End to </w:t>
                          </w:r>
                          <w:r>
                            <w:rPr>
                              <w:spacing w:val="-5"/>
                              <w:sz w:val="21"/>
                            </w:rPr>
                            <w:t>End</w:t>
                          </w:r>
                        </w:hyperlink>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16512" behindDoc="1" locked="0" layoutInCell="1" allowOverlap="1" wp14:anchorId="4D43AB25" wp14:editId="38099956">
                <wp:simplePos x="0" y="0"/>
                <wp:positionH relativeFrom="page">
                  <wp:posOffset>4391024</wp:posOffset>
                </wp:positionH>
                <wp:positionV relativeFrom="paragraph">
                  <wp:posOffset>175308</wp:posOffset>
                </wp:positionV>
                <wp:extent cx="1619250" cy="400050"/>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9250" cy="400050"/>
                          <a:chOff x="0" y="0"/>
                          <a:chExt cx="1619250" cy="400050"/>
                        </a:xfrm>
                      </wpg:grpSpPr>
                      <wps:wsp>
                        <wps:cNvPr id="130" name="Graphic 130"/>
                        <wps:cNvSpPr/>
                        <wps:spPr>
                          <a:xfrm>
                            <a:off x="4762" y="4762"/>
                            <a:ext cx="1609725" cy="390525"/>
                          </a:xfrm>
                          <a:custGeom>
                            <a:avLst/>
                            <a:gdLst/>
                            <a:ahLst/>
                            <a:cxnLst/>
                            <a:rect l="l" t="t" r="r" b="b"/>
                            <a:pathLst>
                              <a:path w="1609725" h="390525">
                                <a:moveTo>
                                  <a:pt x="0" y="357187"/>
                                </a:moveTo>
                                <a:lnTo>
                                  <a:pt x="0" y="33337"/>
                                </a:lnTo>
                                <a:lnTo>
                                  <a:pt x="0" y="28916"/>
                                </a:lnTo>
                                <a:lnTo>
                                  <a:pt x="845" y="24663"/>
                                </a:lnTo>
                                <a:lnTo>
                                  <a:pt x="2537" y="20579"/>
                                </a:lnTo>
                                <a:lnTo>
                                  <a:pt x="4229" y="16494"/>
                                </a:lnTo>
                                <a:lnTo>
                                  <a:pt x="6638" y="12889"/>
                                </a:lnTo>
                                <a:lnTo>
                                  <a:pt x="9764" y="9764"/>
                                </a:lnTo>
                                <a:lnTo>
                                  <a:pt x="12889" y="6637"/>
                                </a:lnTo>
                                <a:lnTo>
                                  <a:pt x="16495" y="4229"/>
                                </a:lnTo>
                                <a:lnTo>
                                  <a:pt x="20579" y="2537"/>
                                </a:lnTo>
                                <a:lnTo>
                                  <a:pt x="24663" y="845"/>
                                </a:lnTo>
                                <a:lnTo>
                                  <a:pt x="28916" y="0"/>
                                </a:lnTo>
                                <a:lnTo>
                                  <a:pt x="33337" y="0"/>
                                </a:lnTo>
                                <a:lnTo>
                                  <a:pt x="1576387" y="0"/>
                                </a:lnTo>
                                <a:lnTo>
                                  <a:pt x="1580807" y="0"/>
                                </a:lnTo>
                                <a:lnTo>
                                  <a:pt x="1585060" y="845"/>
                                </a:lnTo>
                                <a:lnTo>
                                  <a:pt x="1607186" y="20579"/>
                                </a:lnTo>
                                <a:lnTo>
                                  <a:pt x="1608878" y="24663"/>
                                </a:lnTo>
                                <a:lnTo>
                                  <a:pt x="1609724" y="28916"/>
                                </a:lnTo>
                                <a:lnTo>
                                  <a:pt x="1609725" y="33337"/>
                                </a:lnTo>
                                <a:lnTo>
                                  <a:pt x="1609725" y="357187"/>
                                </a:lnTo>
                                <a:lnTo>
                                  <a:pt x="1609724" y="361608"/>
                                </a:lnTo>
                                <a:lnTo>
                                  <a:pt x="1608878" y="365860"/>
                                </a:lnTo>
                                <a:lnTo>
                                  <a:pt x="1607186" y="369945"/>
                                </a:lnTo>
                                <a:lnTo>
                                  <a:pt x="1605494" y="374029"/>
                                </a:lnTo>
                                <a:lnTo>
                                  <a:pt x="1589144" y="387987"/>
                                </a:lnTo>
                                <a:lnTo>
                                  <a:pt x="1585060" y="389678"/>
                                </a:lnTo>
                                <a:lnTo>
                                  <a:pt x="1580807" y="390524"/>
                                </a:lnTo>
                                <a:lnTo>
                                  <a:pt x="1576387" y="390524"/>
                                </a:lnTo>
                                <a:lnTo>
                                  <a:pt x="33337" y="390524"/>
                                </a:lnTo>
                                <a:lnTo>
                                  <a:pt x="9764" y="380760"/>
                                </a:lnTo>
                                <a:lnTo>
                                  <a:pt x="6638" y="377634"/>
                                </a:lnTo>
                                <a:lnTo>
                                  <a:pt x="4229" y="374029"/>
                                </a:lnTo>
                                <a:lnTo>
                                  <a:pt x="2537" y="369945"/>
                                </a:lnTo>
                                <a:lnTo>
                                  <a:pt x="845" y="365860"/>
                                </a:lnTo>
                                <a:lnTo>
                                  <a:pt x="0" y="361608"/>
                                </a:lnTo>
                                <a:lnTo>
                                  <a:pt x="0" y="357187"/>
                                </a:lnTo>
                                <a:close/>
                              </a:path>
                            </a:pathLst>
                          </a:custGeom>
                          <a:ln w="9524">
                            <a:solidFill>
                              <a:srgbClr val="FF4E00"/>
                            </a:solidFill>
                            <a:prstDash val="solid"/>
                          </a:ln>
                        </wps:spPr>
                        <wps:bodyPr wrap="square" lIns="0" tIns="0" rIns="0" bIns="0" rtlCol="0">
                          <a:prstTxWarp prst="textNoShape">
                            <a:avLst/>
                          </a:prstTxWarp>
                          <a:noAutofit/>
                        </wps:bodyPr>
                      </wps:wsp>
                      <wps:wsp>
                        <wps:cNvPr id="131" name="Textbox 131"/>
                        <wps:cNvSpPr txBox="1"/>
                        <wps:spPr>
                          <a:xfrm>
                            <a:off x="0" y="0"/>
                            <a:ext cx="1619250" cy="400050"/>
                          </a:xfrm>
                          <a:prstGeom prst="rect">
                            <a:avLst/>
                          </a:prstGeom>
                        </wps:spPr>
                        <wps:txbx>
                          <w:txbxContent>
                            <w:p w14:paraId="65E08234" w14:textId="77777777" w:rsidR="001E615D" w:rsidRDefault="001E615D">
                              <w:pPr>
                                <w:spacing w:before="193"/>
                                <w:jc w:val="center"/>
                                <w:rPr>
                                  <w:sz w:val="21"/>
                                </w:rPr>
                              </w:pPr>
                              <w:hyperlink w:anchor="_bookmark4" w:history="1">
                                <w:r>
                                  <w:rPr>
                                    <w:spacing w:val="-5"/>
                                    <w:sz w:val="21"/>
                                  </w:rPr>
                                  <w:t>EPC</w:t>
                                </w:r>
                              </w:hyperlink>
                            </w:p>
                          </w:txbxContent>
                        </wps:txbx>
                        <wps:bodyPr wrap="square" lIns="0" tIns="0" rIns="0" bIns="0" rtlCol="0">
                          <a:noAutofit/>
                        </wps:bodyPr>
                      </wps:wsp>
                    </wpg:wgp>
                  </a:graphicData>
                </a:graphic>
              </wp:anchor>
            </w:drawing>
          </mc:Choice>
          <mc:Fallback>
            <w:pict>
              <v:group w14:anchorId="4D43AB25" id="Group 129" o:spid="_x0000_s1098" style="position:absolute;margin-left:345.75pt;margin-top:13.8pt;width:127.5pt;height:31.5pt;z-index:-15699968;mso-wrap-distance-left:0;mso-wrap-distance-right:0;mso-position-horizontal-relative:page;mso-position-vertical-relative:text" coordsize="1619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">
                <v:shape id="Graphic 130" o:spid="_x0000_s1099" style="position:absolute;left:47;top:47;width:16097;height:3905;visibility:visible;mso-wrap-style:square;v-text-anchor:top" coordsize="1609725,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" path="m,357187l,33337,,28916,845,24663,2537,20579,4229,16494,6638,12889,9764,9764,12889,6637,16495,4229,20579,2537,24663,845,28916,r4421,l1576387,r4420,l1585060,845r22126,19734l1608878,24663r846,4253l1609725,33337r,323850l1609724,361608r-846,4252l1607186,369945r-1692,4084l1589144,387987r-4084,1691l1580807,390524r-4420,l33337,390524,9764,380760,6638,377634,4229,374029,2537,369945,845,365860,,361608r,-4421xe" filled="f" strokecolor="#ff4e00" strokeweight=".26456mm">
                  <v:path arrowok="t"/>
                </v:shape>
                <v:shape id="Textbox 131" o:spid="_x0000_s1100" type="#_x0000_t202" style="position:absolute;width:16192;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65E08234" w14:textId="77777777" w:rsidR="001E615D" w:rsidRDefault="001E615D">
                        <w:pPr>
                          <w:spacing w:before="193"/>
                          <w:jc w:val="center"/>
                          <w:rPr>
                            <w:sz w:val="21"/>
                          </w:rPr>
                        </w:pPr>
                        <w:hyperlink w:anchor="_bookmark4" w:history="1">
                          <w:r>
                            <w:rPr>
                              <w:spacing w:val="-5"/>
                              <w:sz w:val="21"/>
                            </w:rPr>
                            <w:t>EPC</w:t>
                          </w:r>
                        </w:hyperlink>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17024" behindDoc="1" locked="0" layoutInCell="1" allowOverlap="1" wp14:anchorId="634C4B7C" wp14:editId="00F8CCB0">
                <wp:simplePos x="0" y="0"/>
                <wp:positionH relativeFrom="page">
                  <wp:posOffset>6200773</wp:posOffset>
                </wp:positionH>
                <wp:positionV relativeFrom="paragraph">
                  <wp:posOffset>175308</wp:posOffset>
                </wp:positionV>
                <wp:extent cx="1571625" cy="400050"/>
                <wp:effectExtent l="0" t="0" r="0" b="0"/>
                <wp:wrapTopAndBottom/>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71625" cy="400050"/>
                          <a:chOff x="0" y="0"/>
                          <a:chExt cx="1571625" cy="400050"/>
                        </a:xfrm>
                      </wpg:grpSpPr>
                      <wps:wsp>
                        <wps:cNvPr id="133" name="Graphic 133"/>
                        <wps:cNvSpPr/>
                        <wps:spPr>
                          <a:xfrm>
                            <a:off x="4762" y="4762"/>
                            <a:ext cx="1562100" cy="390525"/>
                          </a:xfrm>
                          <a:custGeom>
                            <a:avLst/>
                            <a:gdLst/>
                            <a:ahLst/>
                            <a:cxnLst/>
                            <a:rect l="l" t="t" r="r" b="b"/>
                            <a:pathLst>
                              <a:path w="1562100" h="390525">
                                <a:moveTo>
                                  <a:pt x="0" y="357187"/>
                                </a:moveTo>
                                <a:lnTo>
                                  <a:pt x="0" y="33337"/>
                                </a:lnTo>
                                <a:lnTo>
                                  <a:pt x="0" y="28916"/>
                                </a:lnTo>
                                <a:lnTo>
                                  <a:pt x="845" y="24663"/>
                                </a:lnTo>
                                <a:lnTo>
                                  <a:pt x="2537" y="20579"/>
                                </a:lnTo>
                                <a:lnTo>
                                  <a:pt x="4229" y="16494"/>
                                </a:lnTo>
                                <a:lnTo>
                                  <a:pt x="6638" y="12889"/>
                                </a:lnTo>
                                <a:lnTo>
                                  <a:pt x="9764" y="9764"/>
                                </a:lnTo>
                                <a:lnTo>
                                  <a:pt x="12890" y="6637"/>
                                </a:lnTo>
                                <a:lnTo>
                                  <a:pt x="16495" y="4229"/>
                                </a:lnTo>
                                <a:lnTo>
                                  <a:pt x="20579" y="2537"/>
                                </a:lnTo>
                                <a:lnTo>
                                  <a:pt x="24664" y="845"/>
                                </a:lnTo>
                                <a:lnTo>
                                  <a:pt x="28916" y="0"/>
                                </a:lnTo>
                                <a:lnTo>
                                  <a:pt x="33338" y="0"/>
                                </a:lnTo>
                                <a:lnTo>
                                  <a:pt x="1528762" y="0"/>
                                </a:lnTo>
                                <a:lnTo>
                                  <a:pt x="1533183" y="0"/>
                                </a:lnTo>
                                <a:lnTo>
                                  <a:pt x="1537435" y="845"/>
                                </a:lnTo>
                                <a:lnTo>
                                  <a:pt x="1562100" y="33337"/>
                                </a:lnTo>
                                <a:lnTo>
                                  <a:pt x="1562100" y="357187"/>
                                </a:lnTo>
                                <a:lnTo>
                                  <a:pt x="1541519" y="387987"/>
                                </a:lnTo>
                                <a:lnTo>
                                  <a:pt x="1537435" y="389678"/>
                                </a:lnTo>
                                <a:lnTo>
                                  <a:pt x="1533183" y="390524"/>
                                </a:lnTo>
                                <a:lnTo>
                                  <a:pt x="1528762" y="390524"/>
                                </a:lnTo>
                                <a:lnTo>
                                  <a:pt x="33338" y="390524"/>
                                </a:lnTo>
                                <a:lnTo>
                                  <a:pt x="9764" y="380760"/>
                                </a:lnTo>
                                <a:lnTo>
                                  <a:pt x="6638" y="377634"/>
                                </a:lnTo>
                                <a:lnTo>
                                  <a:pt x="4229" y="374029"/>
                                </a:lnTo>
                                <a:lnTo>
                                  <a:pt x="2537" y="369945"/>
                                </a:lnTo>
                                <a:lnTo>
                                  <a:pt x="845" y="365860"/>
                                </a:lnTo>
                                <a:lnTo>
                                  <a:pt x="0" y="361608"/>
                                </a:lnTo>
                                <a:lnTo>
                                  <a:pt x="0" y="357187"/>
                                </a:lnTo>
                                <a:close/>
                              </a:path>
                            </a:pathLst>
                          </a:custGeom>
                          <a:ln w="9524">
                            <a:solidFill>
                              <a:srgbClr val="FF4E00"/>
                            </a:solidFill>
                            <a:prstDash val="solid"/>
                          </a:ln>
                        </wps:spPr>
                        <wps:bodyPr wrap="square" lIns="0" tIns="0" rIns="0" bIns="0" rtlCol="0">
                          <a:prstTxWarp prst="textNoShape">
                            <a:avLst/>
                          </a:prstTxWarp>
                          <a:noAutofit/>
                        </wps:bodyPr>
                      </wps:wsp>
                      <wps:wsp>
                        <wps:cNvPr id="134" name="Textbox 134"/>
                        <wps:cNvSpPr txBox="1"/>
                        <wps:spPr>
                          <a:xfrm>
                            <a:off x="0" y="0"/>
                            <a:ext cx="1571625" cy="400050"/>
                          </a:xfrm>
                          <a:prstGeom prst="rect">
                            <a:avLst/>
                          </a:prstGeom>
                        </wps:spPr>
                        <wps:txbx>
                          <w:txbxContent>
                            <w:p w14:paraId="3E4611D6" w14:textId="77777777" w:rsidR="001E615D" w:rsidRDefault="001E615D">
                              <w:pPr>
                                <w:spacing w:before="193"/>
                                <w:jc w:val="center"/>
                                <w:rPr>
                                  <w:sz w:val="21"/>
                                </w:rPr>
                              </w:pPr>
                              <w:hyperlink w:anchor="_bookmark4" w:history="1">
                                <w:r>
                                  <w:rPr>
                                    <w:spacing w:val="-5"/>
                                    <w:sz w:val="21"/>
                                  </w:rPr>
                                  <w:t>IPP</w:t>
                                </w:r>
                              </w:hyperlink>
                            </w:p>
                          </w:txbxContent>
                        </wps:txbx>
                        <wps:bodyPr wrap="square" lIns="0" tIns="0" rIns="0" bIns="0" rtlCol="0">
                          <a:noAutofit/>
                        </wps:bodyPr>
                      </wps:wsp>
                    </wpg:wgp>
                  </a:graphicData>
                </a:graphic>
              </wp:anchor>
            </w:drawing>
          </mc:Choice>
          <mc:Fallback>
            <w:pict>
              <v:group w14:anchorId="634C4B7C" id="Group 132" o:spid="_x0000_s1101" style="position:absolute;margin-left:488.25pt;margin-top:13.8pt;width:123.75pt;height:31.5pt;z-index:-15699456;mso-wrap-distance-left:0;mso-wrap-distance-right:0;mso-position-horizontal-relative:page;mso-position-vertical-relative:text" coordsize="15716,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">
                <v:shape id="Graphic 133" o:spid="_x0000_s1102" style="position:absolute;left:47;top:47;width:15621;height:3905;visibility:visible;mso-wrap-style:square;v-text-anchor:top" coordsize="156210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" path="m,357187l,33337,,28916,845,24663,2537,20579,4229,16494,6638,12889,9764,9764,12890,6637,16495,4229,20579,2537,24664,845,28916,r4422,l1528762,r4421,l1537435,845r24665,32492l1562100,357187r-20581,30800l1537435,389678r-4252,846l1528762,390524r-1495424,l9764,380760,6638,377634,4229,374029,2537,369945,845,365860,,361608r,-4421xe" filled="f" strokecolor="#ff4e00" strokeweight=".26456mm">
                  <v:path arrowok="t"/>
                </v:shape>
                <v:shape id="Textbox 134" o:spid="_x0000_s1103" type="#_x0000_t202" style="position:absolute;width:1571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3E4611D6" w14:textId="77777777" w:rsidR="001E615D" w:rsidRDefault="001E615D">
                        <w:pPr>
                          <w:spacing w:before="193"/>
                          <w:jc w:val="center"/>
                          <w:rPr>
                            <w:sz w:val="21"/>
                          </w:rPr>
                        </w:pPr>
                        <w:hyperlink w:anchor="_bookmark4" w:history="1">
                          <w:r>
                            <w:rPr>
                              <w:spacing w:val="-5"/>
                              <w:sz w:val="21"/>
                            </w:rPr>
                            <w:t>IPP</w:t>
                          </w:r>
                        </w:hyperlink>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17536" behindDoc="1" locked="0" layoutInCell="1" allowOverlap="1" wp14:anchorId="63D119FB" wp14:editId="67DEAC2A">
                <wp:simplePos x="0" y="0"/>
                <wp:positionH relativeFrom="page">
                  <wp:posOffset>7962898</wp:posOffset>
                </wp:positionH>
                <wp:positionV relativeFrom="paragraph">
                  <wp:posOffset>175308</wp:posOffset>
                </wp:positionV>
                <wp:extent cx="1819275" cy="400050"/>
                <wp:effectExtent l="0" t="0" r="0" b="0"/>
                <wp:wrapTopAndBottom/>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9275" cy="400050"/>
                          <a:chOff x="0" y="0"/>
                          <a:chExt cx="1819275" cy="400050"/>
                        </a:xfrm>
                      </wpg:grpSpPr>
                      <wps:wsp>
                        <wps:cNvPr id="136" name="Graphic 136"/>
                        <wps:cNvSpPr/>
                        <wps:spPr>
                          <a:xfrm>
                            <a:off x="4762" y="4762"/>
                            <a:ext cx="1809750" cy="390525"/>
                          </a:xfrm>
                          <a:custGeom>
                            <a:avLst/>
                            <a:gdLst/>
                            <a:ahLst/>
                            <a:cxnLst/>
                            <a:rect l="l" t="t" r="r" b="b"/>
                            <a:pathLst>
                              <a:path w="1809750" h="390525">
                                <a:moveTo>
                                  <a:pt x="0" y="357187"/>
                                </a:moveTo>
                                <a:lnTo>
                                  <a:pt x="0" y="33337"/>
                                </a:lnTo>
                                <a:lnTo>
                                  <a:pt x="0" y="28916"/>
                                </a:lnTo>
                                <a:lnTo>
                                  <a:pt x="845" y="24663"/>
                                </a:lnTo>
                                <a:lnTo>
                                  <a:pt x="2537" y="20579"/>
                                </a:lnTo>
                                <a:lnTo>
                                  <a:pt x="4229" y="16494"/>
                                </a:lnTo>
                                <a:lnTo>
                                  <a:pt x="6638" y="12889"/>
                                </a:lnTo>
                                <a:lnTo>
                                  <a:pt x="9764" y="9764"/>
                                </a:lnTo>
                                <a:lnTo>
                                  <a:pt x="12890" y="6637"/>
                                </a:lnTo>
                                <a:lnTo>
                                  <a:pt x="16495" y="4229"/>
                                </a:lnTo>
                                <a:lnTo>
                                  <a:pt x="20579" y="2537"/>
                                </a:lnTo>
                                <a:lnTo>
                                  <a:pt x="24664" y="845"/>
                                </a:lnTo>
                                <a:lnTo>
                                  <a:pt x="28916" y="0"/>
                                </a:lnTo>
                                <a:lnTo>
                                  <a:pt x="33338" y="0"/>
                                </a:lnTo>
                                <a:lnTo>
                                  <a:pt x="1776412" y="0"/>
                                </a:lnTo>
                                <a:lnTo>
                                  <a:pt x="1780833" y="0"/>
                                </a:lnTo>
                                <a:lnTo>
                                  <a:pt x="1785085" y="845"/>
                                </a:lnTo>
                                <a:lnTo>
                                  <a:pt x="1809750" y="33337"/>
                                </a:lnTo>
                                <a:lnTo>
                                  <a:pt x="1809750" y="357187"/>
                                </a:lnTo>
                                <a:lnTo>
                                  <a:pt x="1789169" y="387987"/>
                                </a:lnTo>
                                <a:lnTo>
                                  <a:pt x="1785085" y="389678"/>
                                </a:lnTo>
                                <a:lnTo>
                                  <a:pt x="1780833" y="390524"/>
                                </a:lnTo>
                                <a:lnTo>
                                  <a:pt x="1776412" y="390524"/>
                                </a:lnTo>
                                <a:lnTo>
                                  <a:pt x="33338" y="390524"/>
                                </a:lnTo>
                                <a:lnTo>
                                  <a:pt x="28916" y="390524"/>
                                </a:lnTo>
                                <a:lnTo>
                                  <a:pt x="24664" y="389678"/>
                                </a:lnTo>
                                <a:lnTo>
                                  <a:pt x="20580" y="387987"/>
                                </a:lnTo>
                                <a:lnTo>
                                  <a:pt x="16495" y="386295"/>
                                </a:lnTo>
                                <a:lnTo>
                                  <a:pt x="12890" y="383886"/>
                                </a:lnTo>
                                <a:lnTo>
                                  <a:pt x="9764" y="380760"/>
                                </a:lnTo>
                                <a:lnTo>
                                  <a:pt x="6638" y="377634"/>
                                </a:lnTo>
                                <a:lnTo>
                                  <a:pt x="4229" y="374029"/>
                                </a:lnTo>
                                <a:lnTo>
                                  <a:pt x="2537" y="369945"/>
                                </a:lnTo>
                                <a:lnTo>
                                  <a:pt x="845" y="365860"/>
                                </a:lnTo>
                                <a:lnTo>
                                  <a:pt x="0" y="361608"/>
                                </a:lnTo>
                                <a:lnTo>
                                  <a:pt x="0" y="357187"/>
                                </a:lnTo>
                                <a:close/>
                              </a:path>
                            </a:pathLst>
                          </a:custGeom>
                          <a:ln w="9524">
                            <a:solidFill>
                              <a:srgbClr val="FF4E00"/>
                            </a:solidFill>
                            <a:prstDash val="solid"/>
                          </a:ln>
                        </wps:spPr>
                        <wps:bodyPr wrap="square" lIns="0" tIns="0" rIns="0" bIns="0" rtlCol="0">
                          <a:prstTxWarp prst="textNoShape">
                            <a:avLst/>
                          </a:prstTxWarp>
                          <a:noAutofit/>
                        </wps:bodyPr>
                      </wps:wsp>
                      <wps:wsp>
                        <wps:cNvPr id="137" name="Textbox 137"/>
                        <wps:cNvSpPr txBox="1"/>
                        <wps:spPr>
                          <a:xfrm>
                            <a:off x="0" y="0"/>
                            <a:ext cx="1819275" cy="400050"/>
                          </a:xfrm>
                          <a:prstGeom prst="rect">
                            <a:avLst/>
                          </a:prstGeom>
                        </wps:spPr>
                        <wps:txbx>
                          <w:txbxContent>
                            <w:p w14:paraId="75230F92" w14:textId="77777777" w:rsidR="001E615D" w:rsidRDefault="001E615D">
                              <w:pPr>
                                <w:spacing w:before="193"/>
                                <w:ind w:right="11"/>
                                <w:jc w:val="center"/>
                                <w:rPr>
                                  <w:sz w:val="21"/>
                                </w:rPr>
                              </w:pPr>
                              <w:hyperlink w:anchor="_bookmark4" w:history="1">
                                <w:r>
                                  <w:rPr>
                                    <w:spacing w:val="-2"/>
                                    <w:sz w:val="21"/>
                                  </w:rPr>
                                  <w:t>Rooftop</w:t>
                                </w:r>
                              </w:hyperlink>
                            </w:p>
                          </w:txbxContent>
                        </wps:txbx>
                        <wps:bodyPr wrap="square" lIns="0" tIns="0" rIns="0" bIns="0" rtlCol="0">
                          <a:noAutofit/>
                        </wps:bodyPr>
                      </wps:wsp>
                    </wpg:wgp>
                  </a:graphicData>
                </a:graphic>
              </wp:anchor>
            </w:drawing>
          </mc:Choice>
          <mc:Fallback>
            <w:pict>
              <v:group w14:anchorId="63D119FB" id="Group 135" o:spid="_x0000_s1104" style="position:absolute;margin-left:627pt;margin-top:13.8pt;width:143.25pt;height:31.5pt;z-index:-15698944;mso-wrap-distance-left:0;mso-wrap-distance-right:0;mso-position-horizontal-relative:page;mso-position-vertical-relative:text" coordsize="18192,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">
                <v:shape id="Graphic 136" o:spid="_x0000_s1105" style="position:absolute;left:47;top:47;width:18098;height:3905;visibility:visible;mso-wrap-style:square;v-text-anchor:top" coordsize="180975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" path="m,357187l,33337,,28916,845,24663,2537,20579,4229,16494,6638,12889,9764,9764,12890,6637,16495,4229,20579,2537,24664,845,28916,r4422,l1776412,r4421,l1785085,845r24665,32492l1809750,357187r-20581,30800l1785085,389678r-4252,846l1776412,390524r-1743074,l28916,390524r-4252,-846l20580,387987r-4085,-1692l12890,383886,9764,380760,6638,377634,4229,374029,2537,369945,845,365860,,361608r,-4421xe" filled="f" strokecolor="#ff4e00" strokeweight=".26456mm">
                  <v:path arrowok="t"/>
                </v:shape>
                <v:shape id="Textbox 137" o:spid="_x0000_s1106" type="#_x0000_t202" style="position:absolute;width:18192;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75230F92" w14:textId="77777777" w:rsidR="001E615D" w:rsidRDefault="001E615D">
                        <w:pPr>
                          <w:spacing w:before="193"/>
                          <w:ind w:right="11"/>
                          <w:jc w:val="center"/>
                          <w:rPr>
                            <w:sz w:val="21"/>
                          </w:rPr>
                        </w:pPr>
                        <w:hyperlink w:anchor="_bookmark4" w:history="1">
                          <w:r>
                            <w:rPr>
                              <w:spacing w:val="-2"/>
                              <w:sz w:val="21"/>
                            </w:rPr>
                            <w:t>Rooftop</w:t>
                          </w:r>
                        </w:hyperlink>
                      </w:p>
                    </w:txbxContent>
                  </v:textbox>
                </v:shape>
                <w10:wrap type="topAndBottom" anchorx="page"/>
              </v:group>
            </w:pict>
          </mc:Fallback>
        </mc:AlternateContent>
      </w:r>
    </w:p>
    <w:p w14:paraId="689E9DA7" w14:textId="77777777" w:rsidR="00590F9E" w:rsidRDefault="00590F9E">
      <w:pPr>
        <w:pStyle w:val="BodyText"/>
        <w:rPr>
          <w:sz w:val="20"/>
        </w:rPr>
      </w:pPr>
    </w:p>
    <w:p w14:paraId="2812F5DF" w14:textId="77777777" w:rsidR="00590F9E" w:rsidRDefault="00745046">
      <w:pPr>
        <w:pStyle w:val="BodyText"/>
        <w:spacing w:before="116"/>
        <w:rPr>
          <w:sz w:val="20"/>
        </w:rPr>
      </w:pPr>
      <w:r>
        <w:rPr>
          <w:noProof/>
          <w:sz w:val="20"/>
          <w:lang w:val="en-IN" w:eastAsia="en-IN"/>
        </w:rPr>
        <mc:AlternateContent>
          <mc:Choice Requires="wpg">
            <w:drawing>
              <wp:anchor distT="0" distB="0" distL="0" distR="0" simplePos="0" relativeHeight="487618048" behindDoc="1" locked="0" layoutInCell="1" allowOverlap="1" wp14:anchorId="647FC7D5" wp14:editId="15222AE5">
                <wp:simplePos x="0" y="0"/>
                <wp:positionH relativeFrom="page">
                  <wp:posOffset>876300</wp:posOffset>
                </wp:positionH>
                <wp:positionV relativeFrom="paragraph">
                  <wp:posOffset>234962</wp:posOffset>
                </wp:positionV>
                <wp:extent cx="2790825" cy="1857375"/>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39" name="Image 139">
                            <a:hlinkClick r:id="rId449"/>
                          </pic:cNvPr>
                          <pic:cNvPicPr/>
                        </pic:nvPicPr>
                        <pic:blipFill>
                          <a:blip r:embed="rId450" cstate="print"/>
                          <a:stretch>
                            <a:fillRect/>
                          </a:stretch>
                        </pic:blipFill>
                        <pic:spPr>
                          <a:xfrm>
                            <a:off x="0" y="0"/>
                            <a:ext cx="2790824" cy="1857374"/>
                          </a:xfrm>
                          <a:prstGeom prst="rect">
                            <a:avLst/>
                          </a:prstGeom>
                        </pic:spPr>
                      </pic:pic>
                      <wps:wsp>
                        <wps:cNvPr id="140" name="Textbox 140"/>
                        <wps:cNvSpPr txBox="1"/>
                        <wps:spPr>
                          <a:xfrm>
                            <a:off x="0" y="0"/>
                            <a:ext cx="2790825" cy="1857375"/>
                          </a:xfrm>
                          <a:prstGeom prst="rect">
                            <a:avLst/>
                          </a:prstGeom>
                        </wps:spPr>
                        <wps:txbx>
                          <w:txbxContent>
                            <w:p w14:paraId="30BE94E4" w14:textId="77777777" w:rsidR="001E615D" w:rsidRDefault="001E615D">
                              <w:pPr>
                                <w:rPr>
                                  <w:sz w:val="19"/>
                                </w:rPr>
                              </w:pPr>
                            </w:p>
                            <w:p w14:paraId="1A62BDCE" w14:textId="77777777" w:rsidR="001E615D" w:rsidRDefault="001E615D">
                              <w:pPr>
                                <w:rPr>
                                  <w:sz w:val="19"/>
                                </w:rPr>
                              </w:pPr>
                            </w:p>
                            <w:p w14:paraId="59184C8B" w14:textId="77777777" w:rsidR="001E615D" w:rsidRDefault="001E615D">
                              <w:pPr>
                                <w:rPr>
                                  <w:sz w:val="19"/>
                                </w:rPr>
                              </w:pPr>
                            </w:p>
                            <w:p w14:paraId="143D5FFE" w14:textId="77777777" w:rsidR="001E615D" w:rsidRDefault="001E615D">
                              <w:pPr>
                                <w:rPr>
                                  <w:sz w:val="19"/>
                                </w:rPr>
                              </w:pPr>
                            </w:p>
                            <w:p w14:paraId="1198518B" w14:textId="77777777" w:rsidR="001E615D" w:rsidRDefault="001E615D">
                              <w:pPr>
                                <w:rPr>
                                  <w:sz w:val="19"/>
                                </w:rPr>
                              </w:pPr>
                            </w:p>
                            <w:p w14:paraId="1B7CF2CD" w14:textId="77777777" w:rsidR="001E615D" w:rsidRDefault="001E615D">
                              <w:pPr>
                                <w:rPr>
                                  <w:sz w:val="19"/>
                                </w:rPr>
                              </w:pPr>
                            </w:p>
                            <w:p w14:paraId="237B69E2" w14:textId="77777777" w:rsidR="001E615D" w:rsidRDefault="001E615D">
                              <w:pPr>
                                <w:rPr>
                                  <w:sz w:val="19"/>
                                </w:rPr>
                              </w:pPr>
                            </w:p>
                            <w:p w14:paraId="5099BA8C" w14:textId="77777777" w:rsidR="001E615D" w:rsidRDefault="001E615D">
                              <w:pPr>
                                <w:rPr>
                                  <w:sz w:val="19"/>
                                </w:rPr>
                              </w:pPr>
                            </w:p>
                            <w:p w14:paraId="34967696" w14:textId="77777777" w:rsidR="001E615D" w:rsidRDefault="001E615D">
                              <w:pPr>
                                <w:rPr>
                                  <w:sz w:val="19"/>
                                </w:rPr>
                              </w:pPr>
                            </w:p>
                            <w:p w14:paraId="0B501749" w14:textId="77777777" w:rsidR="001E615D" w:rsidRDefault="001E615D">
                              <w:pPr>
                                <w:spacing w:before="96"/>
                                <w:rPr>
                                  <w:sz w:val="19"/>
                                </w:rPr>
                              </w:pPr>
                            </w:p>
                            <w:bookmarkStart w:id="205" w:name="_bookmark4"/>
                            <w:bookmarkEnd w:id="205"/>
                            <w:p w14:paraId="1A9A073D" w14:textId="77777777" w:rsidR="001E615D" w:rsidRDefault="001E615D">
                              <w:pPr>
                                <w:spacing w:before="1"/>
                                <w:ind w:left="67"/>
                                <w:rPr>
                                  <w:rFonts w:ascii="Arial"/>
                                  <w:b/>
                                  <w:sz w:val="19"/>
                                </w:rPr>
                              </w:pPr>
                              <w:r>
                                <w:fldChar w:fldCharType="begin"/>
                              </w:r>
                              <w:r>
                                <w:instrText xml:space="preserve"> HYPERLINK "https://enrichenergy.com/project/solar-park-mandrup/" \h </w:instrText>
                              </w:r>
                              <w:r>
                                <w:fldChar w:fldCharType="separate"/>
                              </w:r>
                              <w:r>
                                <w:rPr>
                                  <w:rFonts w:ascii="Arial"/>
                                  <w:b/>
                                  <w:sz w:val="19"/>
                                </w:rPr>
                                <w:t>50</w:t>
                              </w:r>
                              <w:r>
                                <w:rPr>
                                  <w:rFonts w:ascii="Arial"/>
                                  <w:b/>
                                  <w:spacing w:val="-4"/>
                                  <w:sz w:val="19"/>
                                </w:rPr>
                                <w:t xml:space="preserve"> </w:t>
                              </w:r>
                              <w:r>
                                <w:rPr>
                                  <w:rFonts w:ascii="Arial"/>
                                  <w:b/>
                                  <w:spacing w:val="-5"/>
                                  <w:sz w:val="19"/>
                                </w:rPr>
                                <w:t>MW</w:t>
                              </w:r>
                              <w:r>
                                <w:rPr>
                                  <w:rFonts w:ascii="Arial"/>
                                  <w:b/>
                                  <w:spacing w:val="-5"/>
                                  <w:sz w:val="19"/>
                                </w:rPr>
                                <w:fldChar w:fldCharType="end"/>
                              </w:r>
                            </w:p>
                            <w:p w14:paraId="22148016" w14:textId="77777777" w:rsidR="001E615D" w:rsidRDefault="001E615D">
                              <w:pPr>
                                <w:spacing w:before="77"/>
                                <w:ind w:left="67"/>
                                <w:rPr>
                                  <w:sz w:val="21"/>
                                </w:rPr>
                              </w:pPr>
                              <w:hyperlink r:id="rId451">
                                <w:r>
                                  <w:rPr>
                                    <w:sz w:val="21"/>
                                  </w:rPr>
                                  <w:t xml:space="preserve">Solar Park Mandrup, </w:t>
                                </w:r>
                                <w:r>
                                  <w:rPr>
                                    <w:spacing w:val="-2"/>
                                    <w:sz w:val="21"/>
                                  </w:rPr>
                                  <w:t>Maharashtra</w:t>
                                </w:r>
                              </w:hyperlink>
                            </w:p>
                          </w:txbxContent>
                        </wps:txbx>
                        <wps:bodyPr wrap="square" lIns="0" tIns="0" rIns="0" bIns="0" rtlCol="0">
                          <a:noAutofit/>
                        </wps:bodyPr>
                      </wps:wsp>
                    </wpg:wgp>
                  </a:graphicData>
                </a:graphic>
              </wp:anchor>
            </w:drawing>
          </mc:Choice>
          <mc:Fallback>
            <w:pict>
              <v:group w14:anchorId="647FC7D5" id="Group 138" o:spid="_x0000_s1107" style="position:absolute;margin-left:69pt;margin-top:18.5pt;width:219.75pt;height:146.25pt;z-index:-15698432;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">
                <v:shape id="Image 139" o:spid="_x0000_s1108" type="#_x0000_t75" href="https://enrichenergy.com/project/solar-park-mandrup/"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" o:button="t">
                  <v:fill o:detectmouseclick="t"/>
                  <v:imagedata r:id="rId452" o:title=""/>
                </v:shape>
                <v:shape id="Textbox 140" o:spid="_x0000_s1109"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30BE94E4" w14:textId="77777777" w:rsidR="001E615D" w:rsidRDefault="001E615D">
                        <w:pPr>
                          <w:rPr>
                            <w:sz w:val="19"/>
                          </w:rPr>
                        </w:pPr>
                      </w:p>
                      <w:p w14:paraId="1A62BDCE" w14:textId="77777777" w:rsidR="001E615D" w:rsidRDefault="001E615D">
                        <w:pPr>
                          <w:rPr>
                            <w:sz w:val="19"/>
                          </w:rPr>
                        </w:pPr>
                      </w:p>
                      <w:p w14:paraId="59184C8B" w14:textId="77777777" w:rsidR="001E615D" w:rsidRDefault="001E615D">
                        <w:pPr>
                          <w:rPr>
                            <w:sz w:val="19"/>
                          </w:rPr>
                        </w:pPr>
                      </w:p>
                      <w:p w14:paraId="143D5FFE" w14:textId="77777777" w:rsidR="001E615D" w:rsidRDefault="001E615D">
                        <w:pPr>
                          <w:rPr>
                            <w:sz w:val="19"/>
                          </w:rPr>
                        </w:pPr>
                      </w:p>
                      <w:p w14:paraId="1198518B" w14:textId="77777777" w:rsidR="001E615D" w:rsidRDefault="001E615D">
                        <w:pPr>
                          <w:rPr>
                            <w:sz w:val="19"/>
                          </w:rPr>
                        </w:pPr>
                      </w:p>
                      <w:p w14:paraId="1B7CF2CD" w14:textId="77777777" w:rsidR="001E615D" w:rsidRDefault="001E615D">
                        <w:pPr>
                          <w:rPr>
                            <w:sz w:val="19"/>
                          </w:rPr>
                        </w:pPr>
                      </w:p>
                      <w:p w14:paraId="237B69E2" w14:textId="77777777" w:rsidR="001E615D" w:rsidRDefault="001E615D">
                        <w:pPr>
                          <w:rPr>
                            <w:sz w:val="19"/>
                          </w:rPr>
                        </w:pPr>
                      </w:p>
                      <w:p w14:paraId="5099BA8C" w14:textId="77777777" w:rsidR="001E615D" w:rsidRDefault="001E615D">
                        <w:pPr>
                          <w:rPr>
                            <w:sz w:val="19"/>
                          </w:rPr>
                        </w:pPr>
                      </w:p>
                      <w:p w14:paraId="34967696" w14:textId="77777777" w:rsidR="001E615D" w:rsidRDefault="001E615D">
                        <w:pPr>
                          <w:rPr>
                            <w:sz w:val="19"/>
                          </w:rPr>
                        </w:pPr>
                      </w:p>
                      <w:p w14:paraId="0B501749" w14:textId="77777777" w:rsidR="001E615D" w:rsidRDefault="001E615D">
                        <w:pPr>
                          <w:spacing w:before="96"/>
                          <w:rPr>
                            <w:sz w:val="19"/>
                          </w:rPr>
                        </w:pPr>
                      </w:p>
                      <w:bookmarkStart w:id="206" w:name="_bookmark4"/>
                      <w:bookmarkEnd w:id="206"/>
                      <w:p w14:paraId="1A9A073D" w14:textId="77777777" w:rsidR="001E615D" w:rsidRDefault="001E615D">
                        <w:pPr>
                          <w:spacing w:before="1"/>
                          <w:ind w:left="67"/>
                          <w:rPr>
                            <w:rFonts w:ascii="Arial"/>
                            <w:b/>
                            <w:sz w:val="19"/>
                          </w:rPr>
                        </w:pPr>
                        <w:r>
                          <w:fldChar w:fldCharType="begin"/>
                        </w:r>
                        <w:r>
                          <w:instrText xml:space="preserve"> HYPERLINK "https://enrichenergy.com/project/solar-park-mandrup/" \h </w:instrText>
                        </w:r>
                        <w:r>
                          <w:fldChar w:fldCharType="separate"/>
                        </w:r>
                        <w:r>
                          <w:rPr>
                            <w:rFonts w:ascii="Arial"/>
                            <w:b/>
                            <w:sz w:val="19"/>
                          </w:rPr>
                          <w:t>50</w:t>
                        </w:r>
                        <w:r>
                          <w:rPr>
                            <w:rFonts w:ascii="Arial"/>
                            <w:b/>
                            <w:spacing w:val="-4"/>
                            <w:sz w:val="19"/>
                          </w:rPr>
                          <w:t xml:space="preserve"> </w:t>
                        </w:r>
                        <w:r>
                          <w:rPr>
                            <w:rFonts w:ascii="Arial"/>
                            <w:b/>
                            <w:spacing w:val="-5"/>
                            <w:sz w:val="19"/>
                          </w:rPr>
                          <w:t>MW</w:t>
                        </w:r>
                        <w:r>
                          <w:rPr>
                            <w:rFonts w:ascii="Arial"/>
                            <w:b/>
                            <w:spacing w:val="-5"/>
                            <w:sz w:val="19"/>
                          </w:rPr>
                          <w:fldChar w:fldCharType="end"/>
                        </w:r>
                      </w:p>
                      <w:p w14:paraId="22148016" w14:textId="77777777" w:rsidR="001E615D" w:rsidRDefault="001E615D">
                        <w:pPr>
                          <w:spacing w:before="77"/>
                          <w:ind w:left="67"/>
                          <w:rPr>
                            <w:sz w:val="21"/>
                          </w:rPr>
                        </w:pPr>
                        <w:hyperlink r:id="rId453">
                          <w:r>
                            <w:rPr>
                              <w:sz w:val="21"/>
                            </w:rPr>
                            <w:t xml:space="preserve">Solar Park Mandrup, </w:t>
                          </w:r>
                          <w:r>
                            <w:rPr>
                              <w:spacing w:val="-2"/>
                              <w:sz w:val="21"/>
                            </w:rPr>
                            <w:t>Maharashtra</w:t>
                          </w:r>
                        </w:hyperlink>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18560" behindDoc="1" locked="0" layoutInCell="1" allowOverlap="1" wp14:anchorId="5AD457F9" wp14:editId="1F3FE1EC">
                <wp:simplePos x="0" y="0"/>
                <wp:positionH relativeFrom="page">
                  <wp:posOffset>3952875</wp:posOffset>
                </wp:positionH>
                <wp:positionV relativeFrom="paragraph">
                  <wp:posOffset>234962</wp:posOffset>
                </wp:positionV>
                <wp:extent cx="2790825" cy="1857375"/>
                <wp:effectExtent l="0" t="0" r="0" b="0"/>
                <wp:wrapTopAndBottom/>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42" name="Image 142">
                            <a:hlinkClick r:id="rId454"/>
                          </pic:cNvPr>
                          <pic:cNvPicPr/>
                        </pic:nvPicPr>
                        <pic:blipFill>
                          <a:blip r:embed="rId455" cstate="print"/>
                          <a:stretch>
                            <a:fillRect/>
                          </a:stretch>
                        </pic:blipFill>
                        <pic:spPr>
                          <a:xfrm>
                            <a:off x="0" y="0"/>
                            <a:ext cx="2790824" cy="1857374"/>
                          </a:xfrm>
                          <a:prstGeom prst="rect">
                            <a:avLst/>
                          </a:prstGeom>
                        </pic:spPr>
                      </pic:pic>
                      <wps:wsp>
                        <wps:cNvPr id="143" name="Textbox 143"/>
                        <wps:cNvSpPr txBox="1"/>
                        <wps:spPr>
                          <a:xfrm>
                            <a:off x="0" y="0"/>
                            <a:ext cx="2790825" cy="1857375"/>
                          </a:xfrm>
                          <a:prstGeom prst="rect">
                            <a:avLst/>
                          </a:prstGeom>
                        </wps:spPr>
                        <wps:txbx>
                          <w:txbxContent>
                            <w:p w14:paraId="355DE4E3" w14:textId="77777777" w:rsidR="001E615D" w:rsidRDefault="001E615D">
                              <w:pPr>
                                <w:rPr>
                                  <w:sz w:val="19"/>
                                </w:rPr>
                              </w:pPr>
                            </w:p>
                            <w:p w14:paraId="6E22A078" w14:textId="77777777" w:rsidR="001E615D" w:rsidRDefault="001E615D">
                              <w:pPr>
                                <w:rPr>
                                  <w:sz w:val="19"/>
                                </w:rPr>
                              </w:pPr>
                            </w:p>
                            <w:p w14:paraId="41730ACA" w14:textId="77777777" w:rsidR="001E615D" w:rsidRDefault="001E615D">
                              <w:pPr>
                                <w:rPr>
                                  <w:sz w:val="19"/>
                                </w:rPr>
                              </w:pPr>
                            </w:p>
                            <w:p w14:paraId="7571B023" w14:textId="77777777" w:rsidR="001E615D" w:rsidRDefault="001E615D">
                              <w:pPr>
                                <w:rPr>
                                  <w:sz w:val="19"/>
                                </w:rPr>
                              </w:pPr>
                            </w:p>
                            <w:p w14:paraId="257F16DE" w14:textId="77777777" w:rsidR="001E615D" w:rsidRDefault="001E615D">
                              <w:pPr>
                                <w:rPr>
                                  <w:sz w:val="19"/>
                                </w:rPr>
                              </w:pPr>
                            </w:p>
                            <w:p w14:paraId="179D08B6" w14:textId="77777777" w:rsidR="001E615D" w:rsidRDefault="001E615D">
                              <w:pPr>
                                <w:rPr>
                                  <w:sz w:val="19"/>
                                </w:rPr>
                              </w:pPr>
                            </w:p>
                            <w:p w14:paraId="7E63DB38" w14:textId="77777777" w:rsidR="001E615D" w:rsidRDefault="001E615D">
                              <w:pPr>
                                <w:rPr>
                                  <w:sz w:val="19"/>
                                </w:rPr>
                              </w:pPr>
                            </w:p>
                            <w:p w14:paraId="57DE00E2" w14:textId="77777777" w:rsidR="001E615D" w:rsidRDefault="001E615D">
                              <w:pPr>
                                <w:rPr>
                                  <w:sz w:val="19"/>
                                </w:rPr>
                              </w:pPr>
                            </w:p>
                            <w:p w14:paraId="7AD4BC95" w14:textId="77777777" w:rsidR="001E615D" w:rsidRDefault="001E615D">
                              <w:pPr>
                                <w:rPr>
                                  <w:sz w:val="19"/>
                                </w:rPr>
                              </w:pPr>
                            </w:p>
                            <w:p w14:paraId="4E53A234" w14:textId="77777777" w:rsidR="001E615D" w:rsidRDefault="001E615D">
                              <w:pPr>
                                <w:spacing w:before="96"/>
                                <w:rPr>
                                  <w:sz w:val="19"/>
                                </w:rPr>
                              </w:pPr>
                            </w:p>
                            <w:p w14:paraId="79828B50" w14:textId="77777777" w:rsidR="001E615D" w:rsidRDefault="001E615D">
                              <w:pPr>
                                <w:spacing w:before="1"/>
                                <w:ind w:left="72"/>
                                <w:rPr>
                                  <w:rFonts w:ascii="Arial"/>
                                  <w:b/>
                                  <w:sz w:val="19"/>
                                </w:rPr>
                              </w:pPr>
                              <w:hyperlink r:id="rId456">
                                <w:r>
                                  <w:rPr>
                                    <w:rFonts w:ascii="Arial"/>
                                    <w:b/>
                                    <w:sz w:val="19"/>
                                  </w:rPr>
                                  <w:t>100</w:t>
                                </w:r>
                                <w:r>
                                  <w:rPr>
                                    <w:rFonts w:ascii="Arial"/>
                                    <w:b/>
                                    <w:spacing w:val="-5"/>
                                    <w:sz w:val="19"/>
                                  </w:rPr>
                                  <w:t xml:space="preserve"> MW</w:t>
                                </w:r>
                              </w:hyperlink>
                            </w:p>
                            <w:p w14:paraId="202787E2" w14:textId="77777777" w:rsidR="001E615D" w:rsidRDefault="001E615D">
                              <w:pPr>
                                <w:spacing w:before="77"/>
                                <w:ind w:left="72"/>
                                <w:rPr>
                                  <w:sz w:val="21"/>
                                </w:rPr>
                              </w:pPr>
                              <w:hyperlink r:id="rId457">
                                <w:r>
                                  <w:rPr>
                                    <w:sz w:val="21"/>
                                  </w:rPr>
                                  <w:t>Solar Park Zaheerabad,</w:t>
                                </w:r>
                                <w:r>
                                  <w:rPr>
                                    <w:spacing w:val="-4"/>
                                    <w:sz w:val="21"/>
                                  </w:rPr>
                                  <w:t xml:space="preserve"> </w:t>
                                </w:r>
                                <w:r>
                                  <w:rPr>
                                    <w:spacing w:val="-2"/>
                                    <w:sz w:val="21"/>
                                  </w:rPr>
                                  <w:t>Telangana</w:t>
                                </w:r>
                              </w:hyperlink>
                            </w:p>
                          </w:txbxContent>
                        </wps:txbx>
                        <wps:bodyPr wrap="square" lIns="0" tIns="0" rIns="0" bIns="0" rtlCol="0">
                          <a:noAutofit/>
                        </wps:bodyPr>
                      </wps:wsp>
                    </wpg:wgp>
                  </a:graphicData>
                </a:graphic>
              </wp:anchor>
            </w:drawing>
          </mc:Choice>
          <mc:Fallback>
            <w:pict>
              <v:group w14:anchorId="5AD457F9" id="Group 141" o:spid="_x0000_s1110" style="position:absolute;margin-left:311.25pt;margin-top:18.5pt;width:219.75pt;height:146.25pt;z-index:-15697920;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">
                <v:shape id="Image 142" o:spid="_x0000_s1111" type="#_x0000_t75" href="https://enrichenergy.com/project/100-mw-solar-park-zaheerabad/"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" o:button="t">
                  <v:fill o:detectmouseclick="t"/>
                  <v:imagedata r:id="rId458" o:title=""/>
                </v:shape>
                <v:shape id="Textbox 143" o:spid="_x0000_s1112"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355DE4E3" w14:textId="77777777" w:rsidR="001E615D" w:rsidRDefault="001E615D">
                        <w:pPr>
                          <w:rPr>
                            <w:sz w:val="19"/>
                          </w:rPr>
                        </w:pPr>
                      </w:p>
                      <w:p w14:paraId="6E22A078" w14:textId="77777777" w:rsidR="001E615D" w:rsidRDefault="001E615D">
                        <w:pPr>
                          <w:rPr>
                            <w:sz w:val="19"/>
                          </w:rPr>
                        </w:pPr>
                      </w:p>
                      <w:p w14:paraId="41730ACA" w14:textId="77777777" w:rsidR="001E615D" w:rsidRDefault="001E615D">
                        <w:pPr>
                          <w:rPr>
                            <w:sz w:val="19"/>
                          </w:rPr>
                        </w:pPr>
                      </w:p>
                      <w:p w14:paraId="7571B023" w14:textId="77777777" w:rsidR="001E615D" w:rsidRDefault="001E615D">
                        <w:pPr>
                          <w:rPr>
                            <w:sz w:val="19"/>
                          </w:rPr>
                        </w:pPr>
                      </w:p>
                      <w:p w14:paraId="257F16DE" w14:textId="77777777" w:rsidR="001E615D" w:rsidRDefault="001E615D">
                        <w:pPr>
                          <w:rPr>
                            <w:sz w:val="19"/>
                          </w:rPr>
                        </w:pPr>
                      </w:p>
                      <w:p w14:paraId="179D08B6" w14:textId="77777777" w:rsidR="001E615D" w:rsidRDefault="001E615D">
                        <w:pPr>
                          <w:rPr>
                            <w:sz w:val="19"/>
                          </w:rPr>
                        </w:pPr>
                      </w:p>
                      <w:p w14:paraId="7E63DB38" w14:textId="77777777" w:rsidR="001E615D" w:rsidRDefault="001E615D">
                        <w:pPr>
                          <w:rPr>
                            <w:sz w:val="19"/>
                          </w:rPr>
                        </w:pPr>
                      </w:p>
                      <w:p w14:paraId="57DE00E2" w14:textId="77777777" w:rsidR="001E615D" w:rsidRDefault="001E615D">
                        <w:pPr>
                          <w:rPr>
                            <w:sz w:val="19"/>
                          </w:rPr>
                        </w:pPr>
                      </w:p>
                      <w:p w14:paraId="7AD4BC95" w14:textId="77777777" w:rsidR="001E615D" w:rsidRDefault="001E615D">
                        <w:pPr>
                          <w:rPr>
                            <w:sz w:val="19"/>
                          </w:rPr>
                        </w:pPr>
                      </w:p>
                      <w:p w14:paraId="4E53A234" w14:textId="77777777" w:rsidR="001E615D" w:rsidRDefault="001E615D">
                        <w:pPr>
                          <w:spacing w:before="96"/>
                          <w:rPr>
                            <w:sz w:val="19"/>
                          </w:rPr>
                        </w:pPr>
                      </w:p>
                      <w:p w14:paraId="79828B50" w14:textId="77777777" w:rsidR="001E615D" w:rsidRDefault="001E615D">
                        <w:pPr>
                          <w:spacing w:before="1"/>
                          <w:ind w:left="72"/>
                          <w:rPr>
                            <w:rFonts w:ascii="Arial"/>
                            <w:b/>
                            <w:sz w:val="19"/>
                          </w:rPr>
                        </w:pPr>
                        <w:hyperlink r:id="rId459">
                          <w:r>
                            <w:rPr>
                              <w:rFonts w:ascii="Arial"/>
                              <w:b/>
                              <w:sz w:val="19"/>
                            </w:rPr>
                            <w:t>100</w:t>
                          </w:r>
                          <w:r>
                            <w:rPr>
                              <w:rFonts w:ascii="Arial"/>
                              <w:b/>
                              <w:spacing w:val="-5"/>
                              <w:sz w:val="19"/>
                            </w:rPr>
                            <w:t xml:space="preserve"> MW</w:t>
                          </w:r>
                        </w:hyperlink>
                      </w:p>
                      <w:p w14:paraId="202787E2" w14:textId="77777777" w:rsidR="001E615D" w:rsidRDefault="001E615D">
                        <w:pPr>
                          <w:spacing w:before="77"/>
                          <w:ind w:left="72"/>
                          <w:rPr>
                            <w:sz w:val="21"/>
                          </w:rPr>
                        </w:pPr>
                        <w:hyperlink r:id="rId460">
                          <w:r>
                            <w:rPr>
                              <w:sz w:val="21"/>
                            </w:rPr>
                            <w:t>Solar Park Zaheerabad,</w:t>
                          </w:r>
                          <w:r>
                            <w:rPr>
                              <w:spacing w:val="-4"/>
                              <w:sz w:val="21"/>
                            </w:rPr>
                            <w:t xml:space="preserve"> </w:t>
                          </w:r>
                          <w:r>
                            <w:rPr>
                              <w:spacing w:val="-2"/>
                              <w:sz w:val="21"/>
                            </w:rPr>
                            <w:t>Telangana</w:t>
                          </w:r>
                        </w:hyperlink>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19072" behindDoc="1" locked="0" layoutInCell="1" allowOverlap="1" wp14:anchorId="70CAD4E0" wp14:editId="305593C8">
                <wp:simplePos x="0" y="0"/>
                <wp:positionH relativeFrom="page">
                  <wp:posOffset>7029450</wp:posOffset>
                </wp:positionH>
                <wp:positionV relativeFrom="paragraph">
                  <wp:posOffset>234962</wp:posOffset>
                </wp:positionV>
                <wp:extent cx="2790825" cy="1857375"/>
                <wp:effectExtent l="0" t="0" r="0" b="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45" name="Image 145">
                            <a:hlinkClick r:id="rId461"/>
                          </pic:cNvPr>
                          <pic:cNvPicPr/>
                        </pic:nvPicPr>
                        <pic:blipFill>
                          <a:blip r:embed="rId462" cstate="print"/>
                          <a:stretch>
                            <a:fillRect/>
                          </a:stretch>
                        </pic:blipFill>
                        <pic:spPr>
                          <a:xfrm>
                            <a:off x="0" y="0"/>
                            <a:ext cx="2790824" cy="1857374"/>
                          </a:xfrm>
                          <a:prstGeom prst="rect">
                            <a:avLst/>
                          </a:prstGeom>
                        </pic:spPr>
                      </pic:pic>
                      <wps:wsp>
                        <wps:cNvPr id="146" name="Textbox 146"/>
                        <wps:cNvSpPr txBox="1"/>
                        <wps:spPr>
                          <a:xfrm>
                            <a:off x="0" y="0"/>
                            <a:ext cx="2790825" cy="1857375"/>
                          </a:xfrm>
                          <a:prstGeom prst="rect">
                            <a:avLst/>
                          </a:prstGeom>
                        </wps:spPr>
                        <wps:txbx>
                          <w:txbxContent>
                            <w:p w14:paraId="0AF72F10" w14:textId="77777777" w:rsidR="001E615D" w:rsidRDefault="001E615D">
                              <w:pPr>
                                <w:rPr>
                                  <w:sz w:val="19"/>
                                </w:rPr>
                              </w:pPr>
                            </w:p>
                            <w:p w14:paraId="47D52C23" w14:textId="77777777" w:rsidR="001E615D" w:rsidRDefault="001E615D">
                              <w:pPr>
                                <w:rPr>
                                  <w:sz w:val="19"/>
                                </w:rPr>
                              </w:pPr>
                            </w:p>
                            <w:p w14:paraId="580B24D0" w14:textId="77777777" w:rsidR="001E615D" w:rsidRDefault="001E615D">
                              <w:pPr>
                                <w:rPr>
                                  <w:sz w:val="19"/>
                                </w:rPr>
                              </w:pPr>
                            </w:p>
                            <w:p w14:paraId="3E902132" w14:textId="77777777" w:rsidR="001E615D" w:rsidRDefault="001E615D">
                              <w:pPr>
                                <w:rPr>
                                  <w:sz w:val="19"/>
                                </w:rPr>
                              </w:pPr>
                            </w:p>
                            <w:p w14:paraId="3A5648A4" w14:textId="77777777" w:rsidR="001E615D" w:rsidRDefault="001E615D">
                              <w:pPr>
                                <w:rPr>
                                  <w:sz w:val="19"/>
                                </w:rPr>
                              </w:pPr>
                            </w:p>
                            <w:p w14:paraId="1B2D8E60" w14:textId="77777777" w:rsidR="001E615D" w:rsidRDefault="001E615D">
                              <w:pPr>
                                <w:rPr>
                                  <w:sz w:val="19"/>
                                </w:rPr>
                              </w:pPr>
                            </w:p>
                            <w:p w14:paraId="3DBBC7B3" w14:textId="77777777" w:rsidR="001E615D" w:rsidRDefault="001E615D">
                              <w:pPr>
                                <w:rPr>
                                  <w:sz w:val="19"/>
                                </w:rPr>
                              </w:pPr>
                            </w:p>
                            <w:p w14:paraId="67E8FB29" w14:textId="77777777" w:rsidR="001E615D" w:rsidRDefault="001E615D">
                              <w:pPr>
                                <w:rPr>
                                  <w:sz w:val="19"/>
                                </w:rPr>
                              </w:pPr>
                            </w:p>
                            <w:p w14:paraId="6FF84BA1" w14:textId="77777777" w:rsidR="001E615D" w:rsidRDefault="001E615D">
                              <w:pPr>
                                <w:rPr>
                                  <w:sz w:val="19"/>
                                </w:rPr>
                              </w:pPr>
                            </w:p>
                            <w:p w14:paraId="237A435F" w14:textId="77777777" w:rsidR="001E615D" w:rsidRDefault="001E615D">
                              <w:pPr>
                                <w:spacing w:before="96"/>
                                <w:rPr>
                                  <w:sz w:val="19"/>
                                </w:rPr>
                              </w:pPr>
                            </w:p>
                            <w:p w14:paraId="24774BEF" w14:textId="77777777" w:rsidR="001E615D" w:rsidRDefault="001E615D">
                              <w:pPr>
                                <w:spacing w:before="1"/>
                                <w:ind w:left="77"/>
                                <w:rPr>
                                  <w:rFonts w:ascii="Arial"/>
                                  <w:b/>
                                  <w:sz w:val="19"/>
                                </w:rPr>
                              </w:pPr>
                              <w:hyperlink r:id="rId463">
                                <w:r>
                                  <w:rPr>
                                    <w:rFonts w:ascii="Arial"/>
                                    <w:b/>
                                    <w:sz w:val="19"/>
                                  </w:rPr>
                                  <w:t>50</w:t>
                                </w:r>
                                <w:r>
                                  <w:rPr>
                                    <w:rFonts w:ascii="Arial"/>
                                    <w:b/>
                                    <w:spacing w:val="-4"/>
                                    <w:sz w:val="19"/>
                                  </w:rPr>
                                  <w:t xml:space="preserve"> </w:t>
                                </w:r>
                                <w:r>
                                  <w:rPr>
                                    <w:rFonts w:ascii="Arial"/>
                                    <w:b/>
                                    <w:spacing w:val="-5"/>
                                    <w:sz w:val="19"/>
                                  </w:rPr>
                                  <w:t>MW</w:t>
                                </w:r>
                              </w:hyperlink>
                            </w:p>
                            <w:p w14:paraId="0FA8E10D" w14:textId="77777777" w:rsidR="001E615D" w:rsidRDefault="001E615D">
                              <w:pPr>
                                <w:spacing w:before="77"/>
                                <w:ind w:left="77"/>
                                <w:rPr>
                                  <w:sz w:val="21"/>
                                </w:rPr>
                              </w:pPr>
                              <w:hyperlink r:id="rId464">
                                <w:r>
                                  <w:rPr>
                                    <w:sz w:val="21"/>
                                  </w:rPr>
                                  <w:t xml:space="preserve">Solar Park </w:t>
                                </w:r>
                                <w:proofErr w:type="spellStart"/>
                                <w:r>
                                  <w:rPr>
                                    <w:sz w:val="21"/>
                                  </w:rPr>
                                  <w:t>Karajagi</w:t>
                                </w:r>
                                <w:proofErr w:type="spellEnd"/>
                                <w:r>
                                  <w:rPr>
                                    <w:sz w:val="21"/>
                                  </w:rPr>
                                  <w:t xml:space="preserve">, </w:t>
                                </w:r>
                                <w:r>
                                  <w:rPr>
                                    <w:spacing w:val="-2"/>
                                    <w:sz w:val="21"/>
                                  </w:rPr>
                                  <w:t>Maharashtra</w:t>
                                </w:r>
                              </w:hyperlink>
                            </w:p>
                          </w:txbxContent>
                        </wps:txbx>
                        <wps:bodyPr wrap="square" lIns="0" tIns="0" rIns="0" bIns="0" rtlCol="0">
                          <a:noAutofit/>
                        </wps:bodyPr>
                      </wps:wsp>
                    </wpg:wgp>
                  </a:graphicData>
                </a:graphic>
              </wp:anchor>
            </w:drawing>
          </mc:Choice>
          <mc:Fallback>
            <w:pict>
              <v:group w14:anchorId="70CAD4E0" id="Group 144" o:spid="_x0000_s1113" style="position:absolute;margin-left:553.5pt;margin-top:18.5pt;width:219.75pt;height:146.25pt;z-index:-15697408;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">
                <v:shape id="Image 145" o:spid="_x0000_s1114" type="#_x0000_t75" href="https://enrichenergy.com/project/50-mw-solar-park-karajagi/"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" o:button="t">
                  <v:fill o:detectmouseclick="t"/>
                  <v:imagedata r:id="rId465" o:title=""/>
                </v:shape>
                <v:shape id="Textbox 146" o:spid="_x0000_s1115"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0AF72F10" w14:textId="77777777" w:rsidR="001E615D" w:rsidRDefault="001E615D">
                        <w:pPr>
                          <w:rPr>
                            <w:sz w:val="19"/>
                          </w:rPr>
                        </w:pPr>
                      </w:p>
                      <w:p w14:paraId="47D52C23" w14:textId="77777777" w:rsidR="001E615D" w:rsidRDefault="001E615D">
                        <w:pPr>
                          <w:rPr>
                            <w:sz w:val="19"/>
                          </w:rPr>
                        </w:pPr>
                      </w:p>
                      <w:p w14:paraId="580B24D0" w14:textId="77777777" w:rsidR="001E615D" w:rsidRDefault="001E615D">
                        <w:pPr>
                          <w:rPr>
                            <w:sz w:val="19"/>
                          </w:rPr>
                        </w:pPr>
                      </w:p>
                      <w:p w14:paraId="3E902132" w14:textId="77777777" w:rsidR="001E615D" w:rsidRDefault="001E615D">
                        <w:pPr>
                          <w:rPr>
                            <w:sz w:val="19"/>
                          </w:rPr>
                        </w:pPr>
                      </w:p>
                      <w:p w14:paraId="3A5648A4" w14:textId="77777777" w:rsidR="001E615D" w:rsidRDefault="001E615D">
                        <w:pPr>
                          <w:rPr>
                            <w:sz w:val="19"/>
                          </w:rPr>
                        </w:pPr>
                      </w:p>
                      <w:p w14:paraId="1B2D8E60" w14:textId="77777777" w:rsidR="001E615D" w:rsidRDefault="001E615D">
                        <w:pPr>
                          <w:rPr>
                            <w:sz w:val="19"/>
                          </w:rPr>
                        </w:pPr>
                      </w:p>
                      <w:p w14:paraId="3DBBC7B3" w14:textId="77777777" w:rsidR="001E615D" w:rsidRDefault="001E615D">
                        <w:pPr>
                          <w:rPr>
                            <w:sz w:val="19"/>
                          </w:rPr>
                        </w:pPr>
                      </w:p>
                      <w:p w14:paraId="67E8FB29" w14:textId="77777777" w:rsidR="001E615D" w:rsidRDefault="001E615D">
                        <w:pPr>
                          <w:rPr>
                            <w:sz w:val="19"/>
                          </w:rPr>
                        </w:pPr>
                      </w:p>
                      <w:p w14:paraId="6FF84BA1" w14:textId="77777777" w:rsidR="001E615D" w:rsidRDefault="001E615D">
                        <w:pPr>
                          <w:rPr>
                            <w:sz w:val="19"/>
                          </w:rPr>
                        </w:pPr>
                      </w:p>
                      <w:p w14:paraId="237A435F" w14:textId="77777777" w:rsidR="001E615D" w:rsidRDefault="001E615D">
                        <w:pPr>
                          <w:spacing w:before="96"/>
                          <w:rPr>
                            <w:sz w:val="19"/>
                          </w:rPr>
                        </w:pPr>
                      </w:p>
                      <w:p w14:paraId="24774BEF" w14:textId="77777777" w:rsidR="001E615D" w:rsidRDefault="001E615D">
                        <w:pPr>
                          <w:spacing w:before="1"/>
                          <w:ind w:left="77"/>
                          <w:rPr>
                            <w:rFonts w:ascii="Arial"/>
                            <w:b/>
                            <w:sz w:val="19"/>
                          </w:rPr>
                        </w:pPr>
                        <w:hyperlink r:id="rId466">
                          <w:r>
                            <w:rPr>
                              <w:rFonts w:ascii="Arial"/>
                              <w:b/>
                              <w:sz w:val="19"/>
                            </w:rPr>
                            <w:t>50</w:t>
                          </w:r>
                          <w:r>
                            <w:rPr>
                              <w:rFonts w:ascii="Arial"/>
                              <w:b/>
                              <w:spacing w:val="-4"/>
                              <w:sz w:val="19"/>
                            </w:rPr>
                            <w:t xml:space="preserve"> </w:t>
                          </w:r>
                          <w:r>
                            <w:rPr>
                              <w:rFonts w:ascii="Arial"/>
                              <w:b/>
                              <w:spacing w:val="-5"/>
                              <w:sz w:val="19"/>
                            </w:rPr>
                            <w:t>MW</w:t>
                          </w:r>
                        </w:hyperlink>
                      </w:p>
                      <w:p w14:paraId="0FA8E10D" w14:textId="77777777" w:rsidR="001E615D" w:rsidRDefault="001E615D">
                        <w:pPr>
                          <w:spacing w:before="77"/>
                          <w:ind w:left="77"/>
                          <w:rPr>
                            <w:sz w:val="21"/>
                          </w:rPr>
                        </w:pPr>
                        <w:hyperlink r:id="rId467">
                          <w:r>
                            <w:rPr>
                              <w:sz w:val="21"/>
                            </w:rPr>
                            <w:t xml:space="preserve">Solar Park </w:t>
                          </w:r>
                          <w:proofErr w:type="spellStart"/>
                          <w:r>
                            <w:rPr>
                              <w:sz w:val="21"/>
                            </w:rPr>
                            <w:t>Karajagi</w:t>
                          </w:r>
                          <w:proofErr w:type="spellEnd"/>
                          <w:r>
                            <w:rPr>
                              <w:sz w:val="21"/>
                            </w:rPr>
                            <w:t xml:space="preserve">, </w:t>
                          </w:r>
                          <w:r>
                            <w:rPr>
                              <w:spacing w:val="-2"/>
                              <w:sz w:val="21"/>
                            </w:rPr>
                            <w:t>Maharashtra</w:t>
                          </w:r>
                        </w:hyperlink>
                      </w:p>
                    </w:txbxContent>
                  </v:textbox>
                </v:shape>
                <w10:wrap type="topAndBottom" anchorx="page"/>
              </v:group>
            </w:pict>
          </mc:Fallback>
        </mc:AlternateContent>
      </w:r>
    </w:p>
    <w:p w14:paraId="7A6F3C8E" w14:textId="77777777" w:rsidR="00590F9E" w:rsidRDefault="00590F9E">
      <w:pPr>
        <w:pStyle w:val="BodyText"/>
        <w:spacing w:before="4"/>
        <w:rPr>
          <w:sz w:val="20"/>
        </w:rPr>
      </w:pPr>
    </w:p>
    <w:p w14:paraId="18731DE8" w14:textId="77777777" w:rsidR="00590F9E" w:rsidRDefault="00590F9E">
      <w:pPr>
        <w:pStyle w:val="BodyText"/>
        <w:rPr>
          <w:sz w:val="20"/>
        </w:rPr>
        <w:sectPr w:rsidR="00590F9E">
          <w:pgSz w:w="16840" w:h="11900" w:orient="landscape"/>
          <w:pgMar w:top="1320" w:right="425" w:bottom="280" w:left="850" w:header="720" w:footer="720" w:gutter="0"/>
          <w:cols w:space="720"/>
        </w:sectPr>
      </w:pPr>
    </w:p>
    <w:p w14:paraId="134F0CC0" w14:textId="77777777" w:rsidR="00590F9E" w:rsidRDefault="00745046">
      <w:pPr>
        <w:spacing w:before="94" w:line="297" w:lineRule="auto"/>
        <w:ind w:left="522" w:right="38"/>
        <w:rPr>
          <w:sz w:val="21"/>
        </w:rPr>
      </w:pPr>
      <w:r>
        <w:rPr>
          <w:noProof/>
          <w:sz w:val="21"/>
          <w:lang w:val="en-IN" w:eastAsia="en-IN"/>
        </w:rPr>
        <w:lastRenderedPageBreak/>
        <mc:AlternateContent>
          <mc:Choice Requires="wps">
            <w:drawing>
              <wp:anchor distT="0" distB="0" distL="0" distR="0" simplePos="0" relativeHeight="15760384" behindDoc="0" locked="0" layoutInCell="1" allowOverlap="1" wp14:anchorId="5E13239D" wp14:editId="1F4A3493">
                <wp:simplePos x="0" y="0"/>
                <wp:positionH relativeFrom="page">
                  <wp:posOffset>10380395</wp:posOffset>
                </wp:positionH>
                <wp:positionV relativeFrom="page">
                  <wp:posOffset>4652391</wp:posOffset>
                </wp:positionV>
                <wp:extent cx="174625" cy="72199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742AF3EC"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5E13239D" id="Textbox 147" o:spid="_x0000_s1116" type="#_x0000_t202" style="position:absolute;left:0;text-align:left;margin-left:817.35pt;margin-top:366.35pt;width:13.75pt;height:56.85pt;z-index:1576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" filled="f" stroked="f">
                <v:path arrowok="t"/>
                <v:textbox style="layout-flow:vertical;mso-layout-flow-alt:bottom-to-top" inset="0,0,0,0">
                  <w:txbxContent>
                    <w:p w14:paraId="742AF3EC"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hyperlink r:id="rId468">
        <w:r>
          <w:rPr>
            <w:spacing w:val="-2"/>
            <w:sz w:val="21"/>
          </w:rPr>
          <w:t>(https://enrichenergy.com/project/solar-park-</w:t>
        </w:r>
      </w:hyperlink>
      <w:r>
        <w:rPr>
          <w:spacing w:val="-2"/>
          <w:sz w:val="21"/>
        </w:rPr>
        <w:t xml:space="preserve"> </w:t>
      </w:r>
      <w:hyperlink r:id="rId469">
        <w:proofErr w:type="spellStart"/>
        <w:r>
          <w:rPr>
            <w:spacing w:val="-2"/>
            <w:sz w:val="21"/>
          </w:rPr>
          <w:t>mandrup</w:t>
        </w:r>
        <w:proofErr w:type="spellEnd"/>
        <w:r>
          <w:rPr>
            <w:spacing w:val="-2"/>
            <w:sz w:val="21"/>
          </w:rPr>
          <w:t>/)</w:t>
        </w:r>
      </w:hyperlink>
    </w:p>
    <w:p w14:paraId="5AA8CF74" w14:textId="77777777" w:rsidR="00590F9E" w:rsidRDefault="00745046">
      <w:pPr>
        <w:spacing w:before="94" w:line="297" w:lineRule="auto"/>
        <w:ind w:left="522" w:right="38"/>
        <w:rPr>
          <w:sz w:val="21"/>
        </w:rPr>
      </w:pPr>
      <w:r>
        <w:br w:type="column"/>
      </w:r>
      <w:r>
        <w:rPr>
          <w:rFonts w:ascii="Times New Roman"/>
          <w:spacing w:val="-53"/>
          <w:sz w:val="21"/>
          <w:u w:val="single"/>
        </w:rPr>
        <w:lastRenderedPageBreak/>
        <w:t xml:space="preserve"> </w:t>
      </w:r>
      <w:hyperlink r:id="rId470">
        <w:r>
          <w:rPr>
            <w:spacing w:val="-2"/>
            <w:sz w:val="21"/>
          </w:rPr>
          <w:t>(</w:t>
        </w:r>
        <w:r>
          <w:rPr>
            <w:spacing w:val="-2"/>
            <w:sz w:val="21"/>
            <w:u w:val="single"/>
          </w:rPr>
          <w:t>https://enrichener</w:t>
        </w:r>
        <w:r>
          <w:rPr>
            <w:spacing w:val="-2"/>
            <w:sz w:val="21"/>
          </w:rPr>
          <w:t>gy</w:t>
        </w:r>
        <w:r>
          <w:rPr>
            <w:spacing w:val="-38"/>
            <w:sz w:val="21"/>
            <w:u w:val="single"/>
          </w:rPr>
          <w:t xml:space="preserve"> </w:t>
        </w:r>
        <w:r>
          <w:rPr>
            <w:spacing w:val="-2"/>
            <w:sz w:val="21"/>
            <w:u w:val="single"/>
          </w:rPr>
          <w:t>.com/pro</w:t>
        </w:r>
        <w:r>
          <w:rPr>
            <w:spacing w:val="-2"/>
            <w:sz w:val="21"/>
          </w:rPr>
          <w:t>j</w:t>
        </w:r>
        <w:r>
          <w:rPr>
            <w:spacing w:val="-2"/>
            <w:sz w:val="21"/>
            <w:u w:val="single"/>
          </w:rPr>
          <w:t>ect/100-mw-</w:t>
        </w:r>
      </w:hyperlink>
      <w:r>
        <w:rPr>
          <w:spacing w:val="-2"/>
          <w:sz w:val="21"/>
        </w:rPr>
        <w:t xml:space="preserve"> </w:t>
      </w:r>
      <w:hyperlink r:id="rId471">
        <w:r>
          <w:rPr>
            <w:spacing w:val="-2"/>
            <w:sz w:val="21"/>
            <w:u w:val="single"/>
          </w:rPr>
          <w:t>solar-park-</w:t>
        </w:r>
        <w:proofErr w:type="spellStart"/>
        <w:r>
          <w:rPr>
            <w:spacing w:val="-2"/>
            <w:sz w:val="21"/>
            <w:u w:val="single"/>
          </w:rPr>
          <w:t>zaheerabad</w:t>
        </w:r>
        <w:proofErr w:type="spellEnd"/>
        <w:r>
          <w:rPr>
            <w:spacing w:val="-2"/>
            <w:sz w:val="21"/>
            <w:u w:val="single"/>
          </w:rPr>
          <w:t>/</w:t>
        </w:r>
        <w:r>
          <w:rPr>
            <w:spacing w:val="-2"/>
            <w:sz w:val="21"/>
          </w:rPr>
          <w:t>)</w:t>
        </w:r>
      </w:hyperlink>
    </w:p>
    <w:p w14:paraId="192B8DB4" w14:textId="77777777" w:rsidR="00590F9E" w:rsidRDefault="00745046">
      <w:pPr>
        <w:spacing w:before="94" w:line="297" w:lineRule="auto"/>
        <w:ind w:left="522" w:right="1013"/>
        <w:rPr>
          <w:sz w:val="21"/>
        </w:rPr>
      </w:pPr>
      <w:r>
        <w:br w:type="column"/>
      </w:r>
      <w:hyperlink r:id="rId472">
        <w:r>
          <w:rPr>
            <w:spacing w:val="-2"/>
            <w:sz w:val="21"/>
          </w:rPr>
          <w:t>(https://enrichenergy.com/project/50-mw-solar-</w:t>
        </w:r>
      </w:hyperlink>
      <w:r>
        <w:rPr>
          <w:spacing w:val="-2"/>
          <w:sz w:val="21"/>
        </w:rPr>
        <w:t xml:space="preserve"> </w:t>
      </w:r>
      <w:hyperlink r:id="rId473">
        <w:r>
          <w:rPr>
            <w:spacing w:val="-2"/>
            <w:sz w:val="21"/>
          </w:rPr>
          <w:t>park-</w:t>
        </w:r>
        <w:proofErr w:type="spellStart"/>
        <w:r>
          <w:rPr>
            <w:spacing w:val="-2"/>
            <w:sz w:val="21"/>
          </w:rPr>
          <w:t>karajagi</w:t>
        </w:r>
        <w:proofErr w:type="spellEnd"/>
        <w:r>
          <w:rPr>
            <w:spacing w:val="-2"/>
            <w:sz w:val="21"/>
          </w:rPr>
          <w:t>/)</w:t>
        </w:r>
      </w:hyperlink>
    </w:p>
    <w:p w14:paraId="36E7EFD5" w14:textId="77777777" w:rsidR="00590F9E" w:rsidRDefault="00590F9E">
      <w:pPr>
        <w:spacing w:line="297" w:lineRule="auto"/>
        <w:rPr>
          <w:sz w:val="21"/>
        </w:rPr>
        <w:sectPr w:rsidR="00590F9E">
          <w:type w:val="continuous"/>
          <w:pgSz w:w="16840" w:h="11900" w:orient="landscape"/>
          <w:pgMar w:top="260" w:right="425" w:bottom="280" w:left="850" w:header="720" w:footer="720" w:gutter="0"/>
          <w:cols w:num="3" w:space="720" w:equalWidth="0">
            <w:col w:w="4667" w:space="183"/>
            <w:col w:w="4481" w:space="369"/>
            <w:col w:w="5865"/>
          </w:cols>
        </w:sectPr>
      </w:pPr>
    </w:p>
    <w:p w14:paraId="7AE8961E" w14:textId="77777777" w:rsidR="00590F9E" w:rsidRDefault="00745046">
      <w:pPr>
        <w:tabs>
          <w:tab w:val="left" w:pos="5375"/>
          <w:tab w:val="left" w:pos="10220"/>
        </w:tabs>
        <w:ind w:left="530"/>
        <w:rPr>
          <w:position w:val="2"/>
          <w:sz w:val="20"/>
        </w:rPr>
      </w:pPr>
      <w:r>
        <w:rPr>
          <w:noProof/>
          <w:sz w:val="20"/>
          <w:lang w:val="en-IN" w:eastAsia="en-IN"/>
        </w:rPr>
        <w:lastRenderedPageBreak/>
        <mc:AlternateContent>
          <mc:Choice Requires="wpg">
            <w:drawing>
              <wp:inline distT="0" distB="0" distL="0" distR="0" wp14:anchorId="7CCFAC83" wp14:editId="461A17DF">
                <wp:extent cx="2790825" cy="1857375"/>
                <wp:effectExtent l="0" t="0" r="0" b="0"/>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49" name="Image 149">
                            <a:hlinkClick r:id="rId474"/>
                          </pic:cNvPr>
                          <pic:cNvPicPr/>
                        </pic:nvPicPr>
                        <pic:blipFill>
                          <a:blip r:embed="rId475" cstate="print"/>
                          <a:stretch>
                            <a:fillRect/>
                          </a:stretch>
                        </pic:blipFill>
                        <pic:spPr>
                          <a:xfrm>
                            <a:off x="0" y="0"/>
                            <a:ext cx="2790824" cy="1857374"/>
                          </a:xfrm>
                          <a:prstGeom prst="rect">
                            <a:avLst/>
                          </a:prstGeom>
                        </pic:spPr>
                      </pic:pic>
                      <wps:wsp>
                        <wps:cNvPr id="150" name="Textbox 150"/>
                        <wps:cNvSpPr txBox="1"/>
                        <wps:spPr>
                          <a:xfrm>
                            <a:off x="0" y="0"/>
                            <a:ext cx="2790825" cy="1857375"/>
                          </a:xfrm>
                          <a:prstGeom prst="rect">
                            <a:avLst/>
                          </a:prstGeom>
                        </wps:spPr>
                        <wps:txbx>
                          <w:txbxContent>
                            <w:p w14:paraId="5F3DB920" w14:textId="77777777" w:rsidR="001E615D" w:rsidRDefault="001E615D">
                              <w:pPr>
                                <w:rPr>
                                  <w:sz w:val="19"/>
                                </w:rPr>
                              </w:pPr>
                            </w:p>
                            <w:p w14:paraId="5DF3F104" w14:textId="77777777" w:rsidR="001E615D" w:rsidRDefault="001E615D">
                              <w:pPr>
                                <w:rPr>
                                  <w:sz w:val="19"/>
                                </w:rPr>
                              </w:pPr>
                            </w:p>
                            <w:p w14:paraId="727211F9" w14:textId="77777777" w:rsidR="001E615D" w:rsidRDefault="001E615D">
                              <w:pPr>
                                <w:rPr>
                                  <w:sz w:val="19"/>
                                </w:rPr>
                              </w:pPr>
                            </w:p>
                            <w:p w14:paraId="1D287066" w14:textId="77777777" w:rsidR="001E615D" w:rsidRDefault="001E615D">
                              <w:pPr>
                                <w:rPr>
                                  <w:sz w:val="19"/>
                                </w:rPr>
                              </w:pPr>
                            </w:p>
                            <w:p w14:paraId="336CC51C" w14:textId="77777777" w:rsidR="001E615D" w:rsidRDefault="001E615D">
                              <w:pPr>
                                <w:rPr>
                                  <w:sz w:val="19"/>
                                </w:rPr>
                              </w:pPr>
                            </w:p>
                            <w:p w14:paraId="6ED284A8" w14:textId="77777777" w:rsidR="001E615D" w:rsidRDefault="001E615D">
                              <w:pPr>
                                <w:rPr>
                                  <w:sz w:val="19"/>
                                </w:rPr>
                              </w:pPr>
                            </w:p>
                            <w:p w14:paraId="1D3817CC" w14:textId="77777777" w:rsidR="001E615D" w:rsidRDefault="001E615D">
                              <w:pPr>
                                <w:rPr>
                                  <w:sz w:val="19"/>
                                </w:rPr>
                              </w:pPr>
                            </w:p>
                            <w:p w14:paraId="0BF59CD8" w14:textId="77777777" w:rsidR="001E615D" w:rsidRDefault="001E615D">
                              <w:pPr>
                                <w:rPr>
                                  <w:sz w:val="19"/>
                                </w:rPr>
                              </w:pPr>
                            </w:p>
                            <w:p w14:paraId="688EB2A1" w14:textId="77777777" w:rsidR="001E615D" w:rsidRDefault="001E615D">
                              <w:pPr>
                                <w:rPr>
                                  <w:sz w:val="19"/>
                                </w:rPr>
                              </w:pPr>
                            </w:p>
                            <w:p w14:paraId="4567B21D" w14:textId="77777777" w:rsidR="001E615D" w:rsidRDefault="001E615D">
                              <w:pPr>
                                <w:spacing w:before="96"/>
                                <w:rPr>
                                  <w:sz w:val="19"/>
                                </w:rPr>
                              </w:pPr>
                            </w:p>
                            <w:p w14:paraId="3628E464" w14:textId="77777777" w:rsidR="001E615D" w:rsidRDefault="001E615D">
                              <w:pPr>
                                <w:spacing w:before="1"/>
                                <w:ind w:left="67"/>
                                <w:rPr>
                                  <w:rFonts w:ascii="Arial"/>
                                  <w:b/>
                                  <w:sz w:val="19"/>
                                </w:rPr>
                              </w:pPr>
                              <w:hyperlink r:id="rId476">
                                <w:r>
                                  <w:rPr>
                                    <w:rFonts w:ascii="Arial"/>
                                    <w:b/>
                                    <w:sz w:val="19"/>
                                  </w:rPr>
                                  <w:t>10</w:t>
                                </w:r>
                                <w:r>
                                  <w:rPr>
                                    <w:rFonts w:ascii="Arial"/>
                                    <w:b/>
                                    <w:spacing w:val="-4"/>
                                    <w:sz w:val="19"/>
                                  </w:rPr>
                                  <w:t xml:space="preserve"> </w:t>
                                </w:r>
                                <w:r>
                                  <w:rPr>
                                    <w:rFonts w:ascii="Arial"/>
                                    <w:b/>
                                    <w:spacing w:val="-5"/>
                                    <w:sz w:val="19"/>
                                  </w:rPr>
                                  <w:t>MW</w:t>
                                </w:r>
                              </w:hyperlink>
                            </w:p>
                            <w:p w14:paraId="59CEB2B5" w14:textId="77777777" w:rsidR="001E615D" w:rsidRDefault="001E615D">
                              <w:pPr>
                                <w:spacing w:before="77"/>
                                <w:ind w:left="67"/>
                                <w:rPr>
                                  <w:sz w:val="21"/>
                                </w:rPr>
                              </w:pPr>
                              <w:hyperlink r:id="rId477">
                                <w:r>
                                  <w:rPr>
                                    <w:sz w:val="21"/>
                                  </w:rPr>
                                  <w:t>Warangal,</w:t>
                                </w:r>
                                <w:r>
                                  <w:rPr>
                                    <w:spacing w:val="-12"/>
                                    <w:sz w:val="21"/>
                                  </w:rPr>
                                  <w:t xml:space="preserve"> </w:t>
                                </w:r>
                                <w:r>
                                  <w:rPr>
                                    <w:spacing w:val="-2"/>
                                    <w:sz w:val="21"/>
                                  </w:rPr>
                                  <w:t>Telangana</w:t>
                                </w:r>
                              </w:hyperlink>
                            </w:p>
                          </w:txbxContent>
                        </wps:txbx>
                        <wps:bodyPr wrap="square" lIns="0" tIns="0" rIns="0" bIns="0" rtlCol="0">
                          <a:noAutofit/>
                        </wps:bodyPr>
                      </wps:wsp>
                    </wpg:wgp>
                  </a:graphicData>
                </a:graphic>
              </wp:inline>
            </w:drawing>
          </mc:Choice>
          <mc:Fallback>
            <w:pict>
              <v:group w14:anchorId="7CCFAC83" id="Group 148" o:spid="_x0000_s1117" style="width:219.75pt;height:146.25pt;mso-position-horizontal-relative:char;mso-position-vertical-relative:line"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">
                <v:shape id="Image 149" o:spid="_x0000_s1118" type="#_x0000_t75" href="https://enrichenergy.com/project/warangal-telangan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" o:button="t">
                  <v:fill o:detectmouseclick="t"/>
                  <v:imagedata r:id="rId478" o:title=""/>
                </v:shape>
                <v:shape id="Textbox 150" o:spid="_x0000_s1119"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5F3DB920" w14:textId="77777777" w:rsidR="001E615D" w:rsidRDefault="001E615D">
                        <w:pPr>
                          <w:rPr>
                            <w:sz w:val="19"/>
                          </w:rPr>
                        </w:pPr>
                      </w:p>
                      <w:p w14:paraId="5DF3F104" w14:textId="77777777" w:rsidR="001E615D" w:rsidRDefault="001E615D">
                        <w:pPr>
                          <w:rPr>
                            <w:sz w:val="19"/>
                          </w:rPr>
                        </w:pPr>
                      </w:p>
                      <w:p w14:paraId="727211F9" w14:textId="77777777" w:rsidR="001E615D" w:rsidRDefault="001E615D">
                        <w:pPr>
                          <w:rPr>
                            <w:sz w:val="19"/>
                          </w:rPr>
                        </w:pPr>
                      </w:p>
                      <w:p w14:paraId="1D287066" w14:textId="77777777" w:rsidR="001E615D" w:rsidRDefault="001E615D">
                        <w:pPr>
                          <w:rPr>
                            <w:sz w:val="19"/>
                          </w:rPr>
                        </w:pPr>
                      </w:p>
                      <w:p w14:paraId="336CC51C" w14:textId="77777777" w:rsidR="001E615D" w:rsidRDefault="001E615D">
                        <w:pPr>
                          <w:rPr>
                            <w:sz w:val="19"/>
                          </w:rPr>
                        </w:pPr>
                      </w:p>
                      <w:p w14:paraId="6ED284A8" w14:textId="77777777" w:rsidR="001E615D" w:rsidRDefault="001E615D">
                        <w:pPr>
                          <w:rPr>
                            <w:sz w:val="19"/>
                          </w:rPr>
                        </w:pPr>
                      </w:p>
                      <w:p w14:paraId="1D3817CC" w14:textId="77777777" w:rsidR="001E615D" w:rsidRDefault="001E615D">
                        <w:pPr>
                          <w:rPr>
                            <w:sz w:val="19"/>
                          </w:rPr>
                        </w:pPr>
                      </w:p>
                      <w:p w14:paraId="0BF59CD8" w14:textId="77777777" w:rsidR="001E615D" w:rsidRDefault="001E615D">
                        <w:pPr>
                          <w:rPr>
                            <w:sz w:val="19"/>
                          </w:rPr>
                        </w:pPr>
                      </w:p>
                      <w:p w14:paraId="688EB2A1" w14:textId="77777777" w:rsidR="001E615D" w:rsidRDefault="001E615D">
                        <w:pPr>
                          <w:rPr>
                            <w:sz w:val="19"/>
                          </w:rPr>
                        </w:pPr>
                      </w:p>
                      <w:p w14:paraId="4567B21D" w14:textId="77777777" w:rsidR="001E615D" w:rsidRDefault="001E615D">
                        <w:pPr>
                          <w:spacing w:before="96"/>
                          <w:rPr>
                            <w:sz w:val="19"/>
                          </w:rPr>
                        </w:pPr>
                      </w:p>
                      <w:p w14:paraId="3628E464" w14:textId="77777777" w:rsidR="001E615D" w:rsidRDefault="001E615D">
                        <w:pPr>
                          <w:spacing w:before="1"/>
                          <w:ind w:left="67"/>
                          <w:rPr>
                            <w:rFonts w:ascii="Arial"/>
                            <w:b/>
                            <w:sz w:val="19"/>
                          </w:rPr>
                        </w:pPr>
                        <w:hyperlink r:id="rId479">
                          <w:r>
                            <w:rPr>
                              <w:rFonts w:ascii="Arial"/>
                              <w:b/>
                              <w:sz w:val="19"/>
                            </w:rPr>
                            <w:t>10</w:t>
                          </w:r>
                          <w:r>
                            <w:rPr>
                              <w:rFonts w:ascii="Arial"/>
                              <w:b/>
                              <w:spacing w:val="-4"/>
                              <w:sz w:val="19"/>
                            </w:rPr>
                            <w:t xml:space="preserve"> </w:t>
                          </w:r>
                          <w:r>
                            <w:rPr>
                              <w:rFonts w:ascii="Arial"/>
                              <w:b/>
                              <w:spacing w:val="-5"/>
                              <w:sz w:val="19"/>
                            </w:rPr>
                            <w:t>MW</w:t>
                          </w:r>
                        </w:hyperlink>
                      </w:p>
                      <w:p w14:paraId="59CEB2B5" w14:textId="77777777" w:rsidR="001E615D" w:rsidRDefault="001E615D">
                        <w:pPr>
                          <w:spacing w:before="77"/>
                          <w:ind w:left="67"/>
                          <w:rPr>
                            <w:sz w:val="21"/>
                          </w:rPr>
                        </w:pPr>
                        <w:hyperlink r:id="rId480">
                          <w:r>
                            <w:rPr>
                              <w:sz w:val="21"/>
                            </w:rPr>
                            <w:t>Warangal,</w:t>
                          </w:r>
                          <w:r>
                            <w:rPr>
                              <w:spacing w:val="-12"/>
                              <w:sz w:val="21"/>
                            </w:rPr>
                            <w:t xml:space="preserve"> </w:t>
                          </w:r>
                          <w:r>
                            <w:rPr>
                              <w:spacing w:val="-2"/>
                              <w:sz w:val="21"/>
                            </w:rPr>
                            <w:t>Telangana</w:t>
                          </w:r>
                        </w:hyperlink>
                      </w:p>
                    </w:txbxContent>
                  </v:textbox>
                </v:shape>
                <w10:anchorlock/>
              </v:group>
            </w:pict>
          </mc:Fallback>
        </mc:AlternateContent>
      </w:r>
      <w:r>
        <w:rPr>
          <w:sz w:val="20"/>
        </w:rPr>
        <w:tab/>
      </w:r>
      <w:r>
        <w:rPr>
          <w:noProof/>
          <w:sz w:val="20"/>
          <w:lang w:val="en-IN" w:eastAsia="en-IN"/>
        </w:rPr>
        <mc:AlternateContent>
          <mc:Choice Requires="wpg">
            <w:drawing>
              <wp:inline distT="0" distB="0" distL="0" distR="0" wp14:anchorId="7212B0A2" wp14:editId="520F22E6">
                <wp:extent cx="2790825" cy="1857375"/>
                <wp:effectExtent l="0" t="0" r="0" b="0"/>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52" name="Image 152">
                            <a:hlinkClick r:id="rId481"/>
                          </pic:cNvPr>
                          <pic:cNvPicPr/>
                        </pic:nvPicPr>
                        <pic:blipFill>
                          <a:blip r:embed="rId482" cstate="print"/>
                          <a:stretch>
                            <a:fillRect/>
                          </a:stretch>
                        </pic:blipFill>
                        <pic:spPr>
                          <a:xfrm>
                            <a:off x="0" y="0"/>
                            <a:ext cx="2790824" cy="1857374"/>
                          </a:xfrm>
                          <a:prstGeom prst="rect">
                            <a:avLst/>
                          </a:prstGeom>
                        </pic:spPr>
                      </pic:pic>
                      <wps:wsp>
                        <wps:cNvPr id="153" name="Textbox 153"/>
                        <wps:cNvSpPr txBox="1"/>
                        <wps:spPr>
                          <a:xfrm>
                            <a:off x="0" y="0"/>
                            <a:ext cx="2790825" cy="1857375"/>
                          </a:xfrm>
                          <a:prstGeom prst="rect">
                            <a:avLst/>
                          </a:prstGeom>
                        </wps:spPr>
                        <wps:txbx>
                          <w:txbxContent>
                            <w:p w14:paraId="552A0F2C" w14:textId="77777777" w:rsidR="001E615D" w:rsidRDefault="001E615D">
                              <w:pPr>
                                <w:rPr>
                                  <w:sz w:val="19"/>
                                </w:rPr>
                              </w:pPr>
                            </w:p>
                            <w:p w14:paraId="4994DD8E" w14:textId="77777777" w:rsidR="001E615D" w:rsidRDefault="001E615D">
                              <w:pPr>
                                <w:rPr>
                                  <w:sz w:val="19"/>
                                </w:rPr>
                              </w:pPr>
                            </w:p>
                            <w:p w14:paraId="6F0470DE" w14:textId="77777777" w:rsidR="001E615D" w:rsidRDefault="001E615D">
                              <w:pPr>
                                <w:rPr>
                                  <w:sz w:val="19"/>
                                </w:rPr>
                              </w:pPr>
                            </w:p>
                            <w:p w14:paraId="186ADE26" w14:textId="77777777" w:rsidR="001E615D" w:rsidRDefault="001E615D">
                              <w:pPr>
                                <w:rPr>
                                  <w:sz w:val="19"/>
                                </w:rPr>
                              </w:pPr>
                            </w:p>
                            <w:p w14:paraId="56D9280D" w14:textId="77777777" w:rsidR="001E615D" w:rsidRDefault="001E615D">
                              <w:pPr>
                                <w:rPr>
                                  <w:sz w:val="19"/>
                                </w:rPr>
                              </w:pPr>
                            </w:p>
                            <w:p w14:paraId="63E2692A" w14:textId="77777777" w:rsidR="001E615D" w:rsidRDefault="001E615D">
                              <w:pPr>
                                <w:rPr>
                                  <w:sz w:val="19"/>
                                </w:rPr>
                              </w:pPr>
                            </w:p>
                            <w:p w14:paraId="7FE9666B" w14:textId="77777777" w:rsidR="001E615D" w:rsidRDefault="001E615D">
                              <w:pPr>
                                <w:rPr>
                                  <w:sz w:val="19"/>
                                </w:rPr>
                              </w:pPr>
                            </w:p>
                            <w:p w14:paraId="380B01DF" w14:textId="77777777" w:rsidR="001E615D" w:rsidRDefault="001E615D">
                              <w:pPr>
                                <w:rPr>
                                  <w:sz w:val="19"/>
                                </w:rPr>
                              </w:pPr>
                            </w:p>
                            <w:p w14:paraId="19538A2D" w14:textId="77777777" w:rsidR="001E615D" w:rsidRDefault="001E615D">
                              <w:pPr>
                                <w:rPr>
                                  <w:sz w:val="19"/>
                                </w:rPr>
                              </w:pPr>
                            </w:p>
                            <w:p w14:paraId="34E8A2BC" w14:textId="77777777" w:rsidR="001E615D" w:rsidRDefault="001E615D">
                              <w:pPr>
                                <w:spacing w:before="96"/>
                                <w:rPr>
                                  <w:sz w:val="19"/>
                                </w:rPr>
                              </w:pPr>
                            </w:p>
                            <w:p w14:paraId="5BB7DD96" w14:textId="77777777" w:rsidR="001E615D" w:rsidRDefault="001E615D">
                              <w:pPr>
                                <w:spacing w:before="1"/>
                                <w:ind w:left="72"/>
                                <w:rPr>
                                  <w:rFonts w:ascii="Arial"/>
                                  <w:b/>
                                  <w:sz w:val="19"/>
                                </w:rPr>
                              </w:pPr>
                              <w:hyperlink r:id="rId483">
                                <w:r>
                                  <w:rPr>
                                    <w:rFonts w:ascii="Arial"/>
                                    <w:b/>
                                    <w:sz w:val="19"/>
                                  </w:rPr>
                                  <w:t>5</w:t>
                                </w:r>
                                <w:r>
                                  <w:rPr>
                                    <w:rFonts w:ascii="Arial"/>
                                    <w:b/>
                                    <w:spacing w:val="-3"/>
                                    <w:sz w:val="19"/>
                                  </w:rPr>
                                  <w:t xml:space="preserve"> </w:t>
                                </w:r>
                                <w:r>
                                  <w:rPr>
                                    <w:rFonts w:ascii="Arial"/>
                                    <w:b/>
                                    <w:spacing w:val="-5"/>
                                    <w:sz w:val="19"/>
                                  </w:rPr>
                                  <w:t>MW</w:t>
                                </w:r>
                              </w:hyperlink>
                            </w:p>
                            <w:p w14:paraId="37BCB4C9" w14:textId="77777777" w:rsidR="001E615D" w:rsidRDefault="001E615D">
                              <w:pPr>
                                <w:spacing w:before="77"/>
                                <w:ind w:left="72"/>
                                <w:rPr>
                                  <w:sz w:val="21"/>
                                </w:rPr>
                              </w:pPr>
                              <w:hyperlink r:id="rId484">
                                <w:r>
                                  <w:rPr>
                                    <w:sz w:val="21"/>
                                  </w:rPr>
                                  <w:t xml:space="preserve">Mahoba, Uttar </w:t>
                                </w:r>
                                <w:r>
                                  <w:rPr>
                                    <w:spacing w:val="-2"/>
                                    <w:sz w:val="21"/>
                                  </w:rPr>
                                  <w:t>Pradesh</w:t>
                                </w:r>
                              </w:hyperlink>
                            </w:p>
                          </w:txbxContent>
                        </wps:txbx>
                        <wps:bodyPr wrap="square" lIns="0" tIns="0" rIns="0" bIns="0" rtlCol="0">
                          <a:noAutofit/>
                        </wps:bodyPr>
                      </wps:wsp>
                    </wpg:wgp>
                  </a:graphicData>
                </a:graphic>
              </wp:inline>
            </w:drawing>
          </mc:Choice>
          <mc:Fallback>
            <w:pict>
              <v:group w14:anchorId="7212B0A2" id="Group 151" o:spid="_x0000_s1120" style="width:219.75pt;height:146.25pt;mso-position-horizontal-relative:char;mso-position-vertical-relative:line"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">
                <v:shape id="Image 152" o:spid="_x0000_s1121" type="#_x0000_t75" href="https://enrichenergy.com/project/5-mw-mahoba-uttar-pradesh/"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" o:button="t">
                  <v:fill o:detectmouseclick="t"/>
                  <v:imagedata r:id="rId485" o:title=""/>
                </v:shape>
                <v:shape id="Textbox 153" o:spid="_x0000_s1122"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552A0F2C" w14:textId="77777777" w:rsidR="001E615D" w:rsidRDefault="001E615D">
                        <w:pPr>
                          <w:rPr>
                            <w:sz w:val="19"/>
                          </w:rPr>
                        </w:pPr>
                      </w:p>
                      <w:p w14:paraId="4994DD8E" w14:textId="77777777" w:rsidR="001E615D" w:rsidRDefault="001E615D">
                        <w:pPr>
                          <w:rPr>
                            <w:sz w:val="19"/>
                          </w:rPr>
                        </w:pPr>
                      </w:p>
                      <w:p w14:paraId="6F0470DE" w14:textId="77777777" w:rsidR="001E615D" w:rsidRDefault="001E615D">
                        <w:pPr>
                          <w:rPr>
                            <w:sz w:val="19"/>
                          </w:rPr>
                        </w:pPr>
                      </w:p>
                      <w:p w14:paraId="186ADE26" w14:textId="77777777" w:rsidR="001E615D" w:rsidRDefault="001E615D">
                        <w:pPr>
                          <w:rPr>
                            <w:sz w:val="19"/>
                          </w:rPr>
                        </w:pPr>
                      </w:p>
                      <w:p w14:paraId="56D9280D" w14:textId="77777777" w:rsidR="001E615D" w:rsidRDefault="001E615D">
                        <w:pPr>
                          <w:rPr>
                            <w:sz w:val="19"/>
                          </w:rPr>
                        </w:pPr>
                      </w:p>
                      <w:p w14:paraId="63E2692A" w14:textId="77777777" w:rsidR="001E615D" w:rsidRDefault="001E615D">
                        <w:pPr>
                          <w:rPr>
                            <w:sz w:val="19"/>
                          </w:rPr>
                        </w:pPr>
                      </w:p>
                      <w:p w14:paraId="7FE9666B" w14:textId="77777777" w:rsidR="001E615D" w:rsidRDefault="001E615D">
                        <w:pPr>
                          <w:rPr>
                            <w:sz w:val="19"/>
                          </w:rPr>
                        </w:pPr>
                      </w:p>
                      <w:p w14:paraId="380B01DF" w14:textId="77777777" w:rsidR="001E615D" w:rsidRDefault="001E615D">
                        <w:pPr>
                          <w:rPr>
                            <w:sz w:val="19"/>
                          </w:rPr>
                        </w:pPr>
                      </w:p>
                      <w:p w14:paraId="19538A2D" w14:textId="77777777" w:rsidR="001E615D" w:rsidRDefault="001E615D">
                        <w:pPr>
                          <w:rPr>
                            <w:sz w:val="19"/>
                          </w:rPr>
                        </w:pPr>
                      </w:p>
                      <w:p w14:paraId="34E8A2BC" w14:textId="77777777" w:rsidR="001E615D" w:rsidRDefault="001E615D">
                        <w:pPr>
                          <w:spacing w:before="96"/>
                          <w:rPr>
                            <w:sz w:val="19"/>
                          </w:rPr>
                        </w:pPr>
                      </w:p>
                      <w:p w14:paraId="5BB7DD96" w14:textId="77777777" w:rsidR="001E615D" w:rsidRDefault="001E615D">
                        <w:pPr>
                          <w:spacing w:before="1"/>
                          <w:ind w:left="72"/>
                          <w:rPr>
                            <w:rFonts w:ascii="Arial"/>
                            <w:b/>
                            <w:sz w:val="19"/>
                          </w:rPr>
                        </w:pPr>
                        <w:hyperlink r:id="rId486">
                          <w:r>
                            <w:rPr>
                              <w:rFonts w:ascii="Arial"/>
                              <w:b/>
                              <w:sz w:val="19"/>
                            </w:rPr>
                            <w:t>5</w:t>
                          </w:r>
                          <w:r>
                            <w:rPr>
                              <w:rFonts w:ascii="Arial"/>
                              <w:b/>
                              <w:spacing w:val="-3"/>
                              <w:sz w:val="19"/>
                            </w:rPr>
                            <w:t xml:space="preserve"> </w:t>
                          </w:r>
                          <w:r>
                            <w:rPr>
                              <w:rFonts w:ascii="Arial"/>
                              <w:b/>
                              <w:spacing w:val="-5"/>
                              <w:sz w:val="19"/>
                            </w:rPr>
                            <w:t>MW</w:t>
                          </w:r>
                        </w:hyperlink>
                      </w:p>
                      <w:p w14:paraId="37BCB4C9" w14:textId="77777777" w:rsidR="001E615D" w:rsidRDefault="001E615D">
                        <w:pPr>
                          <w:spacing w:before="77"/>
                          <w:ind w:left="72"/>
                          <w:rPr>
                            <w:sz w:val="21"/>
                          </w:rPr>
                        </w:pPr>
                        <w:hyperlink r:id="rId487">
                          <w:r>
                            <w:rPr>
                              <w:sz w:val="21"/>
                            </w:rPr>
                            <w:t xml:space="preserve">Mahoba, Uttar </w:t>
                          </w:r>
                          <w:r>
                            <w:rPr>
                              <w:spacing w:val="-2"/>
                              <w:sz w:val="21"/>
                            </w:rPr>
                            <w:t>Pradesh</w:t>
                          </w:r>
                        </w:hyperlink>
                      </w:p>
                    </w:txbxContent>
                  </v:textbox>
                </v:shape>
                <w10:anchorlock/>
              </v:group>
            </w:pict>
          </mc:Fallback>
        </mc:AlternateContent>
      </w:r>
      <w:r>
        <w:rPr>
          <w:sz w:val="20"/>
        </w:rPr>
        <w:tab/>
      </w:r>
      <w:r>
        <w:rPr>
          <w:noProof/>
          <w:position w:val="2"/>
          <w:sz w:val="20"/>
          <w:lang w:val="en-IN" w:eastAsia="en-IN"/>
        </w:rPr>
        <mc:AlternateContent>
          <mc:Choice Requires="wpg">
            <w:drawing>
              <wp:inline distT="0" distB="0" distL="0" distR="0" wp14:anchorId="29BAA8B3" wp14:editId="78E69804">
                <wp:extent cx="2790825" cy="1847850"/>
                <wp:effectExtent l="0" t="0" r="0" b="0"/>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47850"/>
                          <a:chOff x="0" y="0"/>
                          <a:chExt cx="2790825" cy="1847850"/>
                        </a:xfrm>
                      </wpg:grpSpPr>
                      <pic:pic xmlns:pic="http://schemas.openxmlformats.org/drawingml/2006/picture">
                        <pic:nvPicPr>
                          <pic:cNvPr id="155" name="Image 155">
                            <a:hlinkClick r:id="rId488"/>
                          </pic:cNvPr>
                          <pic:cNvPicPr/>
                        </pic:nvPicPr>
                        <pic:blipFill>
                          <a:blip r:embed="rId489" cstate="print"/>
                          <a:stretch>
                            <a:fillRect/>
                          </a:stretch>
                        </pic:blipFill>
                        <pic:spPr>
                          <a:xfrm>
                            <a:off x="0" y="0"/>
                            <a:ext cx="2790824" cy="1847849"/>
                          </a:xfrm>
                          <a:prstGeom prst="rect">
                            <a:avLst/>
                          </a:prstGeom>
                        </pic:spPr>
                      </pic:pic>
                      <wps:wsp>
                        <wps:cNvPr id="156" name="Textbox 156"/>
                        <wps:cNvSpPr txBox="1"/>
                        <wps:spPr>
                          <a:xfrm>
                            <a:off x="0" y="0"/>
                            <a:ext cx="2790825" cy="1847850"/>
                          </a:xfrm>
                          <a:prstGeom prst="rect">
                            <a:avLst/>
                          </a:prstGeom>
                        </wps:spPr>
                        <wps:txbx>
                          <w:txbxContent>
                            <w:p w14:paraId="38964D64" w14:textId="77777777" w:rsidR="001E615D" w:rsidRDefault="001E615D">
                              <w:pPr>
                                <w:rPr>
                                  <w:sz w:val="19"/>
                                </w:rPr>
                              </w:pPr>
                            </w:p>
                            <w:p w14:paraId="7923C5B9" w14:textId="77777777" w:rsidR="001E615D" w:rsidRDefault="001E615D">
                              <w:pPr>
                                <w:rPr>
                                  <w:sz w:val="19"/>
                                </w:rPr>
                              </w:pPr>
                            </w:p>
                            <w:p w14:paraId="6C654696" w14:textId="77777777" w:rsidR="001E615D" w:rsidRDefault="001E615D">
                              <w:pPr>
                                <w:rPr>
                                  <w:sz w:val="19"/>
                                </w:rPr>
                              </w:pPr>
                            </w:p>
                            <w:p w14:paraId="0451D66A" w14:textId="77777777" w:rsidR="001E615D" w:rsidRDefault="001E615D">
                              <w:pPr>
                                <w:rPr>
                                  <w:sz w:val="19"/>
                                </w:rPr>
                              </w:pPr>
                            </w:p>
                            <w:p w14:paraId="529B65F7" w14:textId="77777777" w:rsidR="001E615D" w:rsidRDefault="001E615D">
                              <w:pPr>
                                <w:rPr>
                                  <w:sz w:val="19"/>
                                </w:rPr>
                              </w:pPr>
                            </w:p>
                            <w:p w14:paraId="2EA39D2F" w14:textId="77777777" w:rsidR="001E615D" w:rsidRDefault="001E615D">
                              <w:pPr>
                                <w:rPr>
                                  <w:sz w:val="19"/>
                                </w:rPr>
                              </w:pPr>
                            </w:p>
                            <w:p w14:paraId="55D1CF7E" w14:textId="77777777" w:rsidR="001E615D" w:rsidRDefault="001E615D">
                              <w:pPr>
                                <w:rPr>
                                  <w:sz w:val="19"/>
                                </w:rPr>
                              </w:pPr>
                            </w:p>
                            <w:p w14:paraId="6D11F02F" w14:textId="77777777" w:rsidR="001E615D" w:rsidRDefault="001E615D">
                              <w:pPr>
                                <w:rPr>
                                  <w:sz w:val="19"/>
                                </w:rPr>
                              </w:pPr>
                            </w:p>
                            <w:p w14:paraId="64382BFD" w14:textId="77777777" w:rsidR="001E615D" w:rsidRDefault="001E615D">
                              <w:pPr>
                                <w:rPr>
                                  <w:sz w:val="19"/>
                                </w:rPr>
                              </w:pPr>
                            </w:p>
                            <w:p w14:paraId="59FC7EEC" w14:textId="77777777" w:rsidR="001E615D" w:rsidRDefault="001E615D">
                              <w:pPr>
                                <w:spacing w:before="81"/>
                                <w:rPr>
                                  <w:sz w:val="19"/>
                                </w:rPr>
                              </w:pPr>
                            </w:p>
                            <w:p w14:paraId="469E00CC" w14:textId="77777777" w:rsidR="001E615D" w:rsidRDefault="001E615D">
                              <w:pPr>
                                <w:spacing w:before="1"/>
                                <w:ind w:left="77"/>
                                <w:rPr>
                                  <w:rFonts w:ascii="Arial"/>
                                  <w:b/>
                                  <w:sz w:val="19"/>
                                </w:rPr>
                              </w:pPr>
                              <w:hyperlink r:id="rId490">
                                <w:r>
                                  <w:rPr>
                                    <w:rFonts w:ascii="Arial"/>
                                    <w:b/>
                                    <w:sz w:val="19"/>
                                  </w:rPr>
                                  <w:t>15</w:t>
                                </w:r>
                                <w:r>
                                  <w:rPr>
                                    <w:rFonts w:ascii="Arial"/>
                                    <w:b/>
                                    <w:spacing w:val="-4"/>
                                    <w:sz w:val="19"/>
                                  </w:rPr>
                                  <w:t xml:space="preserve"> </w:t>
                                </w:r>
                                <w:r>
                                  <w:rPr>
                                    <w:rFonts w:ascii="Arial"/>
                                    <w:b/>
                                    <w:spacing w:val="-5"/>
                                    <w:sz w:val="19"/>
                                  </w:rPr>
                                  <w:t>MW</w:t>
                                </w:r>
                              </w:hyperlink>
                            </w:p>
                            <w:p w14:paraId="36915C84" w14:textId="77777777" w:rsidR="001E615D" w:rsidRDefault="001E615D">
                              <w:pPr>
                                <w:spacing w:before="77"/>
                                <w:ind w:left="77"/>
                                <w:rPr>
                                  <w:sz w:val="21"/>
                                </w:rPr>
                              </w:pPr>
                              <w:hyperlink r:id="rId491">
                                <w:r>
                                  <w:rPr>
                                    <w:sz w:val="21"/>
                                  </w:rPr>
                                  <w:t>Nalgonda,</w:t>
                                </w:r>
                                <w:r>
                                  <w:rPr>
                                    <w:spacing w:val="-4"/>
                                    <w:sz w:val="21"/>
                                  </w:rPr>
                                  <w:t xml:space="preserve"> </w:t>
                                </w:r>
                                <w:r>
                                  <w:rPr>
                                    <w:spacing w:val="-2"/>
                                    <w:sz w:val="21"/>
                                  </w:rPr>
                                  <w:t>Telangana</w:t>
                                </w:r>
                              </w:hyperlink>
                            </w:p>
                          </w:txbxContent>
                        </wps:txbx>
                        <wps:bodyPr wrap="square" lIns="0" tIns="0" rIns="0" bIns="0" rtlCol="0">
                          <a:noAutofit/>
                        </wps:bodyPr>
                      </wps:wsp>
                    </wpg:wgp>
                  </a:graphicData>
                </a:graphic>
              </wp:inline>
            </w:drawing>
          </mc:Choice>
          <mc:Fallback>
            <w:pict>
              <v:group w14:anchorId="29BAA8B3" id="Group 154" o:spid="_x0000_s1123" style="width:219.75pt;height:145.5pt;mso-position-horizontal-relative:char;mso-position-vertical-relative:line" coordsize="27908,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">
                <v:shape id="Image 155" o:spid="_x0000_s1124" type="#_x0000_t75" href="https://enrichenergy.com/project/15-mw-nalgonda-telangana/" style="position:absolute;width:27908;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" o:button="t">
                  <v:fill o:detectmouseclick="t"/>
                  <v:imagedata r:id="rId492" o:title=""/>
                </v:shape>
                <v:shape id="Textbox 156" o:spid="_x0000_s1125" type="#_x0000_t202" style="position:absolute;width:27908;height:18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38964D64" w14:textId="77777777" w:rsidR="001E615D" w:rsidRDefault="001E615D">
                        <w:pPr>
                          <w:rPr>
                            <w:sz w:val="19"/>
                          </w:rPr>
                        </w:pPr>
                      </w:p>
                      <w:p w14:paraId="7923C5B9" w14:textId="77777777" w:rsidR="001E615D" w:rsidRDefault="001E615D">
                        <w:pPr>
                          <w:rPr>
                            <w:sz w:val="19"/>
                          </w:rPr>
                        </w:pPr>
                      </w:p>
                      <w:p w14:paraId="6C654696" w14:textId="77777777" w:rsidR="001E615D" w:rsidRDefault="001E615D">
                        <w:pPr>
                          <w:rPr>
                            <w:sz w:val="19"/>
                          </w:rPr>
                        </w:pPr>
                      </w:p>
                      <w:p w14:paraId="0451D66A" w14:textId="77777777" w:rsidR="001E615D" w:rsidRDefault="001E615D">
                        <w:pPr>
                          <w:rPr>
                            <w:sz w:val="19"/>
                          </w:rPr>
                        </w:pPr>
                      </w:p>
                      <w:p w14:paraId="529B65F7" w14:textId="77777777" w:rsidR="001E615D" w:rsidRDefault="001E615D">
                        <w:pPr>
                          <w:rPr>
                            <w:sz w:val="19"/>
                          </w:rPr>
                        </w:pPr>
                      </w:p>
                      <w:p w14:paraId="2EA39D2F" w14:textId="77777777" w:rsidR="001E615D" w:rsidRDefault="001E615D">
                        <w:pPr>
                          <w:rPr>
                            <w:sz w:val="19"/>
                          </w:rPr>
                        </w:pPr>
                      </w:p>
                      <w:p w14:paraId="55D1CF7E" w14:textId="77777777" w:rsidR="001E615D" w:rsidRDefault="001E615D">
                        <w:pPr>
                          <w:rPr>
                            <w:sz w:val="19"/>
                          </w:rPr>
                        </w:pPr>
                      </w:p>
                      <w:p w14:paraId="6D11F02F" w14:textId="77777777" w:rsidR="001E615D" w:rsidRDefault="001E615D">
                        <w:pPr>
                          <w:rPr>
                            <w:sz w:val="19"/>
                          </w:rPr>
                        </w:pPr>
                      </w:p>
                      <w:p w14:paraId="64382BFD" w14:textId="77777777" w:rsidR="001E615D" w:rsidRDefault="001E615D">
                        <w:pPr>
                          <w:rPr>
                            <w:sz w:val="19"/>
                          </w:rPr>
                        </w:pPr>
                      </w:p>
                      <w:p w14:paraId="59FC7EEC" w14:textId="77777777" w:rsidR="001E615D" w:rsidRDefault="001E615D">
                        <w:pPr>
                          <w:spacing w:before="81"/>
                          <w:rPr>
                            <w:sz w:val="19"/>
                          </w:rPr>
                        </w:pPr>
                      </w:p>
                      <w:p w14:paraId="469E00CC" w14:textId="77777777" w:rsidR="001E615D" w:rsidRDefault="001E615D">
                        <w:pPr>
                          <w:spacing w:before="1"/>
                          <w:ind w:left="77"/>
                          <w:rPr>
                            <w:rFonts w:ascii="Arial"/>
                            <w:b/>
                            <w:sz w:val="19"/>
                          </w:rPr>
                        </w:pPr>
                        <w:hyperlink r:id="rId493">
                          <w:r>
                            <w:rPr>
                              <w:rFonts w:ascii="Arial"/>
                              <w:b/>
                              <w:sz w:val="19"/>
                            </w:rPr>
                            <w:t>15</w:t>
                          </w:r>
                          <w:r>
                            <w:rPr>
                              <w:rFonts w:ascii="Arial"/>
                              <w:b/>
                              <w:spacing w:val="-4"/>
                              <w:sz w:val="19"/>
                            </w:rPr>
                            <w:t xml:space="preserve"> </w:t>
                          </w:r>
                          <w:r>
                            <w:rPr>
                              <w:rFonts w:ascii="Arial"/>
                              <w:b/>
                              <w:spacing w:val="-5"/>
                              <w:sz w:val="19"/>
                            </w:rPr>
                            <w:t>MW</w:t>
                          </w:r>
                        </w:hyperlink>
                      </w:p>
                      <w:p w14:paraId="36915C84" w14:textId="77777777" w:rsidR="001E615D" w:rsidRDefault="001E615D">
                        <w:pPr>
                          <w:spacing w:before="77"/>
                          <w:ind w:left="77"/>
                          <w:rPr>
                            <w:sz w:val="21"/>
                          </w:rPr>
                        </w:pPr>
                        <w:hyperlink r:id="rId494">
                          <w:r>
                            <w:rPr>
                              <w:sz w:val="21"/>
                            </w:rPr>
                            <w:t>Nalgonda,</w:t>
                          </w:r>
                          <w:r>
                            <w:rPr>
                              <w:spacing w:val="-4"/>
                              <w:sz w:val="21"/>
                            </w:rPr>
                            <w:t xml:space="preserve"> </w:t>
                          </w:r>
                          <w:r>
                            <w:rPr>
                              <w:spacing w:val="-2"/>
                              <w:sz w:val="21"/>
                            </w:rPr>
                            <w:t>Telangana</w:t>
                          </w:r>
                        </w:hyperlink>
                      </w:p>
                    </w:txbxContent>
                  </v:textbox>
                </v:shape>
                <w10:anchorlock/>
              </v:group>
            </w:pict>
          </mc:Fallback>
        </mc:AlternateContent>
      </w:r>
    </w:p>
    <w:p w14:paraId="47D3F1A3" w14:textId="77777777" w:rsidR="00590F9E" w:rsidRDefault="00590F9E">
      <w:pPr>
        <w:pStyle w:val="BodyText"/>
        <w:spacing w:before="8"/>
      </w:pPr>
    </w:p>
    <w:p w14:paraId="28E9D40E" w14:textId="77777777" w:rsidR="00590F9E" w:rsidRDefault="00590F9E">
      <w:pPr>
        <w:pStyle w:val="BodyText"/>
        <w:sectPr w:rsidR="00590F9E">
          <w:pgSz w:w="16840" w:h="11900" w:orient="landscape"/>
          <w:pgMar w:top="260" w:right="425" w:bottom="280" w:left="850" w:header="720" w:footer="720" w:gutter="0"/>
          <w:cols w:space="720"/>
        </w:sectPr>
      </w:pPr>
    </w:p>
    <w:p w14:paraId="2D78EEC2" w14:textId="77777777" w:rsidR="00590F9E" w:rsidRDefault="00745046">
      <w:pPr>
        <w:spacing w:before="109" w:line="297" w:lineRule="auto"/>
        <w:ind w:left="522" w:right="38"/>
        <w:rPr>
          <w:sz w:val="21"/>
        </w:rPr>
      </w:pPr>
      <w:r>
        <w:rPr>
          <w:noProof/>
          <w:sz w:val="21"/>
          <w:lang w:val="en-IN" w:eastAsia="en-IN"/>
        </w:rPr>
        <w:lastRenderedPageBreak/>
        <mc:AlternateContent>
          <mc:Choice Requires="wpg">
            <w:drawing>
              <wp:anchor distT="0" distB="0" distL="0" distR="0" simplePos="0" relativeHeight="15762432" behindDoc="0" locked="0" layoutInCell="1" allowOverlap="1" wp14:anchorId="4162CC1C" wp14:editId="063D355A">
                <wp:simplePos x="0" y="0"/>
                <wp:positionH relativeFrom="page">
                  <wp:posOffset>7029450</wp:posOffset>
                </wp:positionH>
                <wp:positionV relativeFrom="paragraph">
                  <wp:posOffset>422794</wp:posOffset>
                </wp:positionV>
                <wp:extent cx="2790825" cy="1857375"/>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58" name="Image 158">
                            <a:hlinkClick r:id="rId495"/>
                          </pic:cNvPr>
                          <pic:cNvPicPr/>
                        </pic:nvPicPr>
                        <pic:blipFill>
                          <a:blip r:embed="rId496" cstate="print"/>
                          <a:stretch>
                            <a:fillRect/>
                          </a:stretch>
                        </pic:blipFill>
                        <pic:spPr>
                          <a:xfrm>
                            <a:off x="0" y="0"/>
                            <a:ext cx="2790824" cy="1857374"/>
                          </a:xfrm>
                          <a:prstGeom prst="rect">
                            <a:avLst/>
                          </a:prstGeom>
                        </pic:spPr>
                      </pic:pic>
                      <wps:wsp>
                        <wps:cNvPr id="159" name="Textbox 159"/>
                        <wps:cNvSpPr txBox="1"/>
                        <wps:spPr>
                          <a:xfrm>
                            <a:off x="0" y="0"/>
                            <a:ext cx="2790825" cy="1857375"/>
                          </a:xfrm>
                          <a:prstGeom prst="rect">
                            <a:avLst/>
                          </a:prstGeom>
                        </wps:spPr>
                        <wps:txbx>
                          <w:txbxContent>
                            <w:p w14:paraId="17588031" w14:textId="77777777" w:rsidR="001E615D" w:rsidRDefault="001E615D">
                              <w:pPr>
                                <w:rPr>
                                  <w:sz w:val="19"/>
                                </w:rPr>
                              </w:pPr>
                            </w:p>
                            <w:p w14:paraId="393AA594" w14:textId="77777777" w:rsidR="001E615D" w:rsidRDefault="001E615D">
                              <w:pPr>
                                <w:rPr>
                                  <w:sz w:val="19"/>
                                </w:rPr>
                              </w:pPr>
                            </w:p>
                            <w:p w14:paraId="19EEF293" w14:textId="77777777" w:rsidR="001E615D" w:rsidRDefault="001E615D">
                              <w:pPr>
                                <w:rPr>
                                  <w:sz w:val="19"/>
                                </w:rPr>
                              </w:pPr>
                            </w:p>
                            <w:p w14:paraId="7EDCBE6D" w14:textId="77777777" w:rsidR="001E615D" w:rsidRDefault="001E615D">
                              <w:pPr>
                                <w:rPr>
                                  <w:sz w:val="19"/>
                                </w:rPr>
                              </w:pPr>
                            </w:p>
                            <w:p w14:paraId="7582514F" w14:textId="77777777" w:rsidR="001E615D" w:rsidRDefault="001E615D">
                              <w:pPr>
                                <w:rPr>
                                  <w:sz w:val="19"/>
                                </w:rPr>
                              </w:pPr>
                            </w:p>
                            <w:p w14:paraId="23762B54" w14:textId="77777777" w:rsidR="001E615D" w:rsidRDefault="001E615D">
                              <w:pPr>
                                <w:rPr>
                                  <w:sz w:val="19"/>
                                </w:rPr>
                              </w:pPr>
                            </w:p>
                            <w:p w14:paraId="0768F116" w14:textId="77777777" w:rsidR="001E615D" w:rsidRDefault="001E615D">
                              <w:pPr>
                                <w:rPr>
                                  <w:sz w:val="19"/>
                                </w:rPr>
                              </w:pPr>
                            </w:p>
                            <w:p w14:paraId="5FF59BFA" w14:textId="77777777" w:rsidR="001E615D" w:rsidRDefault="001E615D">
                              <w:pPr>
                                <w:rPr>
                                  <w:sz w:val="19"/>
                                </w:rPr>
                              </w:pPr>
                            </w:p>
                            <w:p w14:paraId="6C6DAE7E" w14:textId="77777777" w:rsidR="001E615D" w:rsidRDefault="001E615D">
                              <w:pPr>
                                <w:rPr>
                                  <w:sz w:val="19"/>
                                </w:rPr>
                              </w:pPr>
                            </w:p>
                            <w:p w14:paraId="46CC0E76" w14:textId="77777777" w:rsidR="001E615D" w:rsidRDefault="001E615D">
                              <w:pPr>
                                <w:spacing w:before="96"/>
                                <w:rPr>
                                  <w:sz w:val="19"/>
                                </w:rPr>
                              </w:pPr>
                            </w:p>
                            <w:p w14:paraId="1D5393EB" w14:textId="77777777" w:rsidR="001E615D" w:rsidRDefault="001E615D">
                              <w:pPr>
                                <w:spacing w:before="1"/>
                                <w:ind w:left="77"/>
                                <w:rPr>
                                  <w:rFonts w:ascii="Arial"/>
                                  <w:b/>
                                  <w:sz w:val="19"/>
                                </w:rPr>
                              </w:pPr>
                              <w:hyperlink r:id="rId497">
                                <w:r>
                                  <w:rPr>
                                    <w:rFonts w:ascii="Arial"/>
                                    <w:b/>
                                    <w:sz w:val="19"/>
                                  </w:rPr>
                                  <w:t>3</w:t>
                                </w:r>
                                <w:r>
                                  <w:rPr>
                                    <w:rFonts w:ascii="Arial"/>
                                    <w:b/>
                                    <w:spacing w:val="-3"/>
                                    <w:sz w:val="19"/>
                                  </w:rPr>
                                  <w:t xml:space="preserve"> </w:t>
                                </w:r>
                                <w:r>
                                  <w:rPr>
                                    <w:rFonts w:ascii="Arial"/>
                                    <w:b/>
                                    <w:spacing w:val="-7"/>
                                    <w:sz w:val="19"/>
                                  </w:rPr>
                                  <w:t>MW</w:t>
                                </w:r>
                              </w:hyperlink>
                            </w:p>
                            <w:p w14:paraId="2A5E6A0D" w14:textId="77777777" w:rsidR="001E615D" w:rsidRDefault="001E615D">
                              <w:pPr>
                                <w:spacing w:before="77"/>
                                <w:ind w:left="77"/>
                                <w:rPr>
                                  <w:sz w:val="21"/>
                                </w:rPr>
                              </w:pPr>
                              <w:hyperlink r:id="rId498">
                                <w:r>
                                  <w:rPr>
                                    <w:spacing w:val="-2"/>
                                    <w:sz w:val="21"/>
                                  </w:rPr>
                                  <w:t>Bellary,</w:t>
                                </w:r>
                                <w:r>
                                  <w:rPr>
                                    <w:sz w:val="21"/>
                                  </w:rPr>
                                  <w:t xml:space="preserve"> </w:t>
                                </w:r>
                                <w:r>
                                  <w:rPr>
                                    <w:spacing w:val="-2"/>
                                    <w:sz w:val="21"/>
                                  </w:rPr>
                                  <w:t>Karnataka</w:t>
                                </w:r>
                              </w:hyperlink>
                            </w:p>
                          </w:txbxContent>
                        </wps:txbx>
                        <wps:bodyPr wrap="square" lIns="0" tIns="0" rIns="0" bIns="0" rtlCol="0">
                          <a:noAutofit/>
                        </wps:bodyPr>
                      </wps:wsp>
                    </wpg:wgp>
                  </a:graphicData>
                </a:graphic>
              </wp:anchor>
            </w:drawing>
          </mc:Choice>
          <mc:Fallback>
            <w:pict>
              <v:group w14:anchorId="4162CC1C" id="Group 157" o:spid="_x0000_s1126" style="position:absolute;left:0;text-align:left;margin-left:553.5pt;margin-top:33.3pt;width:219.75pt;height:146.25pt;z-index:15762432;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">
                <v:shape id="Image 158" o:spid="_x0000_s1127" type="#_x0000_t75" href="https://enrichenergy.com/project/3-mw-bellary-karnatak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" o:button="t">
                  <v:fill o:detectmouseclick="t"/>
                  <v:imagedata r:id="rId499" o:title=""/>
                </v:shape>
                <v:shape id="Textbox 159" o:spid="_x0000_s1128"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17588031" w14:textId="77777777" w:rsidR="001E615D" w:rsidRDefault="001E615D">
                        <w:pPr>
                          <w:rPr>
                            <w:sz w:val="19"/>
                          </w:rPr>
                        </w:pPr>
                      </w:p>
                      <w:p w14:paraId="393AA594" w14:textId="77777777" w:rsidR="001E615D" w:rsidRDefault="001E615D">
                        <w:pPr>
                          <w:rPr>
                            <w:sz w:val="19"/>
                          </w:rPr>
                        </w:pPr>
                      </w:p>
                      <w:p w14:paraId="19EEF293" w14:textId="77777777" w:rsidR="001E615D" w:rsidRDefault="001E615D">
                        <w:pPr>
                          <w:rPr>
                            <w:sz w:val="19"/>
                          </w:rPr>
                        </w:pPr>
                      </w:p>
                      <w:p w14:paraId="7EDCBE6D" w14:textId="77777777" w:rsidR="001E615D" w:rsidRDefault="001E615D">
                        <w:pPr>
                          <w:rPr>
                            <w:sz w:val="19"/>
                          </w:rPr>
                        </w:pPr>
                      </w:p>
                      <w:p w14:paraId="7582514F" w14:textId="77777777" w:rsidR="001E615D" w:rsidRDefault="001E615D">
                        <w:pPr>
                          <w:rPr>
                            <w:sz w:val="19"/>
                          </w:rPr>
                        </w:pPr>
                      </w:p>
                      <w:p w14:paraId="23762B54" w14:textId="77777777" w:rsidR="001E615D" w:rsidRDefault="001E615D">
                        <w:pPr>
                          <w:rPr>
                            <w:sz w:val="19"/>
                          </w:rPr>
                        </w:pPr>
                      </w:p>
                      <w:p w14:paraId="0768F116" w14:textId="77777777" w:rsidR="001E615D" w:rsidRDefault="001E615D">
                        <w:pPr>
                          <w:rPr>
                            <w:sz w:val="19"/>
                          </w:rPr>
                        </w:pPr>
                      </w:p>
                      <w:p w14:paraId="5FF59BFA" w14:textId="77777777" w:rsidR="001E615D" w:rsidRDefault="001E615D">
                        <w:pPr>
                          <w:rPr>
                            <w:sz w:val="19"/>
                          </w:rPr>
                        </w:pPr>
                      </w:p>
                      <w:p w14:paraId="6C6DAE7E" w14:textId="77777777" w:rsidR="001E615D" w:rsidRDefault="001E615D">
                        <w:pPr>
                          <w:rPr>
                            <w:sz w:val="19"/>
                          </w:rPr>
                        </w:pPr>
                      </w:p>
                      <w:p w14:paraId="46CC0E76" w14:textId="77777777" w:rsidR="001E615D" w:rsidRDefault="001E615D">
                        <w:pPr>
                          <w:spacing w:before="96"/>
                          <w:rPr>
                            <w:sz w:val="19"/>
                          </w:rPr>
                        </w:pPr>
                      </w:p>
                      <w:p w14:paraId="1D5393EB" w14:textId="77777777" w:rsidR="001E615D" w:rsidRDefault="001E615D">
                        <w:pPr>
                          <w:spacing w:before="1"/>
                          <w:ind w:left="77"/>
                          <w:rPr>
                            <w:rFonts w:ascii="Arial"/>
                            <w:b/>
                            <w:sz w:val="19"/>
                          </w:rPr>
                        </w:pPr>
                        <w:hyperlink r:id="rId500">
                          <w:r>
                            <w:rPr>
                              <w:rFonts w:ascii="Arial"/>
                              <w:b/>
                              <w:sz w:val="19"/>
                            </w:rPr>
                            <w:t>3</w:t>
                          </w:r>
                          <w:r>
                            <w:rPr>
                              <w:rFonts w:ascii="Arial"/>
                              <w:b/>
                              <w:spacing w:val="-3"/>
                              <w:sz w:val="19"/>
                            </w:rPr>
                            <w:t xml:space="preserve"> </w:t>
                          </w:r>
                          <w:r>
                            <w:rPr>
                              <w:rFonts w:ascii="Arial"/>
                              <w:b/>
                              <w:spacing w:val="-7"/>
                              <w:sz w:val="19"/>
                            </w:rPr>
                            <w:t>MW</w:t>
                          </w:r>
                        </w:hyperlink>
                      </w:p>
                      <w:p w14:paraId="2A5E6A0D" w14:textId="77777777" w:rsidR="001E615D" w:rsidRDefault="001E615D">
                        <w:pPr>
                          <w:spacing w:before="77"/>
                          <w:ind w:left="77"/>
                          <w:rPr>
                            <w:sz w:val="21"/>
                          </w:rPr>
                        </w:pPr>
                        <w:hyperlink r:id="rId501">
                          <w:r>
                            <w:rPr>
                              <w:spacing w:val="-2"/>
                              <w:sz w:val="21"/>
                            </w:rPr>
                            <w:t>Bellary,</w:t>
                          </w:r>
                          <w:r>
                            <w:rPr>
                              <w:sz w:val="21"/>
                            </w:rPr>
                            <w:t xml:space="preserve"> </w:t>
                          </w:r>
                          <w:r>
                            <w:rPr>
                              <w:spacing w:val="-2"/>
                              <w:sz w:val="21"/>
                            </w:rPr>
                            <w:t>Karnataka</w:t>
                          </w:r>
                        </w:hyperlink>
                      </w:p>
                    </w:txbxContent>
                  </v:textbox>
                </v:shape>
                <w10:wrap anchorx="page"/>
              </v:group>
            </w:pict>
          </mc:Fallback>
        </mc:AlternateContent>
      </w:r>
      <w:hyperlink r:id="rId502">
        <w:r>
          <w:rPr>
            <w:spacing w:val="-2"/>
            <w:sz w:val="21"/>
          </w:rPr>
          <w:t>(https://enrichenergy.com/project/warangal-</w:t>
        </w:r>
      </w:hyperlink>
      <w:r>
        <w:rPr>
          <w:spacing w:val="-2"/>
          <w:sz w:val="21"/>
        </w:rPr>
        <w:t xml:space="preserve"> </w:t>
      </w:r>
      <w:hyperlink r:id="rId503">
        <w:proofErr w:type="spellStart"/>
        <w:r>
          <w:rPr>
            <w:spacing w:val="-2"/>
            <w:sz w:val="21"/>
          </w:rPr>
          <w:t>telangana</w:t>
        </w:r>
        <w:proofErr w:type="spellEnd"/>
        <w:r>
          <w:rPr>
            <w:spacing w:val="-2"/>
            <w:sz w:val="21"/>
          </w:rPr>
          <w:t>/)</w:t>
        </w:r>
      </w:hyperlink>
    </w:p>
    <w:p w14:paraId="136C61DE" w14:textId="77777777" w:rsidR="00590F9E" w:rsidRDefault="00745046">
      <w:pPr>
        <w:spacing w:before="109" w:line="297" w:lineRule="auto"/>
        <w:ind w:left="522" w:right="38"/>
        <w:rPr>
          <w:sz w:val="21"/>
        </w:rPr>
      </w:pPr>
      <w:r>
        <w:br w:type="column"/>
      </w:r>
      <w:hyperlink r:id="rId504">
        <w:r>
          <w:rPr>
            <w:spacing w:val="-2"/>
            <w:sz w:val="21"/>
          </w:rPr>
          <w:t>(https://enrichenergy.com/project/5-mw-</w:t>
        </w:r>
      </w:hyperlink>
      <w:r>
        <w:rPr>
          <w:spacing w:val="-2"/>
          <w:sz w:val="21"/>
        </w:rPr>
        <w:t xml:space="preserve"> </w:t>
      </w:r>
      <w:hyperlink r:id="rId505">
        <w:proofErr w:type="spellStart"/>
        <w:r>
          <w:rPr>
            <w:spacing w:val="-2"/>
            <w:sz w:val="21"/>
          </w:rPr>
          <w:t>mahoba-uttar-pradesh</w:t>
        </w:r>
        <w:proofErr w:type="spellEnd"/>
        <w:r>
          <w:rPr>
            <w:spacing w:val="-2"/>
            <w:sz w:val="21"/>
          </w:rPr>
          <w:t>/)</w:t>
        </w:r>
      </w:hyperlink>
    </w:p>
    <w:p w14:paraId="3FF34FE0" w14:textId="77777777" w:rsidR="00590F9E" w:rsidRDefault="00745046">
      <w:pPr>
        <w:spacing w:before="94" w:line="297" w:lineRule="auto"/>
        <w:ind w:left="522" w:right="1538"/>
        <w:rPr>
          <w:sz w:val="21"/>
        </w:rPr>
      </w:pPr>
      <w:r>
        <w:br w:type="column"/>
      </w:r>
      <w:hyperlink r:id="rId506">
        <w:r>
          <w:rPr>
            <w:spacing w:val="-2"/>
            <w:sz w:val="21"/>
          </w:rPr>
          <w:t>(https://enrichenergy.com/project/15-mw-</w:t>
        </w:r>
      </w:hyperlink>
      <w:r>
        <w:rPr>
          <w:spacing w:val="-2"/>
          <w:sz w:val="21"/>
        </w:rPr>
        <w:t xml:space="preserve"> </w:t>
      </w:r>
      <w:hyperlink r:id="rId507">
        <w:proofErr w:type="spellStart"/>
        <w:r>
          <w:rPr>
            <w:spacing w:val="-2"/>
            <w:sz w:val="21"/>
          </w:rPr>
          <w:t>nalgonda-telangana</w:t>
        </w:r>
        <w:proofErr w:type="spellEnd"/>
        <w:r>
          <w:rPr>
            <w:spacing w:val="-2"/>
            <w:sz w:val="21"/>
          </w:rPr>
          <w:t>/)</w:t>
        </w:r>
      </w:hyperlink>
    </w:p>
    <w:p w14:paraId="744C1020" w14:textId="77777777" w:rsidR="00590F9E" w:rsidRDefault="00590F9E">
      <w:pPr>
        <w:spacing w:line="297" w:lineRule="auto"/>
        <w:rPr>
          <w:sz w:val="21"/>
        </w:rPr>
        <w:sectPr w:rsidR="00590F9E">
          <w:type w:val="continuous"/>
          <w:pgSz w:w="16840" w:h="11900" w:orient="landscape"/>
          <w:pgMar w:top="260" w:right="425" w:bottom="280" w:left="850" w:header="720" w:footer="720" w:gutter="0"/>
          <w:cols w:num="3" w:space="720" w:equalWidth="0">
            <w:col w:w="4586" w:space="264"/>
            <w:col w:w="4247" w:space="603"/>
            <w:col w:w="5865"/>
          </w:cols>
        </w:sectPr>
      </w:pPr>
    </w:p>
    <w:p w14:paraId="25138DF8" w14:textId="77777777" w:rsidR="00590F9E" w:rsidRDefault="00590F9E">
      <w:pPr>
        <w:pStyle w:val="BodyText"/>
        <w:rPr>
          <w:sz w:val="21"/>
        </w:rPr>
      </w:pPr>
    </w:p>
    <w:p w14:paraId="7A3A1DC2" w14:textId="77777777" w:rsidR="00590F9E" w:rsidRDefault="00590F9E">
      <w:pPr>
        <w:pStyle w:val="BodyText"/>
        <w:rPr>
          <w:sz w:val="21"/>
        </w:rPr>
      </w:pPr>
    </w:p>
    <w:p w14:paraId="2294A44C" w14:textId="77777777" w:rsidR="00590F9E" w:rsidRDefault="00590F9E">
      <w:pPr>
        <w:pStyle w:val="BodyText"/>
        <w:rPr>
          <w:sz w:val="21"/>
        </w:rPr>
      </w:pPr>
    </w:p>
    <w:p w14:paraId="3B6FC529" w14:textId="77777777" w:rsidR="00590F9E" w:rsidRDefault="00590F9E">
      <w:pPr>
        <w:pStyle w:val="BodyText"/>
        <w:rPr>
          <w:sz w:val="21"/>
        </w:rPr>
      </w:pPr>
    </w:p>
    <w:p w14:paraId="49EB8FA9" w14:textId="77777777" w:rsidR="00590F9E" w:rsidRDefault="00590F9E">
      <w:pPr>
        <w:pStyle w:val="BodyText"/>
        <w:rPr>
          <w:sz w:val="21"/>
        </w:rPr>
      </w:pPr>
    </w:p>
    <w:p w14:paraId="6CF31118" w14:textId="77777777" w:rsidR="00590F9E" w:rsidRDefault="00590F9E">
      <w:pPr>
        <w:pStyle w:val="BodyText"/>
        <w:rPr>
          <w:sz w:val="21"/>
        </w:rPr>
      </w:pPr>
    </w:p>
    <w:p w14:paraId="43E3C998" w14:textId="77777777" w:rsidR="00590F9E" w:rsidRDefault="00590F9E">
      <w:pPr>
        <w:pStyle w:val="BodyText"/>
        <w:rPr>
          <w:sz w:val="21"/>
        </w:rPr>
      </w:pPr>
    </w:p>
    <w:p w14:paraId="14B99A12" w14:textId="77777777" w:rsidR="00590F9E" w:rsidRDefault="00590F9E">
      <w:pPr>
        <w:pStyle w:val="BodyText"/>
        <w:rPr>
          <w:sz w:val="21"/>
        </w:rPr>
      </w:pPr>
    </w:p>
    <w:p w14:paraId="2F5873D1" w14:textId="77777777" w:rsidR="00590F9E" w:rsidRDefault="00590F9E">
      <w:pPr>
        <w:pStyle w:val="BodyText"/>
        <w:rPr>
          <w:sz w:val="21"/>
        </w:rPr>
      </w:pPr>
    </w:p>
    <w:p w14:paraId="6F5FD324" w14:textId="77777777" w:rsidR="00590F9E" w:rsidRDefault="00590F9E">
      <w:pPr>
        <w:pStyle w:val="BodyText"/>
        <w:rPr>
          <w:sz w:val="21"/>
        </w:rPr>
      </w:pPr>
    </w:p>
    <w:p w14:paraId="4A341173" w14:textId="77777777" w:rsidR="00590F9E" w:rsidRDefault="00590F9E">
      <w:pPr>
        <w:pStyle w:val="BodyText"/>
        <w:rPr>
          <w:sz w:val="21"/>
        </w:rPr>
      </w:pPr>
    </w:p>
    <w:p w14:paraId="4A8E4EE7" w14:textId="77777777" w:rsidR="00590F9E" w:rsidRDefault="00590F9E">
      <w:pPr>
        <w:pStyle w:val="BodyText"/>
        <w:rPr>
          <w:sz w:val="21"/>
        </w:rPr>
      </w:pPr>
    </w:p>
    <w:p w14:paraId="5075E3DC" w14:textId="77777777" w:rsidR="00590F9E" w:rsidRDefault="00590F9E">
      <w:pPr>
        <w:pStyle w:val="BodyText"/>
        <w:spacing w:before="71"/>
        <w:rPr>
          <w:sz w:val="21"/>
        </w:rPr>
      </w:pPr>
    </w:p>
    <w:p w14:paraId="55B356FF" w14:textId="77777777" w:rsidR="00590F9E" w:rsidRDefault="00745046">
      <w:pPr>
        <w:spacing w:line="297" w:lineRule="auto"/>
        <w:ind w:left="10222" w:right="776"/>
        <w:rPr>
          <w:sz w:val="21"/>
        </w:rPr>
      </w:pPr>
      <w:r>
        <w:rPr>
          <w:noProof/>
          <w:sz w:val="21"/>
          <w:lang w:val="en-IN" w:eastAsia="en-IN"/>
        </w:rPr>
        <mc:AlternateContent>
          <mc:Choice Requires="wpg">
            <w:drawing>
              <wp:anchor distT="0" distB="0" distL="0" distR="0" simplePos="0" relativeHeight="15762944" behindDoc="0" locked="0" layoutInCell="1" allowOverlap="1" wp14:anchorId="753475BD" wp14:editId="7895CEC4">
                <wp:simplePos x="0" y="0"/>
                <wp:positionH relativeFrom="page">
                  <wp:posOffset>876300</wp:posOffset>
                </wp:positionH>
                <wp:positionV relativeFrom="paragraph">
                  <wp:posOffset>363674</wp:posOffset>
                </wp:positionV>
                <wp:extent cx="2790825" cy="1857375"/>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61" name="Image 161">
                            <a:hlinkClick r:id="rId508"/>
                          </pic:cNvPr>
                          <pic:cNvPicPr/>
                        </pic:nvPicPr>
                        <pic:blipFill>
                          <a:blip r:embed="rId509" cstate="print"/>
                          <a:stretch>
                            <a:fillRect/>
                          </a:stretch>
                        </pic:blipFill>
                        <pic:spPr>
                          <a:xfrm>
                            <a:off x="0" y="0"/>
                            <a:ext cx="2790824" cy="1857374"/>
                          </a:xfrm>
                          <a:prstGeom prst="rect">
                            <a:avLst/>
                          </a:prstGeom>
                        </pic:spPr>
                      </pic:pic>
                      <wps:wsp>
                        <wps:cNvPr id="162" name="Textbox 162"/>
                        <wps:cNvSpPr txBox="1"/>
                        <wps:spPr>
                          <a:xfrm>
                            <a:off x="0" y="0"/>
                            <a:ext cx="2790825" cy="1857375"/>
                          </a:xfrm>
                          <a:prstGeom prst="rect">
                            <a:avLst/>
                          </a:prstGeom>
                        </wps:spPr>
                        <wps:txbx>
                          <w:txbxContent>
                            <w:p w14:paraId="2D0E9FF0" w14:textId="77777777" w:rsidR="001E615D" w:rsidRDefault="001E615D">
                              <w:pPr>
                                <w:rPr>
                                  <w:sz w:val="19"/>
                                </w:rPr>
                              </w:pPr>
                            </w:p>
                            <w:p w14:paraId="251A8E56" w14:textId="77777777" w:rsidR="001E615D" w:rsidRDefault="001E615D">
                              <w:pPr>
                                <w:rPr>
                                  <w:sz w:val="19"/>
                                </w:rPr>
                              </w:pPr>
                            </w:p>
                            <w:p w14:paraId="06D3430D" w14:textId="77777777" w:rsidR="001E615D" w:rsidRDefault="001E615D">
                              <w:pPr>
                                <w:rPr>
                                  <w:sz w:val="19"/>
                                </w:rPr>
                              </w:pPr>
                            </w:p>
                            <w:p w14:paraId="71BFF9F9" w14:textId="77777777" w:rsidR="001E615D" w:rsidRDefault="001E615D">
                              <w:pPr>
                                <w:rPr>
                                  <w:sz w:val="19"/>
                                </w:rPr>
                              </w:pPr>
                            </w:p>
                            <w:p w14:paraId="6CE5C4C2" w14:textId="77777777" w:rsidR="001E615D" w:rsidRDefault="001E615D">
                              <w:pPr>
                                <w:rPr>
                                  <w:sz w:val="19"/>
                                </w:rPr>
                              </w:pPr>
                            </w:p>
                            <w:p w14:paraId="45BA37B1" w14:textId="77777777" w:rsidR="001E615D" w:rsidRDefault="001E615D">
                              <w:pPr>
                                <w:rPr>
                                  <w:sz w:val="19"/>
                                </w:rPr>
                              </w:pPr>
                            </w:p>
                            <w:p w14:paraId="13F76CD3" w14:textId="77777777" w:rsidR="001E615D" w:rsidRDefault="001E615D">
                              <w:pPr>
                                <w:rPr>
                                  <w:sz w:val="19"/>
                                </w:rPr>
                              </w:pPr>
                            </w:p>
                            <w:p w14:paraId="1616A73B" w14:textId="77777777" w:rsidR="001E615D" w:rsidRDefault="001E615D">
                              <w:pPr>
                                <w:rPr>
                                  <w:sz w:val="19"/>
                                </w:rPr>
                              </w:pPr>
                            </w:p>
                            <w:p w14:paraId="7E1A4E55" w14:textId="77777777" w:rsidR="001E615D" w:rsidRDefault="001E615D">
                              <w:pPr>
                                <w:rPr>
                                  <w:sz w:val="19"/>
                                </w:rPr>
                              </w:pPr>
                            </w:p>
                            <w:p w14:paraId="523C1328" w14:textId="77777777" w:rsidR="001E615D" w:rsidRDefault="001E615D">
                              <w:pPr>
                                <w:spacing w:before="96"/>
                                <w:rPr>
                                  <w:sz w:val="19"/>
                                </w:rPr>
                              </w:pPr>
                            </w:p>
                            <w:p w14:paraId="65B7BE2B" w14:textId="77777777" w:rsidR="001E615D" w:rsidRDefault="001E615D">
                              <w:pPr>
                                <w:spacing w:before="1"/>
                                <w:ind w:left="67"/>
                                <w:rPr>
                                  <w:rFonts w:ascii="Arial"/>
                                  <w:b/>
                                  <w:sz w:val="19"/>
                                </w:rPr>
                              </w:pPr>
                              <w:hyperlink r:id="rId510">
                                <w:r>
                                  <w:rPr>
                                    <w:rFonts w:ascii="Arial"/>
                                    <w:b/>
                                    <w:sz w:val="19"/>
                                  </w:rPr>
                                  <w:t>2</w:t>
                                </w:r>
                                <w:r>
                                  <w:rPr>
                                    <w:rFonts w:ascii="Arial"/>
                                    <w:b/>
                                    <w:spacing w:val="-3"/>
                                    <w:sz w:val="19"/>
                                  </w:rPr>
                                  <w:t xml:space="preserve"> </w:t>
                                </w:r>
                                <w:r>
                                  <w:rPr>
                                    <w:rFonts w:ascii="Arial"/>
                                    <w:b/>
                                    <w:spacing w:val="-7"/>
                                    <w:sz w:val="19"/>
                                  </w:rPr>
                                  <w:t>MW</w:t>
                                </w:r>
                              </w:hyperlink>
                            </w:p>
                            <w:p w14:paraId="55077340" w14:textId="77777777" w:rsidR="001E615D" w:rsidRDefault="001E615D">
                              <w:pPr>
                                <w:spacing w:before="77"/>
                                <w:ind w:left="67"/>
                                <w:rPr>
                                  <w:sz w:val="21"/>
                                </w:rPr>
                              </w:pPr>
                              <w:hyperlink r:id="rId511">
                                <w:r>
                                  <w:rPr>
                                    <w:sz w:val="21"/>
                                  </w:rPr>
                                  <w:t>Turmamidi,</w:t>
                                </w:r>
                                <w:r>
                                  <w:rPr>
                                    <w:spacing w:val="-12"/>
                                    <w:sz w:val="21"/>
                                  </w:rPr>
                                  <w:t xml:space="preserve"> </w:t>
                                </w:r>
                                <w:r>
                                  <w:rPr>
                                    <w:spacing w:val="-2"/>
                                    <w:sz w:val="21"/>
                                  </w:rPr>
                                  <w:t>Telangana</w:t>
                                </w:r>
                              </w:hyperlink>
                            </w:p>
                          </w:txbxContent>
                        </wps:txbx>
                        <wps:bodyPr wrap="square" lIns="0" tIns="0" rIns="0" bIns="0" rtlCol="0">
                          <a:noAutofit/>
                        </wps:bodyPr>
                      </wps:wsp>
                    </wpg:wgp>
                  </a:graphicData>
                </a:graphic>
              </wp:anchor>
            </w:drawing>
          </mc:Choice>
          <mc:Fallback>
            <w:pict>
              <v:group w14:anchorId="753475BD" id="Group 160" o:spid="_x0000_s1129" style="position:absolute;left:0;text-align:left;margin-left:69pt;margin-top:28.65pt;width:219.75pt;height:146.25pt;z-index:15762944;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">
                <v:shape id="Image 161" o:spid="_x0000_s1130" type="#_x0000_t75" href="https://enrichenergy.com/project/2-mw-turmamidi-telangan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" o:button="t">
                  <v:fill o:detectmouseclick="t"/>
                  <v:imagedata r:id="rId512" o:title=""/>
                </v:shape>
                <v:shape id="Textbox 162" o:spid="_x0000_s1131"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2D0E9FF0" w14:textId="77777777" w:rsidR="001E615D" w:rsidRDefault="001E615D">
                        <w:pPr>
                          <w:rPr>
                            <w:sz w:val="19"/>
                          </w:rPr>
                        </w:pPr>
                      </w:p>
                      <w:p w14:paraId="251A8E56" w14:textId="77777777" w:rsidR="001E615D" w:rsidRDefault="001E615D">
                        <w:pPr>
                          <w:rPr>
                            <w:sz w:val="19"/>
                          </w:rPr>
                        </w:pPr>
                      </w:p>
                      <w:p w14:paraId="06D3430D" w14:textId="77777777" w:rsidR="001E615D" w:rsidRDefault="001E615D">
                        <w:pPr>
                          <w:rPr>
                            <w:sz w:val="19"/>
                          </w:rPr>
                        </w:pPr>
                      </w:p>
                      <w:p w14:paraId="71BFF9F9" w14:textId="77777777" w:rsidR="001E615D" w:rsidRDefault="001E615D">
                        <w:pPr>
                          <w:rPr>
                            <w:sz w:val="19"/>
                          </w:rPr>
                        </w:pPr>
                      </w:p>
                      <w:p w14:paraId="6CE5C4C2" w14:textId="77777777" w:rsidR="001E615D" w:rsidRDefault="001E615D">
                        <w:pPr>
                          <w:rPr>
                            <w:sz w:val="19"/>
                          </w:rPr>
                        </w:pPr>
                      </w:p>
                      <w:p w14:paraId="45BA37B1" w14:textId="77777777" w:rsidR="001E615D" w:rsidRDefault="001E615D">
                        <w:pPr>
                          <w:rPr>
                            <w:sz w:val="19"/>
                          </w:rPr>
                        </w:pPr>
                      </w:p>
                      <w:p w14:paraId="13F76CD3" w14:textId="77777777" w:rsidR="001E615D" w:rsidRDefault="001E615D">
                        <w:pPr>
                          <w:rPr>
                            <w:sz w:val="19"/>
                          </w:rPr>
                        </w:pPr>
                      </w:p>
                      <w:p w14:paraId="1616A73B" w14:textId="77777777" w:rsidR="001E615D" w:rsidRDefault="001E615D">
                        <w:pPr>
                          <w:rPr>
                            <w:sz w:val="19"/>
                          </w:rPr>
                        </w:pPr>
                      </w:p>
                      <w:p w14:paraId="7E1A4E55" w14:textId="77777777" w:rsidR="001E615D" w:rsidRDefault="001E615D">
                        <w:pPr>
                          <w:rPr>
                            <w:sz w:val="19"/>
                          </w:rPr>
                        </w:pPr>
                      </w:p>
                      <w:p w14:paraId="523C1328" w14:textId="77777777" w:rsidR="001E615D" w:rsidRDefault="001E615D">
                        <w:pPr>
                          <w:spacing w:before="96"/>
                          <w:rPr>
                            <w:sz w:val="19"/>
                          </w:rPr>
                        </w:pPr>
                      </w:p>
                      <w:p w14:paraId="65B7BE2B" w14:textId="77777777" w:rsidR="001E615D" w:rsidRDefault="001E615D">
                        <w:pPr>
                          <w:spacing w:before="1"/>
                          <w:ind w:left="67"/>
                          <w:rPr>
                            <w:rFonts w:ascii="Arial"/>
                            <w:b/>
                            <w:sz w:val="19"/>
                          </w:rPr>
                        </w:pPr>
                        <w:hyperlink r:id="rId513">
                          <w:r>
                            <w:rPr>
                              <w:rFonts w:ascii="Arial"/>
                              <w:b/>
                              <w:sz w:val="19"/>
                            </w:rPr>
                            <w:t>2</w:t>
                          </w:r>
                          <w:r>
                            <w:rPr>
                              <w:rFonts w:ascii="Arial"/>
                              <w:b/>
                              <w:spacing w:val="-3"/>
                              <w:sz w:val="19"/>
                            </w:rPr>
                            <w:t xml:space="preserve"> </w:t>
                          </w:r>
                          <w:r>
                            <w:rPr>
                              <w:rFonts w:ascii="Arial"/>
                              <w:b/>
                              <w:spacing w:val="-7"/>
                              <w:sz w:val="19"/>
                            </w:rPr>
                            <w:t>MW</w:t>
                          </w:r>
                        </w:hyperlink>
                      </w:p>
                      <w:p w14:paraId="55077340" w14:textId="77777777" w:rsidR="001E615D" w:rsidRDefault="001E615D">
                        <w:pPr>
                          <w:spacing w:before="77"/>
                          <w:ind w:left="67"/>
                          <w:rPr>
                            <w:sz w:val="21"/>
                          </w:rPr>
                        </w:pPr>
                        <w:hyperlink r:id="rId514">
                          <w:r>
                            <w:rPr>
                              <w:sz w:val="21"/>
                            </w:rPr>
                            <w:t>Turmamidi,</w:t>
                          </w:r>
                          <w:r>
                            <w:rPr>
                              <w:spacing w:val="-12"/>
                              <w:sz w:val="21"/>
                            </w:rPr>
                            <w:t xml:space="preserve"> </w:t>
                          </w:r>
                          <w:r>
                            <w:rPr>
                              <w:spacing w:val="-2"/>
                              <w:sz w:val="21"/>
                            </w:rPr>
                            <w:t>Telangana</w:t>
                          </w:r>
                        </w:hyperlink>
                      </w:p>
                    </w:txbxContent>
                  </v:textbox>
                </v:shape>
                <w10:wrap anchorx="page"/>
              </v:group>
            </w:pict>
          </mc:Fallback>
        </mc:AlternateContent>
      </w:r>
      <w:r>
        <w:rPr>
          <w:noProof/>
          <w:sz w:val="21"/>
          <w:lang w:val="en-IN" w:eastAsia="en-IN"/>
        </w:rPr>
        <mc:AlternateContent>
          <mc:Choice Requires="wpg">
            <w:drawing>
              <wp:anchor distT="0" distB="0" distL="0" distR="0" simplePos="0" relativeHeight="15763456" behindDoc="0" locked="0" layoutInCell="1" allowOverlap="1" wp14:anchorId="262A1FD4" wp14:editId="3913CDC6">
                <wp:simplePos x="0" y="0"/>
                <wp:positionH relativeFrom="page">
                  <wp:posOffset>3952875</wp:posOffset>
                </wp:positionH>
                <wp:positionV relativeFrom="paragraph">
                  <wp:posOffset>363674</wp:posOffset>
                </wp:positionV>
                <wp:extent cx="2790825" cy="1857375"/>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64" name="Image 164">
                            <a:hlinkClick r:id="rId515"/>
                          </pic:cNvPr>
                          <pic:cNvPicPr/>
                        </pic:nvPicPr>
                        <pic:blipFill>
                          <a:blip r:embed="rId516" cstate="print"/>
                          <a:stretch>
                            <a:fillRect/>
                          </a:stretch>
                        </pic:blipFill>
                        <pic:spPr>
                          <a:xfrm>
                            <a:off x="0" y="0"/>
                            <a:ext cx="2790824" cy="1857374"/>
                          </a:xfrm>
                          <a:prstGeom prst="rect">
                            <a:avLst/>
                          </a:prstGeom>
                        </pic:spPr>
                      </pic:pic>
                      <wps:wsp>
                        <wps:cNvPr id="165" name="Textbox 165"/>
                        <wps:cNvSpPr txBox="1"/>
                        <wps:spPr>
                          <a:xfrm>
                            <a:off x="0" y="0"/>
                            <a:ext cx="2790825" cy="1857375"/>
                          </a:xfrm>
                          <a:prstGeom prst="rect">
                            <a:avLst/>
                          </a:prstGeom>
                        </wps:spPr>
                        <wps:txbx>
                          <w:txbxContent>
                            <w:p w14:paraId="5ACE2D36" w14:textId="77777777" w:rsidR="001E615D" w:rsidRDefault="001E615D">
                              <w:pPr>
                                <w:rPr>
                                  <w:sz w:val="19"/>
                                </w:rPr>
                              </w:pPr>
                            </w:p>
                            <w:p w14:paraId="32A94E5B" w14:textId="77777777" w:rsidR="001E615D" w:rsidRDefault="001E615D">
                              <w:pPr>
                                <w:rPr>
                                  <w:sz w:val="19"/>
                                </w:rPr>
                              </w:pPr>
                            </w:p>
                            <w:p w14:paraId="242FB574" w14:textId="77777777" w:rsidR="001E615D" w:rsidRDefault="001E615D">
                              <w:pPr>
                                <w:rPr>
                                  <w:sz w:val="19"/>
                                </w:rPr>
                              </w:pPr>
                            </w:p>
                            <w:p w14:paraId="5550E60D" w14:textId="77777777" w:rsidR="001E615D" w:rsidRDefault="001E615D">
                              <w:pPr>
                                <w:rPr>
                                  <w:sz w:val="19"/>
                                </w:rPr>
                              </w:pPr>
                            </w:p>
                            <w:p w14:paraId="1B96626F" w14:textId="77777777" w:rsidR="001E615D" w:rsidRDefault="001E615D">
                              <w:pPr>
                                <w:rPr>
                                  <w:sz w:val="19"/>
                                </w:rPr>
                              </w:pPr>
                            </w:p>
                            <w:p w14:paraId="734AEA67" w14:textId="77777777" w:rsidR="001E615D" w:rsidRDefault="001E615D">
                              <w:pPr>
                                <w:rPr>
                                  <w:sz w:val="19"/>
                                </w:rPr>
                              </w:pPr>
                            </w:p>
                            <w:p w14:paraId="1C0F6675" w14:textId="77777777" w:rsidR="001E615D" w:rsidRDefault="001E615D">
                              <w:pPr>
                                <w:rPr>
                                  <w:sz w:val="19"/>
                                </w:rPr>
                              </w:pPr>
                            </w:p>
                            <w:p w14:paraId="15DA65DB" w14:textId="77777777" w:rsidR="001E615D" w:rsidRDefault="001E615D">
                              <w:pPr>
                                <w:rPr>
                                  <w:sz w:val="19"/>
                                </w:rPr>
                              </w:pPr>
                            </w:p>
                            <w:p w14:paraId="768243BE" w14:textId="77777777" w:rsidR="001E615D" w:rsidRDefault="001E615D">
                              <w:pPr>
                                <w:rPr>
                                  <w:sz w:val="19"/>
                                </w:rPr>
                              </w:pPr>
                            </w:p>
                            <w:p w14:paraId="7E6DD145" w14:textId="77777777" w:rsidR="001E615D" w:rsidRDefault="001E615D">
                              <w:pPr>
                                <w:spacing w:before="96"/>
                                <w:rPr>
                                  <w:sz w:val="19"/>
                                </w:rPr>
                              </w:pPr>
                            </w:p>
                            <w:p w14:paraId="56025101" w14:textId="77777777" w:rsidR="001E615D" w:rsidRDefault="001E615D">
                              <w:pPr>
                                <w:spacing w:before="1"/>
                                <w:ind w:left="72"/>
                                <w:rPr>
                                  <w:rFonts w:ascii="Arial"/>
                                  <w:b/>
                                  <w:sz w:val="19"/>
                                </w:rPr>
                              </w:pPr>
                              <w:hyperlink r:id="rId517">
                                <w:r>
                                  <w:rPr>
                                    <w:rFonts w:ascii="Arial"/>
                                    <w:b/>
                                    <w:sz w:val="19"/>
                                  </w:rPr>
                                  <w:t>1</w:t>
                                </w:r>
                                <w:r>
                                  <w:rPr>
                                    <w:rFonts w:ascii="Arial"/>
                                    <w:b/>
                                    <w:spacing w:val="-3"/>
                                    <w:sz w:val="19"/>
                                  </w:rPr>
                                  <w:t xml:space="preserve"> </w:t>
                                </w:r>
                                <w:r>
                                  <w:rPr>
                                    <w:rFonts w:ascii="Arial"/>
                                    <w:b/>
                                    <w:spacing w:val="-7"/>
                                    <w:sz w:val="19"/>
                                  </w:rPr>
                                  <w:t>MW</w:t>
                                </w:r>
                              </w:hyperlink>
                            </w:p>
                            <w:p w14:paraId="31EA86D4" w14:textId="77777777" w:rsidR="001E615D" w:rsidRDefault="001E615D">
                              <w:pPr>
                                <w:spacing w:before="77"/>
                                <w:ind w:left="72"/>
                                <w:rPr>
                                  <w:sz w:val="21"/>
                                </w:rPr>
                              </w:pPr>
                              <w:hyperlink r:id="rId518">
                                <w:r>
                                  <w:rPr>
                                    <w:sz w:val="21"/>
                                  </w:rPr>
                                  <w:t xml:space="preserve">Mundargi, </w:t>
                                </w:r>
                                <w:r>
                                  <w:rPr>
                                    <w:spacing w:val="-2"/>
                                    <w:sz w:val="21"/>
                                  </w:rPr>
                                  <w:t>Karnataka</w:t>
                                </w:r>
                              </w:hyperlink>
                            </w:p>
                          </w:txbxContent>
                        </wps:txbx>
                        <wps:bodyPr wrap="square" lIns="0" tIns="0" rIns="0" bIns="0" rtlCol="0">
                          <a:noAutofit/>
                        </wps:bodyPr>
                      </wps:wsp>
                    </wpg:wgp>
                  </a:graphicData>
                </a:graphic>
              </wp:anchor>
            </w:drawing>
          </mc:Choice>
          <mc:Fallback>
            <w:pict>
              <v:group w14:anchorId="262A1FD4" id="Group 163" o:spid="_x0000_s1132" style="position:absolute;left:0;text-align:left;margin-left:311.25pt;margin-top:28.65pt;width:219.75pt;height:146.25pt;z-index:15763456;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">
                <v:shape id="Image 164" o:spid="_x0000_s1133" type="#_x0000_t75" href="https://enrichenergy.com/project/mundargi-karnatak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" o:button="t">
                  <v:fill o:detectmouseclick="t"/>
                  <v:imagedata r:id="rId519" o:title=""/>
                </v:shape>
                <v:shape id="Textbox 165" o:spid="_x0000_s1134"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5ACE2D36" w14:textId="77777777" w:rsidR="001E615D" w:rsidRDefault="001E615D">
                        <w:pPr>
                          <w:rPr>
                            <w:sz w:val="19"/>
                          </w:rPr>
                        </w:pPr>
                      </w:p>
                      <w:p w14:paraId="32A94E5B" w14:textId="77777777" w:rsidR="001E615D" w:rsidRDefault="001E615D">
                        <w:pPr>
                          <w:rPr>
                            <w:sz w:val="19"/>
                          </w:rPr>
                        </w:pPr>
                      </w:p>
                      <w:p w14:paraId="242FB574" w14:textId="77777777" w:rsidR="001E615D" w:rsidRDefault="001E615D">
                        <w:pPr>
                          <w:rPr>
                            <w:sz w:val="19"/>
                          </w:rPr>
                        </w:pPr>
                      </w:p>
                      <w:p w14:paraId="5550E60D" w14:textId="77777777" w:rsidR="001E615D" w:rsidRDefault="001E615D">
                        <w:pPr>
                          <w:rPr>
                            <w:sz w:val="19"/>
                          </w:rPr>
                        </w:pPr>
                      </w:p>
                      <w:p w14:paraId="1B96626F" w14:textId="77777777" w:rsidR="001E615D" w:rsidRDefault="001E615D">
                        <w:pPr>
                          <w:rPr>
                            <w:sz w:val="19"/>
                          </w:rPr>
                        </w:pPr>
                      </w:p>
                      <w:p w14:paraId="734AEA67" w14:textId="77777777" w:rsidR="001E615D" w:rsidRDefault="001E615D">
                        <w:pPr>
                          <w:rPr>
                            <w:sz w:val="19"/>
                          </w:rPr>
                        </w:pPr>
                      </w:p>
                      <w:p w14:paraId="1C0F6675" w14:textId="77777777" w:rsidR="001E615D" w:rsidRDefault="001E615D">
                        <w:pPr>
                          <w:rPr>
                            <w:sz w:val="19"/>
                          </w:rPr>
                        </w:pPr>
                      </w:p>
                      <w:p w14:paraId="15DA65DB" w14:textId="77777777" w:rsidR="001E615D" w:rsidRDefault="001E615D">
                        <w:pPr>
                          <w:rPr>
                            <w:sz w:val="19"/>
                          </w:rPr>
                        </w:pPr>
                      </w:p>
                      <w:p w14:paraId="768243BE" w14:textId="77777777" w:rsidR="001E615D" w:rsidRDefault="001E615D">
                        <w:pPr>
                          <w:rPr>
                            <w:sz w:val="19"/>
                          </w:rPr>
                        </w:pPr>
                      </w:p>
                      <w:p w14:paraId="7E6DD145" w14:textId="77777777" w:rsidR="001E615D" w:rsidRDefault="001E615D">
                        <w:pPr>
                          <w:spacing w:before="96"/>
                          <w:rPr>
                            <w:sz w:val="19"/>
                          </w:rPr>
                        </w:pPr>
                      </w:p>
                      <w:p w14:paraId="56025101" w14:textId="77777777" w:rsidR="001E615D" w:rsidRDefault="001E615D">
                        <w:pPr>
                          <w:spacing w:before="1"/>
                          <w:ind w:left="72"/>
                          <w:rPr>
                            <w:rFonts w:ascii="Arial"/>
                            <w:b/>
                            <w:sz w:val="19"/>
                          </w:rPr>
                        </w:pPr>
                        <w:hyperlink r:id="rId520">
                          <w:r>
                            <w:rPr>
                              <w:rFonts w:ascii="Arial"/>
                              <w:b/>
                              <w:sz w:val="19"/>
                            </w:rPr>
                            <w:t>1</w:t>
                          </w:r>
                          <w:r>
                            <w:rPr>
                              <w:rFonts w:ascii="Arial"/>
                              <w:b/>
                              <w:spacing w:val="-3"/>
                              <w:sz w:val="19"/>
                            </w:rPr>
                            <w:t xml:space="preserve"> </w:t>
                          </w:r>
                          <w:r>
                            <w:rPr>
                              <w:rFonts w:ascii="Arial"/>
                              <w:b/>
                              <w:spacing w:val="-7"/>
                              <w:sz w:val="19"/>
                            </w:rPr>
                            <w:t>MW</w:t>
                          </w:r>
                        </w:hyperlink>
                      </w:p>
                      <w:p w14:paraId="31EA86D4" w14:textId="77777777" w:rsidR="001E615D" w:rsidRDefault="001E615D">
                        <w:pPr>
                          <w:spacing w:before="77"/>
                          <w:ind w:left="72"/>
                          <w:rPr>
                            <w:sz w:val="21"/>
                          </w:rPr>
                        </w:pPr>
                        <w:hyperlink r:id="rId521">
                          <w:r>
                            <w:rPr>
                              <w:sz w:val="21"/>
                            </w:rPr>
                            <w:t xml:space="preserve">Mundargi, </w:t>
                          </w:r>
                          <w:r>
                            <w:rPr>
                              <w:spacing w:val="-2"/>
                              <w:sz w:val="21"/>
                            </w:rPr>
                            <w:t>Karnataka</w:t>
                          </w:r>
                        </w:hyperlink>
                      </w:p>
                    </w:txbxContent>
                  </v:textbox>
                </v:shape>
                <w10:wrap anchorx="page"/>
              </v:group>
            </w:pict>
          </mc:Fallback>
        </mc:AlternateContent>
      </w:r>
      <w:r>
        <w:rPr>
          <w:noProof/>
          <w:sz w:val="21"/>
          <w:lang w:val="en-IN" w:eastAsia="en-IN"/>
        </w:rPr>
        <mc:AlternateContent>
          <mc:Choice Requires="wpg">
            <w:drawing>
              <wp:anchor distT="0" distB="0" distL="0" distR="0" simplePos="0" relativeHeight="15763968" behindDoc="0" locked="0" layoutInCell="1" allowOverlap="1" wp14:anchorId="47CA02E4" wp14:editId="2BDDB620">
                <wp:simplePos x="0" y="0"/>
                <wp:positionH relativeFrom="page">
                  <wp:posOffset>7029450</wp:posOffset>
                </wp:positionH>
                <wp:positionV relativeFrom="paragraph">
                  <wp:posOffset>363674</wp:posOffset>
                </wp:positionV>
                <wp:extent cx="2790825" cy="1857375"/>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67" name="Image 167">
                            <a:hlinkClick r:id="rId522"/>
                          </pic:cNvPr>
                          <pic:cNvPicPr/>
                        </pic:nvPicPr>
                        <pic:blipFill>
                          <a:blip r:embed="rId523" cstate="print"/>
                          <a:stretch>
                            <a:fillRect/>
                          </a:stretch>
                        </pic:blipFill>
                        <pic:spPr>
                          <a:xfrm>
                            <a:off x="0" y="0"/>
                            <a:ext cx="2790824" cy="1857374"/>
                          </a:xfrm>
                          <a:prstGeom prst="rect">
                            <a:avLst/>
                          </a:prstGeom>
                        </pic:spPr>
                      </pic:pic>
                      <wps:wsp>
                        <wps:cNvPr id="168" name="Textbox 168"/>
                        <wps:cNvSpPr txBox="1"/>
                        <wps:spPr>
                          <a:xfrm>
                            <a:off x="0" y="0"/>
                            <a:ext cx="2790825" cy="1857375"/>
                          </a:xfrm>
                          <a:prstGeom prst="rect">
                            <a:avLst/>
                          </a:prstGeom>
                        </wps:spPr>
                        <wps:txbx>
                          <w:txbxContent>
                            <w:p w14:paraId="6961254E" w14:textId="77777777" w:rsidR="001E615D" w:rsidRDefault="001E615D">
                              <w:pPr>
                                <w:rPr>
                                  <w:sz w:val="19"/>
                                </w:rPr>
                              </w:pPr>
                            </w:p>
                            <w:p w14:paraId="4EE122F6" w14:textId="77777777" w:rsidR="001E615D" w:rsidRDefault="001E615D">
                              <w:pPr>
                                <w:rPr>
                                  <w:sz w:val="19"/>
                                </w:rPr>
                              </w:pPr>
                            </w:p>
                            <w:p w14:paraId="2E071A59" w14:textId="77777777" w:rsidR="001E615D" w:rsidRDefault="001E615D">
                              <w:pPr>
                                <w:rPr>
                                  <w:sz w:val="19"/>
                                </w:rPr>
                              </w:pPr>
                            </w:p>
                            <w:p w14:paraId="618AA025" w14:textId="77777777" w:rsidR="001E615D" w:rsidRDefault="001E615D">
                              <w:pPr>
                                <w:rPr>
                                  <w:sz w:val="19"/>
                                </w:rPr>
                              </w:pPr>
                            </w:p>
                            <w:p w14:paraId="1E2EA727" w14:textId="77777777" w:rsidR="001E615D" w:rsidRDefault="001E615D">
                              <w:pPr>
                                <w:rPr>
                                  <w:sz w:val="19"/>
                                </w:rPr>
                              </w:pPr>
                            </w:p>
                            <w:p w14:paraId="7ECF325F" w14:textId="77777777" w:rsidR="001E615D" w:rsidRDefault="001E615D">
                              <w:pPr>
                                <w:rPr>
                                  <w:sz w:val="19"/>
                                </w:rPr>
                              </w:pPr>
                            </w:p>
                            <w:p w14:paraId="6DCC50FB" w14:textId="77777777" w:rsidR="001E615D" w:rsidRDefault="001E615D">
                              <w:pPr>
                                <w:rPr>
                                  <w:sz w:val="19"/>
                                </w:rPr>
                              </w:pPr>
                            </w:p>
                            <w:p w14:paraId="524BB1BB" w14:textId="77777777" w:rsidR="001E615D" w:rsidRDefault="001E615D">
                              <w:pPr>
                                <w:rPr>
                                  <w:sz w:val="19"/>
                                </w:rPr>
                              </w:pPr>
                            </w:p>
                            <w:p w14:paraId="3CEE3936" w14:textId="77777777" w:rsidR="001E615D" w:rsidRDefault="001E615D">
                              <w:pPr>
                                <w:rPr>
                                  <w:sz w:val="19"/>
                                </w:rPr>
                              </w:pPr>
                            </w:p>
                            <w:p w14:paraId="1A15A423" w14:textId="77777777" w:rsidR="001E615D" w:rsidRDefault="001E615D">
                              <w:pPr>
                                <w:spacing w:before="96"/>
                                <w:rPr>
                                  <w:sz w:val="19"/>
                                </w:rPr>
                              </w:pPr>
                            </w:p>
                            <w:p w14:paraId="4B468C2F" w14:textId="77777777" w:rsidR="001E615D" w:rsidRDefault="001E615D">
                              <w:pPr>
                                <w:spacing w:before="1"/>
                                <w:ind w:left="77"/>
                                <w:rPr>
                                  <w:rFonts w:ascii="Arial"/>
                                  <w:b/>
                                  <w:sz w:val="19"/>
                                </w:rPr>
                              </w:pPr>
                              <w:hyperlink r:id="rId524">
                                <w:r>
                                  <w:rPr>
                                    <w:rFonts w:ascii="Arial"/>
                                    <w:b/>
                                    <w:sz w:val="19"/>
                                  </w:rPr>
                                  <w:t>7</w:t>
                                </w:r>
                                <w:r>
                                  <w:rPr>
                                    <w:rFonts w:ascii="Arial"/>
                                    <w:b/>
                                    <w:spacing w:val="-3"/>
                                    <w:sz w:val="19"/>
                                  </w:rPr>
                                  <w:t xml:space="preserve"> </w:t>
                                </w:r>
                                <w:r>
                                  <w:rPr>
                                    <w:rFonts w:ascii="Arial"/>
                                    <w:b/>
                                    <w:spacing w:val="-7"/>
                                    <w:sz w:val="19"/>
                                  </w:rPr>
                                  <w:t>MW</w:t>
                                </w:r>
                              </w:hyperlink>
                            </w:p>
                            <w:p w14:paraId="6C7CCD20" w14:textId="77777777" w:rsidR="001E615D" w:rsidRDefault="001E615D">
                              <w:pPr>
                                <w:spacing w:before="77"/>
                                <w:ind w:left="77"/>
                                <w:rPr>
                                  <w:sz w:val="21"/>
                                </w:rPr>
                              </w:pPr>
                              <w:hyperlink r:id="rId525">
                                <w:r>
                                  <w:rPr>
                                    <w:sz w:val="21"/>
                                  </w:rPr>
                                  <w:t>Turmamidi,</w:t>
                                </w:r>
                                <w:r>
                                  <w:rPr>
                                    <w:spacing w:val="-12"/>
                                    <w:sz w:val="21"/>
                                  </w:rPr>
                                  <w:t xml:space="preserve"> </w:t>
                                </w:r>
                                <w:r>
                                  <w:rPr>
                                    <w:spacing w:val="-2"/>
                                    <w:sz w:val="21"/>
                                  </w:rPr>
                                  <w:t>Telangana</w:t>
                                </w:r>
                              </w:hyperlink>
                            </w:p>
                          </w:txbxContent>
                        </wps:txbx>
                        <wps:bodyPr wrap="square" lIns="0" tIns="0" rIns="0" bIns="0" rtlCol="0">
                          <a:noAutofit/>
                        </wps:bodyPr>
                      </wps:wsp>
                    </wpg:wgp>
                  </a:graphicData>
                </a:graphic>
              </wp:anchor>
            </w:drawing>
          </mc:Choice>
          <mc:Fallback>
            <w:pict>
              <v:group w14:anchorId="47CA02E4" id="Group 166" o:spid="_x0000_s1135" style="position:absolute;left:0;text-align:left;margin-left:553.5pt;margin-top:28.65pt;width:219.75pt;height:146.25pt;z-index:15763968;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">
                <v:shape id="Image 167" o:spid="_x0000_s1136" type="#_x0000_t75" href="https://enrichenergy.com/project/turmamidi/"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" o:button="t">
                  <v:fill o:detectmouseclick="t"/>
                  <v:imagedata r:id="rId526" o:title=""/>
                </v:shape>
                <v:shape id="Textbox 168" o:spid="_x0000_s1137"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6961254E" w14:textId="77777777" w:rsidR="001E615D" w:rsidRDefault="001E615D">
                        <w:pPr>
                          <w:rPr>
                            <w:sz w:val="19"/>
                          </w:rPr>
                        </w:pPr>
                      </w:p>
                      <w:p w14:paraId="4EE122F6" w14:textId="77777777" w:rsidR="001E615D" w:rsidRDefault="001E615D">
                        <w:pPr>
                          <w:rPr>
                            <w:sz w:val="19"/>
                          </w:rPr>
                        </w:pPr>
                      </w:p>
                      <w:p w14:paraId="2E071A59" w14:textId="77777777" w:rsidR="001E615D" w:rsidRDefault="001E615D">
                        <w:pPr>
                          <w:rPr>
                            <w:sz w:val="19"/>
                          </w:rPr>
                        </w:pPr>
                      </w:p>
                      <w:p w14:paraId="618AA025" w14:textId="77777777" w:rsidR="001E615D" w:rsidRDefault="001E615D">
                        <w:pPr>
                          <w:rPr>
                            <w:sz w:val="19"/>
                          </w:rPr>
                        </w:pPr>
                      </w:p>
                      <w:p w14:paraId="1E2EA727" w14:textId="77777777" w:rsidR="001E615D" w:rsidRDefault="001E615D">
                        <w:pPr>
                          <w:rPr>
                            <w:sz w:val="19"/>
                          </w:rPr>
                        </w:pPr>
                      </w:p>
                      <w:p w14:paraId="7ECF325F" w14:textId="77777777" w:rsidR="001E615D" w:rsidRDefault="001E615D">
                        <w:pPr>
                          <w:rPr>
                            <w:sz w:val="19"/>
                          </w:rPr>
                        </w:pPr>
                      </w:p>
                      <w:p w14:paraId="6DCC50FB" w14:textId="77777777" w:rsidR="001E615D" w:rsidRDefault="001E615D">
                        <w:pPr>
                          <w:rPr>
                            <w:sz w:val="19"/>
                          </w:rPr>
                        </w:pPr>
                      </w:p>
                      <w:p w14:paraId="524BB1BB" w14:textId="77777777" w:rsidR="001E615D" w:rsidRDefault="001E615D">
                        <w:pPr>
                          <w:rPr>
                            <w:sz w:val="19"/>
                          </w:rPr>
                        </w:pPr>
                      </w:p>
                      <w:p w14:paraId="3CEE3936" w14:textId="77777777" w:rsidR="001E615D" w:rsidRDefault="001E615D">
                        <w:pPr>
                          <w:rPr>
                            <w:sz w:val="19"/>
                          </w:rPr>
                        </w:pPr>
                      </w:p>
                      <w:p w14:paraId="1A15A423" w14:textId="77777777" w:rsidR="001E615D" w:rsidRDefault="001E615D">
                        <w:pPr>
                          <w:spacing w:before="96"/>
                          <w:rPr>
                            <w:sz w:val="19"/>
                          </w:rPr>
                        </w:pPr>
                      </w:p>
                      <w:p w14:paraId="4B468C2F" w14:textId="77777777" w:rsidR="001E615D" w:rsidRDefault="001E615D">
                        <w:pPr>
                          <w:spacing w:before="1"/>
                          <w:ind w:left="77"/>
                          <w:rPr>
                            <w:rFonts w:ascii="Arial"/>
                            <w:b/>
                            <w:sz w:val="19"/>
                          </w:rPr>
                        </w:pPr>
                        <w:hyperlink r:id="rId527">
                          <w:r>
                            <w:rPr>
                              <w:rFonts w:ascii="Arial"/>
                              <w:b/>
                              <w:sz w:val="19"/>
                            </w:rPr>
                            <w:t>7</w:t>
                          </w:r>
                          <w:r>
                            <w:rPr>
                              <w:rFonts w:ascii="Arial"/>
                              <w:b/>
                              <w:spacing w:val="-3"/>
                              <w:sz w:val="19"/>
                            </w:rPr>
                            <w:t xml:space="preserve"> </w:t>
                          </w:r>
                          <w:r>
                            <w:rPr>
                              <w:rFonts w:ascii="Arial"/>
                              <w:b/>
                              <w:spacing w:val="-7"/>
                              <w:sz w:val="19"/>
                            </w:rPr>
                            <w:t>MW</w:t>
                          </w:r>
                        </w:hyperlink>
                      </w:p>
                      <w:p w14:paraId="6C7CCD20" w14:textId="77777777" w:rsidR="001E615D" w:rsidRDefault="001E615D">
                        <w:pPr>
                          <w:spacing w:before="77"/>
                          <w:ind w:left="77"/>
                          <w:rPr>
                            <w:sz w:val="21"/>
                          </w:rPr>
                        </w:pPr>
                        <w:hyperlink r:id="rId528">
                          <w:r>
                            <w:rPr>
                              <w:sz w:val="21"/>
                            </w:rPr>
                            <w:t>Turmamidi,</w:t>
                          </w:r>
                          <w:r>
                            <w:rPr>
                              <w:spacing w:val="-12"/>
                              <w:sz w:val="21"/>
                            </w:rPr>
                            <w:t xml:space="preserve"> </w:t>
                          </w:r>
                          <w:r>
                            <w:rPr>
                              <w:spacing w:val="-2"/>
                              <w:sz w:val="21"/>
                            </w:rPr>
                            <w:t>Telangana</w:t>
                          </w:r>
                        </w:hyperlink>
                      </w:p>
                    </w:txbxContent>
                  </v:textbox>
                </v:shape>
                <w10:wrap anchorx="page"/>
              </v:group>
            </w:pict>
          </mc:Fallback>
        </mc:AlternateContent>
      </w:r>
      <w:hyperlink r:id="rId529">
        <w:r>
          <w:rPr>
            <w:spacing w:val="-2"/>
            <w:sz w:val="21"/>
          </w:rPr>
          <w:t>(https://enrichenergy.com/project/3-mw-bellary-</w:t>
        </w:r>
      </w:hyperlink>
      <w:r>
        <w:rPr>
          <w:spacing w:val="-2"/>
          <w:sz w:val="21"/>
        </w:rPr>
        <w:t xml:space="preserve"> </w:t>
      </w:r>
      <w:hyperlink r:id="rId530">
        <w:proofErr w:type="spellStart"/>
        <w:r>
          <w:rPr>
            <w:spacing w:val="-2"/>
            <w:sz w:val="21"/>
          </w:rPr>
          <w:t>karnataka</w:t>
        </w:r>
        <w:proofErr w:type="spellEnd"/>
        <w:r>
          <w:rPr>
            <w:spacing w:val="-2"/>
            <w:sz w:val="21"/>
          </w:rPr>
          <w:t>/)</w:t>
        </w:r>
      </w:hyperlink>
    </w:p>
    <w:p w14:paraId="5C1D59F0" w14:textId="77777777" w:rsidR="00590F9E" w:rsidRDefault="00590F9E">
      <w:pPr>
        <w:pStyle w:val="BodyText"/>
        <w:rPr>
          <w:sz w:val="21"/>
        </w:rPr>
      </w:pPr>
    </w:p>
    <w:p w14:paraId="6D103C34" w14:textId="77777777" w:rsidR="00590F9E" w:rsidRDefault="00590F9E">
      <w:pPr>
        <w:pStyle w:val="BodyText"/>
        <w:rPr>
          <w:sz w:val="21"/>
        </w:rPr>
      </w:pPr>
    </w:p>
    <w:p w14:paraId="22E285F0" w14:textId="77777777" w:rsidR="00590F9E" w:rsidRDefault="00590F9E">
      <w:pPr>
        <w:pStyle w:val="BodyText"/>
        <w:rPr>
          <w:sz w:val="21"/>
        </w:rPr>
      </w:pPr>
    </w:p>
    <w:p w14:paraId="67390327" w14:textId="77777777" w:rsidR="00590F9E" w:rsidRDefault="00590F9E">
      <w:pPr>
        <w:pStyle w:val="BodyText"/>
        <w:rPr>
          <w:sz w:val="21"/>
        </w:rPr>
      </w:pPr>
    </w:p>
    <w:p w14:paraId="113AED80" w14:textId="77777777" w:rsidR="00590F9E" w:rsidRDefault="00590F9E">
      <w:pPr>
        <w:pStyle w:val="BodyText"/>
        <w:rPr>
          <w:sz w:val="21"/>
        </w:rPr>
      </w:pPr>
    </w:p>
    <w:p w14:paraId="1CB6046B" w14:textId="77777777" w:rsidR="00590F9E" w:rsidRDefault="00590F9E">
      <w:pPr>
        <w:pStyle w:val="BodyText"/>
        <w:rPr>
          <w:sz w:val="21"/>
        </w:rPr>
      </w:pPr>
    </w:p>
    <w:p w14:paraId="0DD44A33" w14:textId="77777777" w:rsidR="00590F9E" w:rsidRDefault="00590F9E">
      <w:pPr>
        <w:pStyle w:val="BodyText"/>
        <w:rPr>
          <w:sz w:val="21"/>
        </w:rPr>
      </w:pPr>
    </w:p>
    <w:p w14:paraId="242F4B63" w14:textId="77777777" w:rsidR="00590F9E" w:rsidRDefault="00590F9E">
      <w:pPr>
        <w:pStyle w:val="BodyText"/>
        <w:rPr>
          <w:sz w:val="21"/>
        </w:rPr>
      </w:pPr>
    </w:p>
    <w:p w14:paraId="456BEC08" w14:textId="77777777" w:rsidR="00590F9E" w:rsidRDefault="00590F9E">
      <w:pPr>
        <w:pStyle w:val="BodyText"/>
        <w:rPr>
          <w:sz w:val="21"/>
        </w:rPr>
      </w:pPr>
    </w:p>
    <w:p w14:paraId="584ACB4B" w14:textId="77777777" w:rsidR="00590F9E" w:rsidRDefault="00590F9E">
      <w:pPr>
        <w:pStyle w:val="BodyText"/>
        <w:rPr>
          <w:sz w:val="21"/>
        </w:rPr>
      </w:pPr>
    </w:p>
    <w:p w14:paraId="4865D4A9" w14:textId="77777777" w:rsidR="00590F9E" w:rsidRDefault="00590F9E">
      <w:pPr>
        <w:pStyle w:val="BodyText"/>
        <w:rPr>
          <w:sz w:val="21"/>
        </w:rPr>
      </w:pPr>
    </w:p>
    <w:p w14:paraId="059C3E20" w14:textId="77777777" w:rsidR="00590F9E" w:rsidRDefault="00590F9E">
      <w:pPr>
        <w:pStyle w:val="BodyText"/>
        <w:rPr>
          <w:sz w:val="21"/>
        </w:rPr>
      </w:pPr>
    </w:p>
    <w:p w14:paraId="56080639" w14:textId="77777777" w:rsidR="00590F9E" w:rsidRDefault="00590F9E">
      <w:pPr>
        <w:pStyle w:val="BodyText"/>
        <w:spacing w:before="87"/>
        <w:rPr>
          <w:sz w:val="21"/>
        </w:rPr>
      </w:pPr>
    </w:p>
    <w:p w14:paraId="0CE3A62E" w14:textId="77777777" w:rsidR="00590F9E" w:rsidRDefault="001E615D">
      <w:pPr>
        <w:ind w:left="10222"/>
        <w:rPr>
          <w:sz w:val="21"/>
        </w:rPr>
      </w:pPr>
      <w:hyperlink r:id="rId531">
        <w:r w:rsidR="00745046">
          <w:rPr>
            <w:spacing w:val="-2"/>
            <w:sz w:val="21"/>
          </w:rPr>
          <w:t>(https://enrichenergy.com/project/turmamidi/)</w:t>
        </w:r>
      </w:hyperlink>
    </w:p>
    <w:p w14:paraId="146AF4A7" w14:textId="77777777" w:rsidR="00590F9E" w:rsidRDefault="00590F9E">
      <w:pPr>
        <w:rPr>
          <w:sz w:val="21"/>
        </w:rPr>
        <w:sectPr w:rsidR="00590F9E">
          <w:type w:val="continuous"/>
          <w:pgSz w:w="16840" w:h="11900" w:orient="landscape"/>
          <w:pgMar w:top="260" w:right="425" w:bottom="280" w:left="850" w:header="720" w:footer="720" w:gutter="0"/>
          <w:cols w:space="720"/>
        </w:sectPr>
      </w:pPr>
    </w:p>
    <w:p w14:paraId="66385826" w14:textId="77777777" w:rsidR="00590F9E" w:rsidRDefault="001E615D">
      <w:pPr>
        <w:spacing w:before="74" w:line="297" w:lineRule="auto"/>
        <w:ind w:left="522" w:right="38"/>
        <w:rPr>
          <w:sz w:val="21"/>
        </w:rPr>
      </w:pPr>
      <w:hyperlink r:id="rId532">
        <w:r w:rsidR="00745046">
          <w:rPr>
            <w:spacing w:val="-2"/>
            <w:sz w:val="21"/>
          </w:rPr>
          <w:t>(https://enrichenergy.com/project/2-mw-</w:t>
        </w:r>
      </w:hyperlink>
      <w:r w:rsidR="00745046">
        <w:rPr>
          <w:spacing w:val="-2"/>
          <w:sz w:val="21"/>
        </w:rPr>
        <w:t xml:space="preserve"> </w:t>
      </w:r>
      <w:hyperlink r:id="rId533">
        <w:proofErr w:type="spellStart"/>
        <w:r w:rsidR="00745046">
          <w:rPr>
            <w:spacing w:val="-2"/>
            <w:sz w:val="21"/>
          </w:rPr>
          <w:t>turmamidi-telangana</w:t>
        </w:r>
        <w:proofErr w:type="spellEnd"/>
        <w:r w:rsidR="00745046">
          <w:rPr>
            <w:spacing w:val="-2"/>
            <w:sz w:val="21"/>
          </w:rPr>
          <w:t>/)</w:t>
        </w:r>
      </w:hyperlink>
    </w:p>
    <w:p w14:paraId="1A9A8D76" w14:textId="77777777" w:rsidR="00590F9E" w:rsidRDefault="00745046">
      <w:pPr>
        <w:spacing w:before="74" w:line="297" w:lineRule="auto"/>
        <w:ind w:left="522" w:right="6142"/>
        <w:rPr>
          <w:sz w:val="21"/>
        </w:rPr>
      </w:pPr>
      <w:r>
        <w:br w:type="column"/>
      </w:r>
      <w:hyperlink r:id="rId534">
        <w:r>
          <w:rPr>
            <w:spacing w:val="-2"/>
            <w:sz w:val="21"/>
          </w:rPr>
          <w:t>(https://enrichenergy.com/project/mundargi-</w:t>
        </w:r>
      </w:hyperlink>
      <w:r>
        <w:rPr>
          <w:spacing w:val="-2"/>
          <w:sz w:val="21"/>
        </w:rPr>
        <w:t xml:space="preserve"> </w:t>
      </w:r>
      <w:hyperlink r:id="rId535">
        <w:proofErr w:type="spellStart"/>
        <w:r>
          <w:rPr>
            <w:spacing w:val="-2"/>
            <w:sz w:val="21"/>
          </w:rPr>
          <w:t>karnataka</w:t>
        </w:r>
        <w:proofErr w:type="spellEnd"/>
        <w:r>
          <w:rPr>
            <w:spacing w:val="-2"/>
            <w:sz w:val="21"/>
          </w:rPr>
          <w:t>/)</w:t>
        </w:r>
      </w:hyperlink>
    </w:p>
    <w:p w14:paraId="3631B1AC" w14:textId="77777777" w:rsidR="00590F9E" w:rsidRDefault="00590F9E">
      <w:pPr>
        <w:spacing w:line="297" w:lineRule="auto"/>
        <w:rPr>
          <w:sz w:val="21"/>
        </w:rPr>
        <w:sectPr w:rsidR="00590F9E">
          <w:pgSz w:w="16840" w:h="11900" w:orient="landscape"/>
          <w:pgMar w:top="220" w:right="425" w:bottom="280" w:left="850" w:header="720" w:footer="720" w:gutter="0"/>
          <w:cols w:num="2" w:space="720" w:equalWidth="0">
            <w:col w:w="4247" w:space="603"/>
            <w:col w:w="10715"/>
          </w:cols>
        </w:sectPr>
      </w:pPr>
    </w:p>
    <w:p w14:paraId="2B79EA1A" w14:textId="77777777" w:rsidR="00590F9E" w:rsidRDefault="00590F9E">
      <w:pPr>
        <w:pStyle w:val="BodyText"/>
        <w:rPr>
          <w:sz w:val="21"/>
        </w:rPr>
      </w:pPr>
    </w:p>
    <w:p w14:paraId="7F16C062" w14:textId="77777777" w:rsidR="00590F9E" w:rsidRDefault="00590F9E">
      <w:pPr>
        <w:pStyle w:val="BodyText"/>
        <w:rPr>
          <w:sz w:val="21"/>
        </w:rPr>
      </w:pPr>
    </w:p>
    <w:p w14:paraId="26DF60BF" w14:textId="77777777" w:rsidR="00590F9E" w:rsidRDefault="00590F9E">
      <w:pPr>
        <w:pStyle w:val="BodyText"/>
        <w:rPr>
          <w:sz w:val="21"/>
        </w:rPr>
      </w:pPr>
    </w:p>
    <w:p w14:paraId="628F3DA6" w14:textId="77777777" w:rsidR="00590F9E" w:rsidRDefault="00590F9E">
      <w:pPr>
        <w:pStyle w:val="BodyText"/>
        <w:rPr>
          <w:sz w:val="21"/>
        </w:rPr>
      </w:pPr>
    </w:p>
    <w:p w14:paraId="2C3D0756" w14:textId="77777777" w:rsidR="00590F9E" w:rsidRDefault="00590F9E">
      <w:pPr>
        <w:pStyle w:val="BodyText"/>
        <w:rPr>
          <w:sz w:val="21"/>
        </w:rPr>
      </w:pPr>
    </w:p>
    <w:p w14:paraId="3C4F35A6" w14:textId="77777777" w:rsidR="00590F9E" w:rsidRDefault="00590F9E">
      <w:pPr>
        <w:pStyle w:val="BodyText"/>
        <w:rPr>
          <w:sz w:val="21"/>
        </w:rPr>
      </w:pPr>
    </w:p>
    <w:p w14:paraId="45C9FF1D" w14:textId="77777777" w:rsidR="00590F9E" w:rsidRDefault="00590F9E">
      <w:pPr>
        <w:pStyle w:val="BodyText"/>
        <w:rPr>
          <w:sz w:val="21"/>
        </w:rPr>
      </w:pPr>
    </w:p>
    <w:p w14:paraId="714CE542" w14:textId="77777777" w:rsidR="00590F9E" w:rsidRDefault="00590F9E">
      <w:pPr>
        <w:pStyle w:val="BodyText"/>
        <w:rPr>
          <w:sz w:val="21"/>
        </w:rPr>
      </w:pPr>
    </w:p>
    <w:p w14:paraId="2E03FA22" w14:textId="77777777" w:rsidR="00590F9E" w:rsidRDefault="00590F9E">
      <w:pPr>
        <w:pStyle w:val="BodyText"/>
        <w:rPr>
          <w:sz w:val="21"/>
        </w:rPr>
      </w:pPr>
    </w:p>
    <w:p w14:paraId="699FA638" w14:textId="77777777" w:rsidR="00590F9E" w:rsidRDefault="00590F9E">
      <w:pPr>
        <w:pStyle w:val="BodyText"/>
        <w:spacing w:before="211"/>
        <w:rPr>
          <w:sz w:val="21"/>
        </w:rPr>
      </w:pPr>
    </w:p>
    <w:p w14:paraId="2CB89134" w14:textId="77777777" w:rsidR="00590F9E" w:rsidRDefault="00745046">
      <w:pPr>
        <w:ind w:left="10222"/>
        <w:rPr>
          <w:sz w:val="21"/>
        </w:rPr>
      </w:pPr>
      <w:r>
        <w:rPr>
          <w:noProof/>
          <w:sz w:val="21"/>
          <w:lang w:val="en-IN" w:eastAsia="en-IN"/>
        </w:rPr>
        <mc:AlternateContent>
          <mc:Choice Requires="wpg">
            <w:drawing>
              <wp:anchor distT="0" distB="0" distL="0" distR="0" simplePos="0" relativeHeight="487623680" behindDoc="1" locked="0" layoutInCell="1" allowOverlap="1" wp14:anchorId="73A0C689" wp14:editId="79ED5899">
                <wp:simplePos x="0" y="0"/>
                <wp:positionH relativeFrom="page">
                  <wp:posOffset>876300</wp:posOffset>
                </wp:positionH>
                <wp:positionV relativeFrom="paragraph">
                  <wp:posOffset>172806</wp:posOffset>
                </wp:positionV>
                <wp:extent cx="2790825" cy="1857375"/>
                <wp:effectExtent l="0" t="0" r="0" b="0"/>
                <wp:wrapTopAndBottom/>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70" name="Image 170">
                            <a:hlinkClick r:id="rId536"/>
                          </pic:cNvPr>
                          <pic:cNvPicPr/>
                        </pic:nvPicPr>
                        <pic:blipFill>
                          <a:blip r:embed="rId537" cstate="print"/>
                          <a:stretch>
                            <a:fillRect/>
                          </a:stretch>
                        </pic:blipFill>
                        <pic:spPr>
                          <a:xfrm>
                            <a:off x="0" y="0"/>
                            <a:ext cx="2790824" cy="1857374"/>
                          </a:xfrm>
                          <a:prstGeom prst="rect">
                            <a:avLst/>
                          </a:prstGeom>
                        </pic:spPr>
                      </pic:pic>
                      <wps:wsp>
                        <wps:cNvPr id="171" name="Textbox 171"/>
                        <wps:cNvSpPr txBox="1"/>
                        <wps:spPr>
                          <a:xfrm>
                            <a:off x="0" y="0"/>
                            <a:ext cx="2790825" cy="1857375"/>
                          </a:xfrm>
                          <a:prstGeom prst="rect">
                            <a:avLst/>
                          </a:prstGeom>
                        </wps:spPr>
                        <wps:txbx>
                          <w:txbxContent>
                            <w:p w14:paraId="55A032DA" w14:textId="77777777" w:rsidR="001E615D" w:rsidRDefault="001E615D">
                              <w:pPr>
                                <w:rPr>
                                  <w:sz w:val="19"/>
                                </w:rPr>
                              </w:pPr>
                            </w:p>
                            <w:p w14:paraId="7DCBC117" w14:textId="77777777" w:rsidR="001E615D" w:rsidRDefault="001E615D">
                              <w:pPr>
                                <w:rPr>
                                  <w:sz w:val="19"/>
                                </w:rPr>
                              </w:pPr>
                            </w:p>
                            <w:p w14:paraId="0CBB7EC7" w14:textId="77777777" w:rsidR="001E615D" w:rsidRDefault="001E615D">
                              <w:pPr>
                                <w:rPr>
                                  <w:sz w:val="19"/>
                                </w:rPr>
                              </w:pPr>
                            </w:p>
                            <w:p w14:paraId="0FFB4FAB" w14:textId="77777777" w:rsidR="001E615D" w:rsidRDefault="001E615D">
                              <w:pPr>
                                <w:rPr>
                                  <w:sz w:val="19"/>
                                </w:rPr>
                              </w:pPr>
                            </w:p>
                            <w:p w14:paraId="372C0F84" w14:textId="77777777" w:rsidR="001E615D" w:rsidRDefault="001E615D">
                              <w:pPr>
                                <w:rPr>
                                  <w:sz w:val="19"/>
                                </w:rPr>
                              </w:pPr>
                            </w:p>
                            <w:p w14:paraId="305BFDDE" w14:textId="77777777" w:rsidR="001E615D" w:rsidRDefault="001E615D">
                              <w:pPr>
                                <w:rPr>
                                  <w:sz w:val="19"/>
                                </w:rPr>
                              </w:pPr>
                            </w:p>
                            <w:p w14:paraId="5426E8FE" w14:textId="77777777" w:rsidR="001E615D" w:rsidRDefault="001E615D">
                              <w:pPr>
                                <w:rPr>
                                  <w:sz w:val="19"/>
                                </w:rPr>
                              </w:pPr>
                            </w:p>
                            <w:p w14:paraId="73C52CB7" w14:textId="77777777" w:rsidR="001E615D" w:rsidRDefault="001E615D">
                              <w:pPr>
                                <w:rPr>
                                  <w:sz w:val="19"/>
                                </w:rPr>
                              </w:pPr>
                            </w:p>
                            <w:p w14:paraId="6E515D84" w14:textId="77777777" w:rsidR="001E615D" w:rsidRDefault="001E615D">
                              <w:pPr>
                                <w:rPr>
                                  <w:sz w:val="19"/>
                                </w:rPr>
                              </w:pPr>
                            </w:p>
                            <w:p w14:paraId="427D86AA" w14:textId="77777777" w:rsidR="001E615D" w:rsidRDefault="001E615D">
                              <w:pPr>
                                <w:spacing w:before="96"/>
                                <w:rPr>
                                  <w:sz w:val="19"/>
                                </w:rPr>
                              </w:pPr>
                            </w:p>
                            <w:p w14:paraId="64A40F62" w14:textId="77777777" w:rsidR="001E615D" w:rsidRDefault="001E615D">
                              <w:pPr>
                                <w:spacing w:before="1"/>
                                <w:ind w:left="67"/>
                                <w:rPr>
                                  <w:rFonts w:ascii="Arial"/>
                                  <w:b/>
                                  <w:sz w:val="19"/>
                                </w:rPr>
                              </w:pPr>
                              <w:hyperlink r:id="rId538">
                                <w:r>
                                  <w:rPr>
                                    <w:rFonts w:ascii="Arial"/>
                                    <w:b/>
                                    <w:sz w:val="19"/>
                                  </w:rPr>
                                  <w:t>3</w:t>
                                </w:r>
                                <w:r>
                                  <w:rPr>
                                    <w:rFonts w:ascii="Arial"/>
                                    <w:b/>
                                    <w:spacing w:val="-3"/>
                                    <w:sz w:val="19"/>
                                  </w:rPr>
                                  <w:t xml:space="preserve"> </w:t>
                                </w:r>
                                <w:r>
                                  <w:rPr>
                                    <w:rFonts w:ascii="Arial"/>
                                    <w:b/>
                                    <w:spacing w:val="-7"/>
                                    <w:sz w:val="19"/>
                                  </w:rPr>
                                  <w:t>MW</w:t>
                                </w:r>
                              </w:hyperlink>
                            </w:p>
                            <w:p w14:paraId="04EF0476" w14:textId="77777777" w:rsidR="001E615D" w:rsidRDefault="001E615D">
                              <w:pPr>
                                <w:spacing w:before="77"/>
                                <w:ind w:left="67"/>
                                <w:rPr>
                                  <w:sz w:val="21"/>
                                </w:rPr>
                              </w:pPr>
                              <w:hyperlink r:id="rId539">
                                <w:r>
                                  <w:rPr>
                                    <w:spacing w:val="-2"/>
                                    <w:sz w:val="21"/>
                                  </w:rPr>
                                  <w:t>Bellary,</w:t>
                                </w:r>
                                <w:r>
                                  <w:rPr>
                                    <w:sz w:val="21"/>
                                  </w:rPr>
                                  <w:t xml:space="preserve"> </w:t>
                                </w:r>
                                <w:r>
                                  <w:rPr>
                                    <w:spacing w:val="-2"/>
                                    <w:sz w:val="21"/>
                                  </w:rPr>
                                  <w:t>Karnataka</w:t>
                                </w:r>
                              </w:hyperlink>
                            </w:p>
                          </w:txbxContent>
                        </wps:txbx>
                        <wps:bodyPr wrap="square" lIns="0" tIns="0" rIns="0" bIns="0" rtlCol="0">
                          <a:noAutofit/>
                        </wps:bodyPr>
                      </wps:wsp>
                    </wpg:wgp>
                  </a:graphicData>
                </a:graphic>
              </wp:anchor>
            </w:drawing>
          </mc:Choice>
          <mc:Fallback>
            <w:pict>
              <v:group w14:anchorId="73A0C689" id="Group 169" o:spid="_x0000_s1138" style="position:absolute;left:0;text-align:left;margin-left:69pt;margin-top:13.6pt;width:219.75pt;height:146.25pt;z-index:-15692800;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&#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">
                <v:shape id="Image 170" o:spid="_x0000_s1139" type="#_x0000_t75" href="https://enrichenergy.com/project/bellary/"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" o:button="t">
                  <v:fill o:detectmouseclick="t"/>
                  <v:imagedata r:id="rId540" o:title=""/>
                </v:shape>
                <v:shape id="Textbox 171" o:spid="_x0000_s1140"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55A032DA" w14:textId="77777777" w:rsidR="001E615D" w:rsidRDefault="001E615D">
                        <w:pPr>
                          <w:rPr>
                            <w:sz w:val="19"/>
                          </w:rPr>
                        </w:pPr>
                      </w:p>
                      <w:p w14:paraId="7DCBC117" w14:textId="77777777" w:rsidR="001E615D" w:rsidRDefault="001E615D">
                        <w:pPr>
                          <w:rPr>
                            <w:sz w:val="19"/>
                          </w:rPr>
                        </w:pPr>
                      </w:p>
                      <w:p w14:paraId="0CBB7EC7" w14:textId="77777777" w:rsidR="001E615D" w:rsidRDefault="001E615D">
                        <w:pPr>
                          <w:rPr>
                            <w:sz w:val="19"/>
                          </w:rPr>
                        </w:pPr>
                      </w:p>
                      <w:p w14:paraId="0FFB4FAB" w14:textId="77777777" w:rsidR="001E615D" w:rsidRDefault="001E615D">
                        <w:pPr>
                          <w:rPr>
                            <w:sz w:val="19"/>
                          </w:rPr>
                        </w:pPr>
                      </w:p>
                      <w:p w14:paraId="372C0F84" w14:textId="77777777" w:rsidR="001E615D" w:rsidRDefault="001E615D">
                        <w:pPr>
                          <w:rPr>
                            <w:sz w:val="19"/>
                          </w:rPr>
                        </w:pPr>
                      </w:p>
                      <w:p w14:paraId="305BFDDE" w14:textId="77777777" w:rsidR="001E615D" w:rsidRDefault="001E615D">
                        <w:pPr>
                          <w:rPr>
                            <w:sz w:val="19"/>
                          </w:rPr>
                        </w:pPr>
                      </w:p>
                      <w:p w14:paraId="5426E8FE" w14:textId="77777777" w:rsidR="001E615D" w:rsidRDefault="001E615D">
                        <w:pPr>
                          <w:rPr>
                            <w:sz w:val="19"/>
                          </w:rPr>
                        </w:pPr>
                      </w:p>
                      <w:p w14:paraId="73C52CB7" w14:textId="77777777" w:rsidR="001E615D" w:rsidRDefault="001E615D">
                        <w:pPr>
                          <w:rPr>
                            <w:sz w:val="19"/>
                          </w:rPr>
                        </w:pPr>
                      </w:p>
                      <w:p w14:paraId="6E515D84" w14:textId="77777777" w:rsidR="001E615D" w:rsidRDefault="001E615D">
                        <w:pPr>
                          <w:rPr>
                            <w:sz w:val="19"/>
                          </w:rPr>
                        </w:pPr>
                      </w:p>
                      <w:p w14:paraId="427D86AA" w14:textId="77777777" w:rsidR="001E615D" w:rsidRDefault="001E615D">
                        <w:pPr>
                          <w:spacing w:before="96"/>
                          <w:rPr>
                            <w:sz w:val="19"/>
                          </w:rPr>
                        </w:pPr>
                      </w:p>
                      <w:p w14:paraId="64A40F62" w14:textId="77777777" w:rsidR="001E615D" w:rsidRDefault="001E615D">
                        <w:pPr>
                          <w:spacing w:before="1"/>
                          <w:ind w:left="67"/>
                          <w:rPr>
                            <w:rFonts w:ascii="Arial"/>
                            <w:b/>
                            <w:sz w:val="19"/>
                          </w:rPr>
                        </w:pPr>
                        <w:hyperlink r:id="rId541">
                          <w:r>
                            <w:rPr>
                              <w:rFonts w:ascii="Arial"/>
                              <w:b/>
                              <w:sz w:val="19"/>
                            </w:rPr>
                            <w:t>3</w:t>
                          </w:r>
                          <w:r>
                            <w:rPr>
                              <w:rFonts w:ascii="Arial"/>
                              <w:b/>
                              <w:spacing w:val="-3"/>
                              <w:sz w:val="19"/>
                            </w:rPr>
                            <w:t xml:space="preserve"> </w:t>
                          </w:r>
                          <w:r>
                            <w:rPr>
                              <w:rFonts w:ascii="Arial"/>
                              <w:b/>
                              <w:spacing w:val="-7"/>
                              <w:sz w:val="19"/>
                            </w:rPr>
                            <w:t>MW</w:t>
                          </w:r>
                        </w:hyperlink>
                      </w:p>
                      <w:p w14:paraId="04EF0476" w14:textId="77777777" w:rsidR="001E615D" w:rsidRDefault="001E615D">
                        <w:pPr>
                          <w:spacing w:before="77"/>
                          <w:ind w:left="67"/>
                          <w:rPr>
                            <w:sz w:val="21"/>
                          </w:rPr>
                        </w:pPr>
                        <w:hyperlink r:id="rId542">
                          <w:r>
                            <w:rPr>
                              <w:spacing w:val="-2"/>
                              <w:sz w:val="21"/>
                            </w:rPr>
                            <w:t>Bellary,</w:t>
                          </w:r>
                          <w:r>
                            <w:rPr>
                              <w:sz w:val="21"/>
                            </w:rPr>
                            <w:t xml:space="preserve"> </w:t>
                          </w:r>
                          <w:r>
                            <w:rPr>
                              <w:spacing w:val="-2"/>
                              <w:sz w:val="21"/>
                            </w:rPr>
                            <w:t>Karnataka</w:t>
                          </w:r>
                        </w:hyperlink>
                      </w:p>
                    </w:txbxContent>
                  </v:textbox>
                </v:shape>
                <w10:wrap type="topAndBottom" anchorx="page"/>
              </v:group>
            </w:pict>
          </mc:Fallback>
        </mc:AlternateContent>
      </w:r>
      <w:r>
        <w:rPr>
          <w:noProof/>
          <w:sz w:val="21"/>
          <w:lang w:val="en-IN" w:eastAsia="en-IN"/>
        </w:rPr>
        <mc:AlternateContent>
          <mc:Choice Requires="wpg">
            <w:drawing>
              <wp:anchor distT="0" distB="0" distL="0" distR="0" simplePos="0" relativeHeight="487624192" behindDoc="1" locked="0" layoutInCell="1" allowOverlap="1" wp14:anchorId="216CD5E7" wp14:editId="6756BD2E">
                <wp:simplePos x="0" y="0"/>
                <wp:positionH relativeFrom="page">
                  <wp:posOffset>3952875</wp:posOffset>
                </wp:positionH>
                <wp:positionV relativeFrom="paragraph">
                  <wp:posOffset>172806</wp:posOffset>
                </wp:positionV>
                <wp:extent cx="2790825" cy="1857375"/>
                <wp:effectExtent l="0" t="0" r="0" b="0"/>
                <wp:wrapTopAndBottom/>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73" name="Image 173">
                            <a:hlinkClick r:id="rId543"/>
                          </pic:cNvPr>
                          <pic:cNvPicPr/>
                        </pic:nvPicPr>
                        <pic:blipFill>
                          <a:blip r:embed="rId544" cstate="print"/>
                          <a:stretch>
                            <a:fillRect/>
                          </a:stretch>
                        </pic:blipFill>
                        <pic:spPr>
                          <a:xfrm>
                            <a:off x="0" y="0"/>
                            <a:ext cx="2790824" cy="1857374"/>
                          </a:xfrm>
                          <a:prstGeom prst="rect">
                            <a:avLst/>
                          </a:prstGeom>
                        </pic:spPr>
                      </pic:pic>
                      <wps:wsp>
                        <wps:cNvPr id="174" name="Textbox 174"/>
                        <wps:cNvSpPr txBox="1"/>
                        <wps:spPr>
                          <a:xfrm>
                            <a:off x="0" y="0"/>
                            <a:ext cx="2790825" cy="1857375"/>
                          </a:xfrm>
                          <a:prstGeom prst="rect">
                            <a:avLst/>
                          </a:prstGeom>
                        </wps:spPr>
                        <wps:txbx>
                          <w:txbxContent>
                            <w:p w14:paraId="4A9570E6" w14:textId="77777777" w:rsidR="001E615D" w:rsidRDefault="001E615D">
                              <w:pPr>
                                <w:rPr>
                                  <w:sz w:val="19"/>
                                </w:rPr>
                              </w:pPr>
                            </w:p>
                            <w:p w14:paraId="6218F780" w14:textId="77777777" w:rsidR="001E615D" w:rsidRDefault="001E615D">
                              <w:pPr>
                                <w:rPr>
                                  <w:sz w:val="19"/>
                                </w:rPr>
                              </w:pPr>
                            </w:p>
                            <w:p w14:paraId="72DBE26E" w14:textId="77777777" w:rsidR="001E615D" w:rsidRDefault="001E615D">
                              <w:pPr>
                                <w:rPr>
                                  <w:sz w:val="19"/>
                                </w:rPr>
                              </w:pPr>
                            </w:p>
                            <w:p w14:paraId="788A9C9B" w14:textId="77777777" w:rsidR="001E615D" w:rsidRDefault="001E615D">
                              <w:pPr>
                                <w:rPr>
                                  <w:sz w:val="19"/>
                                </w:rPr>
                              </w:pPr>
                            </w:p>
                            <w:p w14:paraId="78A6CFE1" w14:textId="77777777" w:rsidR="001E615D" w:rsidRDefault="001E615D">
                              <w:pPr>
                                <w:rPr>
                                  <w:sz w:val="19"/>
                                </w:rPr>
                              </w:pPr>
                            </w:p>
                            <w:p w14:paraId="3281E865" w14:textId="77777777" w:rsidR="001E615D" w:rsidRDefault="001E615D">
                              <w:pPr>
                                <w:rPr>
                                  <w:sz w:val="19"/>
                                </w:rPr>
                              </w:pPr>
                            </w:p>
                            <w:p w14:paraId="3CBD35B2" w14:textId="77777777" w:rsidR="001E615D" w:rsidRDefault="001E615D">
                              <w:pPr>
                                <w:rPr>
                                  <w:sz w:val="19"/>
                                </w:rPr>
                              </w:pPr>
                            </w:p>
                            <w:p w14:paraId="41C1C0AF" w14:textId="77777777" w:rsidR="001E615D" w:rsidRDefault="001E615D">
                              <w:pPr>
                                <w:rPr>
                                  <w:sz w:val="19"/>
                                </w:rPr>
                              </w:pPr>
                            </w:p>
                            <w:p w14:paraId="4109DD4E" w14:textId="77777777" w:rsidR="001E615D" w:rsidRDefault="001E615D">
                              <w:pPr>
                                <w:rPr>
                                  <w:sz w:val="19"/>
                                </w:rPr>
                              </w:pPr>
                            </w:p>
                            <w:p w14:paraId="327BCA1C" w14:textId="77777777" w:rsidR="001E615D" w:rsidRDefault="001E615D">
                              <w:pPr>
                                <w:spacing w:before="96"/>
                                <w:rPr>
                                  <w:sz w:val="19"/>
                                </w:rPr>
                              </w:pPr>
                            </w:p>
                            <w:p w14:paraId="520566AB" w14:textId="77777777" w:rsidR="001E615D" w:rsidRDefault="001E615D">
                              <w:pPr>
                                <w:spacing w:before="1"/>
                                <w:ind w:left="72"/>
                                <w:rPr>
                                  <w:rFonts w:ascii="Arial"/>
                                  <w:b/>
                                  <w:sz w:val="19"/>
                                </w:rPr>
                              </w:pPr>
                              <w:hyperlink r:id="rId545">
                                <w:r>
                                  <w:rPr>
                                    <w:rFonts w:ascii="Arial"/>
                                    <w:b/>
                                    <w:sz w:val="19"/>
                                  </w:rPr>
                                  <w:t>642</w:t>
                                </w:r>
                                <w:r>
                                  <w:rPr>
                                    <w:rFonts w:ascii="Arial"/>
                                    <w:b/>
                                    <w:spacing w:val="-5"/>
                                    <w:sz w:val="19"/>
                                  </w:rPr>
                                  <w:t xml:space="preserve"> </w:t>
                                </w:r>
                                <w:proofErr w:type="spellStart"/>
                                <w:r>
                                  <w:rPr>
                                    <w:rFonts w:ascii="Arial"/>
                                    <w:b/>
                                    <w:spacing w:val="-5"/>
                                    <w:sz w:val="19"/>
                                  </w:rPr>
                                  <w:t>kWp</w:t>
                                </w:r>
                                <w:proofErr w:type="spellEnd"/>
                              </w:hyperlink>
                            </w:p>
                            <w:p w14:paraId="34408770" w14:textId="77777777" w:rsidR="001E615D" w:rsidRDefault="001E615D">
                              <w:pPr>
                                <w:spacing w:before="77"/>
                                <w:ind w:left="72"/>
                                <w:rPr>
                                  <w:sz w:val="21"/>
                                </w:rPr>
                              </w:pPr>
                              <w:hyperlink r:id="rId546">
                                <w:r>
                                  <w:rPr>
                                    <w:sz w:val="21"/>
                                  </w:rPr>
                                  <w:t>Mumbai</w:t>
                                </w:r>
                                <w:r>
                                  <w:rPr>
                                    <w:spacing w:val="-2"/>
                                    <w:sz w:val="21"/>
                                  </w:rPr>
                                  <w:t xml:space="preserve"> </w:t>
                                </w:r>
                                <w:r>
                                  <w:rPr>
                                    <w:sz w:val="21"/>
                                  </w:rPr>
                                  <w:t>International</w:t>
                                </w:r>
                                <w:r>
                                  <w:rPr>
                                    <w:spacing w:val="-12"/>
                                    <w:sz w:val="21"/>
                                  </w:rPr>
                                  <w:t xml:space="preserve"> </w:t>
                                </w:r>
                                <w:r>
                                  <w:rPr>
                                    <w:sz w:val="21"/>
                                  </w:rPr>
                                  <w:t xml:space="preserve">Airport, </w:t>
                                </w:r>
                                <w:r>
                                  <w:rPr>
                                    <w:spacing w:val="-2"/>
                                    <w:sz w:val="21"/>
                                  </w:rPr>
                                  <w:t>Maharashtra</w:t>
                                </w:r>
                              </w:hyperlink>
                            </w:p>
                          </w:txbxContent>
                        </wps:txbx>
                        <wps:bodyPr wrap="square" lIns="0" tIns="0" rIns="0" bIns="0" rtlCol="0">
                          <a:noAutofit/>
                        </wps:bodyPr>
                      </wps:wsp>
                    </wpg:wgp>
                  </a:graphicData>
                </a:graphic>
              </wp:anchor>
            </w:drawing>
          </mc:Choice>
          <mc:Fallback>
            <w:pict>
              <v:group w14:anchorId="216CD5E7" id="Group 172" o:spid="_x0000_s1141" style="position:absolute;left:0;text-align:left;margin-left:311.25pt;margin-top:13.6pt;width:219.75pt;height:146.25pt;z-index:-15692288;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">
                <v:shape id="Image 173" o:spid="_x0000_s1142" type="#_x0000_t75" href="https://enrichenergy.com/project/642-kw-mumbai-airport-mumbai-maharashtr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" o:button="t">
                  <v:fill o:detectmouseclick="t"/>
                  <v:imagedata r:id="rId547" o:title=""/>
                </v:shape>
                <v:shape id="Textbox 174" o:spid="_x0000_s1143"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4A9570E6" w14:textId="77777777" w:rsidR="001E615D" w:rsidRDefault="001E615D">
                        <w:pPr>
                          <w:rPr>
                            <w:sz w:val="19"/>
                          </w:rPr>
                        </w:pPr>
                      </w:p>
                      <w:p w14:paraId="6218F780" w14:textId="77777777" w:rsidR="001E615D" w:rsidRDefault="001E615D">
                        <w:pPr>
                          <w:rPr>
                            <w:sz w:val="19"/>
                          </w:rPr>
                        </w:pPr>
                      </w:p>
                      <w:p w14:paraId="72DBE26E" w14:textId="77777777" w:rsidR="001E615D" w:rsidRDefault="001E615D">
                        <w:pPr>
                          <w:rPr>
                            <w:sz w:val="19"/>
                          </w:rPr>
                        </w:pPr>
                      </w:p>
                      <w:p w14:paraId="788A9C9B" w14:textId="77777777" w:rsidR="001E615D" w:rsidRDefault="001E615D">
                        <w:pPr>
                          <w:rPr>
                            <w:sz w:val="19"/>
                          </w:rPr>
                        </w:pPr>
                      </w:p>
                      <w:p w14:paraId="78A6CFE1" w14:textId="77777777" w:rsidR="001E615D" w:rsidRDefault="001E615D">
                        <w:pPr>
                          <w:rPr>
                            <w:sz w:val="19"/>
                          </w:rPr>
                        </w:pPr>
                      </w:p>
                      <w:p w14:paraId="3281E865" w14:textId="77777777" w:rsidR="001E615D" w:rsidRDefault="001E615D">
                        <w:pPr>
                          <w:rPr>
                            <w:sz w:val="19"/>
                          </w:rPr>
                        </w:pPr>
                      </w:p>
                      <w:p w14:paraId="3CBD35B2" w14:textId="77777777" w:rsidR="001E615D" w:rsidRDefault="001E615D">
                        <w:pPr>
                          <w:rPr>
                            <w:sz w:val="19"/>
                          </w:rPr>
                        </w:pPr>
                      </w:p>
                      <w:p w14:paraId="41C1C0AF" w14:textId="77777777" w:rsidR="001E615D" w:rsidRDefault="001E615D">
                        <w:pPr>
                          <w:rPr>
                            <w:sz w:val="19"/>
                          </w:rPr>
                        </w:pPr>
                      </w:p>
                      <w:p w14:paraId="4109DD4E" w14:textId="77777777" w:rsidR="001E615D" w:rsidRDefault="001E615D">
                        <w:pPr>
                          <w:rPr>
                            <w:sz w:val="19"/>
                          </w:rPr>
                        </w:pPr>
                      </w:p>
                      <w:p w14:paraId="327BCA1C" w14:textId="77777777" w:rsidR="001E615D" w:rsidRDefault="001E615D">
                        <w:pPr>
                          <w:spacing w:before="96"/>
                          <w:rPr>
                            <w:sz w:val="19"/>
                          </w:rPr>
                        </w:pPr>
                      </w:p>
                      <w:p w14:paraId="520566AB" w14:textId="77777777" w:rsidR="001E615D" w:rsidRDefault="001E615D">
                        <w:pPr>
                          <w:spacing w:before="1"/>
                          <w:ind w:left="72"/>
                          <w:rPr>
                            <w:rFonts w:ascii="Arial"/>
                            <w:b/>
                            <w:sz w:val="19"/>
                          </w:rPr>
                        </w:pPr>
                        <w:hyperlink r:id="rId548">
                          <w:r>
                            <w:rPr>
                              <w:rFonts w:ascii="Arial"/>
                              <w:b/>
                              <w:sz w:val="19"/>
                            </w:rPr>
                            <w:t>642</w:t>
                          </w:r>
                          <w:r>
                            <w:rPr>
                              <w:rFonts w:ascii="Arial"/>
                              <w:b/>
                              <w:spacing w:val="-5"/>
                              <w:sz w:val="19"/>
                            </w:rPr>
                            <w:t xml:space="preserve"> </w:t>
                          </w:r>
                          <w:proofErr w:type="spellStart"/>
                          <w:r>
                            <w:rPr>
                              <w:rFonts w:ascii="Arial"/>
                              <w:b/>
                              <w:spacing w:val="-5"/>
                              <w:sz w:val="19"/>
                            </w:rPr>
                            <w:t>kWp</w:t>
                          </w:r>
                          <w:proofErr w:type="spellEnd"/>
                        </w:hyperlink>
                      </w:p>
                      <w:p w14:paraId="34408770" w14:textId="77777777" w:rsidR="001E615D" w:rsidRDefault="001E615D">
                        <w:pPr>
                          <w:spacing w:before="77"/>
                          <w:ind w:left="72"/>
                          <w:rPr>
                            <w:sz w:val="21"/>
                          </w:rPr>
                        </w:pPr>
                        <w:hyperlink r:id="rId549">
                          <w:r>
                            <w:rPr>
                              <w:sz w:val="21"/>
                            </w:rPr>
                            <w:t>Mumbai</w:t>
                          </w:r>
                          <w:r>
                            <w:rPr>
                              <w:spacing w:val="-2"/>
                              <w:sz w:val="21"/>
                            </w:rPr>
                            <w:t xml:space="preserve"> </w:t>
                          </w:r>
                          <w:r>
                            <w:rPr>
                              <w:sz w:val="21"/>
                            </w:rPr>
                            <w:t>International</w:t>
                          </w:r>
                          <w:r>
                            <w:rPr>
                              <w:spacing w:val="-12"/>
                              <w:sz w:val="21"/>
                            </w:rPr>
                            <w:t xml:space="preserve"> </w:t>
                          </w:r>
                          <w:r>
                            <w:rPr>
                              <w:sz w:val="21"/>
                            </w:rPr>
                            <w:t xml:space="preserve">Airport, </w:t>
                          </w:r>
                          <w:r>
                            <w:rPr>
                              <w:spacing w:val="-2"/>
                              <w:sz w:val="21"/>
                            </w:rPr>
                            <w:t>Maharashtra</w:t>
                          </w:r>
                        </w:hyperlink>
                      </w:p>
                    </w:txbxContent>
                  </v:textbox>
                </v:shape>
                <w10:wrap type="topAndBottom" anchorx="page"/>
              </v:group>
            </w:pict>
          </mc:Fallback>
        </mc:AlternateContent>
      </w:r>
      <w:r>
        <w:rPr>
          <w:noProof/>
          <w:sz w:val="21"/>
          <w:lang w:val="en-IN" w:eastAsia="en-IN"/>
        </w:rPr>
        <mc:AlternateContent>
          <mc:Choice Requires="wpg">
            <w:drawing>
              <wp:anchor distT="0" distB="0" distL="0" distR="0" simplePos="0" relativeHeight="487624704" behindDoc="1" locked="0" layoutInCell="1" allowOverlap="1" wp14:anchorId="05A48BBF" wp14:editId="1491BF6F">
                <wp:simplePos x="0" y="0"/>
                <wp:positionH relativeFrom="page">
                  <wp:posOffset>7029450</wp:posOffset>
                </wp:positionH>
                <wp:positionV relativeFrom="paragraph">
                  <wp:posOffset>172806</wp:posOffset>
                </wp:positionV>
                <wp:extent cx="2790825" cy="1857375"/>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76" name="Image 176">
                            <a:hlinkClick r:id="rId550"/>
                          </pic:cNvPr>
                          <pic:cNvPicPr/>
                        </pic:nvPicPr>
                        <pic:blipFill>
                          <a:blip r:embed="rId551" cstate="print"/>
                          <a:stretch>
                            <a:fillRect/>
                          </a:stretch>
                        </pic:blipFill>
                        <pic:spPr>
                          <a:xfrm>
                            <a:off x="0" y="0"/>
                            <a:ext cx="2790824" cy="1857374"/>
                          </a:xfrm>
                          <a:prstGeom prst="rect">
                            <a:avLst/>
                          </a:prstGeom>
                        </pic:spPr>
                      </pic:pic>
                      <wps:wsp>
                        <wps:cNvPr id="177" name="Textbox 177"/>
                        <wps:cNvSpPr txBox="1"/>
                        <wps:spPr>
                          <a:xfrm>
                            <a:off x="0" y="0"/>
                            <a:ext cx="2790825" cy="1857375"/>
                          </a:xfrm>
                          <a:prstGeom prst="rect">
                            <a:avLst/>
                          </a:prstGeom>
                        </wps:spPr>
                        <wps:txbx>
                          <w:txbxContent>
                            <w:p w14:paraId="3B7D05CA" w14:textId="77777777" w:rsidR="001E615D" w:rsidRDefault="001E615D">
                              <w:pPr>
                                <w:rPr>
                                  <w:sz w:val="19"/>
                                </w:rPr>
                              </w:pPr>
                            </w:p>
                            <w:p w14:paraId="4653E1FC" w14:textId="77777777" w:rsidR="001E615D" w:rsidRDefault="001E615D">
                              <w:pPr>
                                <w:rPr>
                                  <w:sz w:val="19"/>
                                </w:rPr>
                              </w:pPr>
                            </w:p>
                            <w:p w14:paraId="1B1164F4" w14:textId="77777777" w:rsidR="001E615D" w:rsidRDefault="001E615D">
                              <w:pPr>
                                <w:rPr>
                                  <w:sz w:val="19"/>
                                </w:rPr>
                              </w:pPr>
                            </w:p>
                            <w:p w14:paraId="055AA768" w14:textId="77777777" w:rsidR="001E615D" w:rsidRDefault="001E615D">
                              <w:pPr>
                                <w:rPr>
                                  <w:sz w:val="19"/>
                                </w:rPr>
                              </w:pPr>
                            </w:p>
                            <w:p w14:paraId="01D4EE31" w14:textId="77777777" w:rsidR="001E615D" w:rsidRDefault="001E615D">
                              <w:pPr>
                                <w:rPr>
                                  <w:sz w:val="19"/>
                                </w:rPr>
                              </w:pPr>
                            </w:p>
                            <w:p w14:paraId="60C2841F" w14:textId="77777777" w:rsidR="001E615D" w:rsidRDefault="001E615D">
                              <w:pPr>
                                <w:rPr>
                                  <w:sz w:val="19"/>
                                </w:rPr>
                              </w:pPr>
                            </w:p>
                            <w:p w14:paraId="21538D8E" w14:textId="77777777" w:rsidR="001E615D" w:rsidRDefault="001E615D">
                              <w:pPr>
                                <w:rPr>
                                  <w:sz w:val="19"/>
                                </w:rPr>
                              </w:pPr>
                            </w:p>
                            <w:p w14:paraId="1D6A4778" w14:textId="77777777" w:rsidR="001E615D" w:rsidRDefault="001E615D">
                              <w:pPr>
                                <w:rPr>
                                  <w:sz w:val="19"/>
                                </w:rPr>
                              </w:pPr>
                            </w:p>
                            <w:p w14:paraId="114499FE" w14:textId="77777777" w:rsidR="001E615D" w:rsidRDefault="001E615D">
                              <w:pPr>
                                <w:rPr>
                                  <w:sz w:val="19"/>
                                </w:rPr>
                              </w:pPr>
                            </w:p>
                            <w:p w14:paraId="0FD45F1F" w14:textId="77777777" w:rsidR="001E615D" w:rsidRDefault="001E615D">
                              <w:pPr>
                                <w:spacing w:before="96"/>
                                <w:rPr>
                                  <w:sz w:val="19"/>
                                </w:rPr>
                              </w:pPr>
                            </w:p>
                            <w:p w14:paraId="6151E46D" w14:textId="77777777" w:rsidR="001E615D" w:rsidRDefault="001E615D">
                              <w:pPr>
                                <w:spacing w:before="1"/>
                                <w:ind w:left="77"/>
                                <w:rPr>
                                  <w:rFonts w:ascii="Arial"/>
                                  <w:b/>
                                  <w:sz w:val="19"/>
                                </w:rPr>
                              </w:pPr>
                              <w:hyperlink r:id="rId552">
                                <w:r>
                                  <w:rPr>
                                    <w:rFonts w:ascii="Arial"/>
                                    <w:b/>
                                    <w:sz w:val="19"/>
                                  </w:rPr>
                                  <w:t>42</w:t>
                                </w:r>
                                <w:r>
                                  <w:rPr>
                                    <w:rFonts w:ascii="Arial"/>
                                    <w:b/>
                                    <w:spacing w:val="-4"/>
                                    <w:sz w:val="19"/>
                                  </w:rPr>
                                  <w:t xml:space="preserve"> </w:t>
                                </w:r>
                                <w:proofErr w:type="spellStart"/>
                                <w:r>
                                  <w:rPr>
                                    <w:rFonts w:ascii="Arial"/>
                                    <w:b/>
                                    <w:spacing w:val="-5"/>
                                    <w:sz w:val="19"/>
                                  </w:rPr>
                                  <w:t>kWp</w:t>
                                </w:r>
                                <w:proofErr w:type="spellEnd"/>
                              </w:hyperlink>
                            </w:p>
                            <w:p w14:paraId="1DB52455" w14:textId="77777777" w:rsidR="001E615D" w:rsidRDefault="001E615D">
                              <w:pPr>
                                <w:spacing w:before="77"/>
                                <w:ind w:left="77"/>
                                <w:rPr>
                                  <w:sz w:val="21"/>
                                </w:rPr>
                              </w:pPr>
                              <w:hyperlink r:id="rId553">
                                <w:r>
                                  <w:rPr>
                                    <w:sz w:val="21"/>
                                  </w:rPr>
                                  <w:t>World</w:t>
                                </w:r>
                                <w:r>
                                  <w:rPr>
                                    <w:spacing w:val="-7"/>
                                    <w:sz w:val="21"/>
                                  </w:rPr>
                                  <w:t xml:space="preserve"> </w:t>
                                </w:r>
                                <w:r>
                                  <w:rPr>
                                    <w:sz w:val="21"/>
                                  </w:rPr>
                                  <w:t>Trade</w:t>
                                </w:r>
                                <w:r>
                                  <w:rPr>
                                    <w:spacing w:val="-3"/>
                                    <w:sz w:val="21"/>
                                  </w:rPr>
                                  <w:t xml:space="preserve"> </w:t>
                                </w:r>
                                <w:r>
                                  <w:rPr>
                                    <w:sz w:val="21"/>
                                  </w:rPr>
                                  <w:t>Centre,</w:t>
                                </w:r>
                                <w:r>
                                  <w:rPr>
                                    <w:spacing w:val="-3"/>
                                    <w:sz w:val="21"/>
                                  </w:rPr>
                                  <w:t xml:space="preserve"> </w:t>
                                </w:r>
                                <w:r>
                                  <w:rPr>
                                    <w:sz w:val="21"/>
                                  </w:rPr>
                                  <w:t>Pune,</w:t>
                                </w:r>
                                <w:r>
                                  <w:rPr>
                                    <w:spacing w:val="-3"/>
                                    <w:sz w:val="21"/>
                                  </w:rPr>
                                  <w:t xml:space="preserve"> </w:t>
                                </w:r>
                                <w:r>
                                  <w:rPr>
                                    <w:spacing w:val="-2"/>
                                    <w:sz w:val="21"/>
                                  </w:rPr>
                                  <w:t>Maharashtra</w:t>
                                </w:r>
                              </w:hyperlink>
                            </w:p>
                          </w:txbxContent>
                        </wps:txbx>
                        <wps:bodyPr wrap="square" lIns="0" tIns="0" rIns="0" bIns="0" rtlCol="0">
                          <a:noAutofit/>
                        </wps:bodyPr>
                      </wps:wsp>
                    </wpg:wgp>
                  </a:graphicData>
                </a:graphic>
              </wp:anchor>
            </w:drawing>
          </mc:Choice>
          <mc:Fallback>
            <w:pict>
              <v:group w14:anchorId="05A48BBF" id="Group 175" o:spid="_x0000_s1144" style="position:absolute;left:0;text-align:left;margin-left:553.5pt;margin-top:13.6pt;width:219.75pt;height:146.25pt;z-index:-15691776;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">
                <v:shape id="Image 176" o:spid="_x0000_s1145" type="#_x0000_t75" href="https://enrichenergy.com/project/40-kw-world-trade-centre-pune-maharashtr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" o:button="t">
                  <v:fill o:detectmouseclick="t"/>
                  <v:imagedata r:id="rId554" o:title=""/>
                </v:shape>
                <v:shape id="Textbox 177" o:spid="_x0000_s1146"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3B7D05CA" w14:textId="77777777" w:rsidR="001E615D" w:rsidRDefault="001E615D">
                        <w:pPr>
                          <w:rPr>
                            <w:sz w:val="19"/>
                          </w:rPr>
                        </w:pPr>
                      </w:p>
                      <w:p w14:paraId="4653E1FC" w14:textId="77777777" w:rsidR="001E615D" w:rsidRDefault="001E615D">
                        <w:pPr>
                          <w:rPr>
                            <w:sz w:val="19"/>
                          </w:rPr>
                        </w:pPr>
                      </w:p>
                      <w:p w14:paraId="1B1164F4" w14:textId="77777777" w:rsidR="001E615D" w:rsidRDefault="001E615D">
                        <w:pPr>
                          <w:rPr>
                            <w:sz w:val="19"/>
                          </w:rPr>
                        </w:pPr>
                      </w:p>
                      <w:p w14:paraId="055AA768" w14:textId="77777777" w:rsidR="001E615D" w:rsidRDefault="001E615D">
                        <w:pPr>
                          <w:rPr>
                            <w:sz w:val="19"/>
                          </w:rPr>
                        </w:pPr>
                      </w:p>
                      <w:p w14:paraId="01D4EE31" w14:textId="77777777" w:rsidR="001E615D" w:rsidRDefault="001E615D">
                        <w:pPr>
                          <w:rPr>
                            <w:sz w:val="19"/>
                          </w:rPr>
                        </w:pPr>
                      </w:p>
                      <w:p w14:paraId="60C2841F" w14:textId="77777777" w:rsidR="001E615D" w:rsidRDefault="001E615D">
                        <w:pPr>
                          <w:rPr>
                            <w:sz w:val="19"/>
                          </w:rPr>
                        </w:pPr>
                      </w:p>
                      <w:p w14:paraId="21538D8E" w14:textId="77777777" w:rsidR="001E615D" w:rsidRDefault="001E615D">
                        <w:pPr>
                          <w:rPr>
                            <w:sz w:val="19"/>
                          </w:rPr>
                        </w:pPr>
                      </w:p>
                      <w:p w14:paraId="1D6A4778" w14:textId="77777777" w:rsidR="001E615D" w:rsidRDefault="001E615D">
                        <w:pPr>
                          <w:rPr>
                            <w:sz w:val="19"/>
                          </w:rPr>
                        </w:pPr>
                      </w:p>
                      <w:p w14:paraId="114499FE" w14:textId="77777777" w:rsidR="001E615D" w:rsidRDefault="001E615D">
                        <w:pPr>
                          <w:rPr>
                            <w:sz w:val="19"/>
                          </w:rPr>
                        </w:pPr>
                      </w:p>
                      <w:p w14:paraId="0FD45F1F" w14:textId="77777777" w:rsidR="001E615D" w:rsidRDefault="001E615D">
                        <w:pPr>
                          <w:spacing w:before="96"/>
                          <w:rPr>
                            <w:sz w:val="19"/>
                          </w:rPr>
                        </w:pPr>
                      </w:p>
                      <w:p w14:paraId="6151E46D" w14:textId="77777777" w:rsidR="001E615D" w:rsidRDefault="001E615D">
                        <w:pPr>
                          <w:spacing w:before="1"/>
                          <w:ind w:left="77"/>
                          <w:rPr>
                            <w:rFonts w:ascii="Arial"/>
                            <w:b/>
                            <w:sz w:val="19"/>
                          </w:rPr>
                        </w:pPr>
                        <w:hyperlink r:id="rId555">
                          <w:r>
                            <w:rPr>
                              <w:rFonts w:ascii="Arial"/>
                              <w:b/>
                              <w:sz w:val="19"/>
                            </w:rPr>
                            <w:t>42</w:t>
                          </w:r>
                          <w:r>
                            <w:rPr>
                              <w:rFonts w:ascii="Arial"/>
                              <w:b/>
                              <w:spacing w:val="-4"/>
                              <w:sz w:val="19"/>
                            </w:rPr>
                            <w:t xml:space="preserve"> </w:t>
                          </w:r>
                          <w:proofErr w:type="spellStart"/>
                          <w:r>
                            <w:rPr>
                              <w:rFonts w:ascii="Arial"/>
                              <w:b/>
                              <w:spacing w:val="-5"/>
                              <w:sz w:val="19"/>
                            </w:rPr>
                            <w:t>kWp</w:t>
                          </w:r>
                          <w:proofErr w:type="spellEnd"/>
                        </w:hyperlink>
                      </w:p>
                      <w:p w14:paraId="1DB52455" w14:textId="77777777" w:rsidR="001E615D" w:rsidRDefault="001E615D">
                        <w:pPr>
                          <w:spacing w:before="77"/>
                          <w:ind w:left="77"/>
                          <w:rPr>
                            <w:sz w:val="21"/>
                          </w:rPr>
                        </w:pPr>
                        <w:hyperlink r:id="rId556">
                          <w:r>
                            <w:rPr>
                              <w:sz w:val="21"/>
                            </w:rPr>
                            <w:t>World</w:t>
                          </w:r>
                          <w:r>
                            <w:rPr>
                              <w:spacing w:val="-7"/>
                              <w:sz w:val="21"/>
                            </w:rPr>
                            <w:t xml:space="preserve"> </w:t>
                          </w:r>
                          <w:r>
                            <w:rPr>
                              <w:sz w:val="21"/>
                            </w:rPr>
                            <w:t>Trade</w:t>
                          </w:r>
                          <w:r>
                            <w:rPr>
                              <w:spacing w:val="-3"/>
                              <w:sz w:val="21"/>
                            </w:rPr>
                            <w:t xml:space="preserve"> </w:t>
                          </w:r>
                          <w:r>
                            <w:rPr>
                              <w:sz w:val="21"/>
                            </w:rPr>
                            <w:t>Centre,</w:t>
                          </w:r>
                          <w:r>
                            <w:rPr>
                              <w:spacing w:val="-3"/>
                              <w:sz w:val="21"/>
                            </w:rPr>
                            <w:t xml:space="preserve"> </w:t>
                          </w:r>
                          <w:r>
                            <w:rPr>
                              <w:sz w:val="21"/>
                            </w:rPr>
                            <w:t>Pune,</w:t>
                          </w:r>
                          <w:r>
                            <w:rPr>
                              <w:spacing w:val="-3"/>
                              <w:sz w:val="21"/>
                            </w:rPr>
                            <w:t xml:space="preserve"> </w:t>
                          </w:r>
                          <w:r>
                            <w:rPr>
                              <w:spacing w:val="-2"/>
                              <w:sz w:val="21"/>
                            </w:rPr>
                            <w:t>Maharashtra</w:t>
                          </w:r>
                        </w:hyperlink>
                      </w:p>
                    </w:txbxContent>
                  </v:textbox>
                </v:shape>
                <w10:wrap type="topAndBottom" anchorx="page"/>
              </v:group>
            </w:pict>
          </mc:Fallback>
        </mc:AlternateContent>
      </w:r>
      <w:r>
        <w:rPr>
          <w:noProof/>
          <w:sz w:val="21"/>
          <w:lang w:val="en-IN" w:eastAsia="en-IN"/>
        </w:rPr>
        <mc:AlternateContent>
          <mc:Choice Requires="wpg">
            <w:drawing>
              <wp:anchor distT="0" distB="0" distL="0" distR="0" simplePos="0" relativeHeight="15766016" behindDoc="0" locked="0" layoutInCell="1" allowOverlap="1" wp14:anchorId="3669BCC6" wp14:editId="117BBB4B">
                <wp:simplePos x="0" y="0"/>
                <wp:positionH relativeFrom="page">
                  <wp:posOffset>7029450</wp:posOffset>
                </wp:positionH>
                <wp:positionV relativeFrom="paragraph">
                  <wp:posOffset>-2065568</wp:posOffset>
                </wp:positionV>
                <wp:extent cx="2790825" cy="1857375"/>
                <wp:effectExtent l="0" t="0" r="0" b="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79" name="Image 179">
                            <a:hlinkClick r:id="rId557"/>
                          </pic:cNvPr>
                          <pic:cNvPicPr/>
                        </pic:nvPicPr>
                        <pic:blipFill>
                          <a:blip r:embed="rId558" cstate="print"/>
                          <a:stretch>
                            <a:fillRect/>
                          </a:stretch>
                        </pic:blipFill>
                        <pic:spPr>
                          <a:xfrm>
                            <a:off x="0" y="0"/>
                            <a:ext cx="2790824" cy="1857374"/>
                          </a:xfrm>
                          <a:prstGeom prst="rect">
                            <a:avLst/>
                          </a:prstGeom>
                        </pic:spPr>
                      </pic:pic>
                      <wps:wsp>
                        <wps:cNvPr id="180" name="Textbox 180"/>
                        <wps:cNvSpPr txBox="1"/>
                        <wps:spPr>
                          <a:xfrm>
                            <a:off x="0" y="0"/>
                            <a:ext cx="2790825" cy="1857375"/>
                          </a:xfrm>
                          <a:prstGeom prst="rect">
                            <a:avLst/>
                          </a:prstGeom>
                        </wps:spPr>
                        <wps:txbx>
                          <w:txbxContent>
                            <w:p w14:paraId="27CD85D0" w14:textId="77777777" w:rsidR="001E615D" w:rsidRDefault="001E615D">
                              <w:pPr>
                                <w:rPr>
                                  <w:sz w:val="19"/>
                                </w:rPr>
                              </w:pPr>
                            </w:p>
                            <w:p w14:paraId="129355CE" w14:textId="77777777" w:rsidR="001E615D" w:rsidRDefault="001E615D">
                              <w:pPr>
                                <w:rPr>
                                  <w:sz w:val="19"/>
                                </w:rPr>
                              </w:pPr>
                            </w:p>
                            <w:p w14:paraId="394F8020" w14:textId="77777777" w:rsidR="001E615D" w:rsidRDefault="001E615D">
                              <w:pPr>
                                <w:rPr>
                                  <w:sz w:val="19"/>
                                </w:rPr>
                              </w:pPr>
                            </w:p>
                            <w:p w14:paraId="39F31F9F" w14:textId="77777777" w:rsidR="001E615D" w:rsidRDefault="001E615D">
                              <w:pPr>
                                <w:rPr>
                                  <w:sz w:val="19"/>
                                </w:rPr>
                              </w:pPr>
                            </w:p>
                            <w:p w14:paraId="3F10E1FD" w14:textId="77777777" w:rsidR="001E615D" w:rsidRDefault="001E615D">
                              <w:pPr>
                                <w:rPr>
                                  <w:sz w:val="19"/>
                                </w:rPr>
                              </w:pPr>
                            </w:p>
                            <w:p w14:paraId="05BA8ED7" w14:textId="77777777" w:rsidR="001E615D" w:rsidRDefault="001E615D">
                              <w:pPr>
                                <w:rPr>
                                  <w:sz w:val="19"/>
                                </w:rPr>
                              </w:pPr>
                            </w:p>
                            <w:p w14:paraId="61067F1B" w14:textId="77777777" w:rsidR="001E615D" w:rsidRDefault="001E615D">
                              <w:pPr>
                                <w:rPr>
                                  <w:sz w:val="19"/>
                                </w:rPr>
                              </w:pPr>
                            </w:p>
                            <w:p w14:paraId="51472711" w14:textId="77777777" w:rsidR="001E615D" w:rsidRDefault="001E615D">
                              <w:pPr>
                                <w:rPr>
                                  <w:sz w:val="19"/>
                                </w:rPr>
                              </w:pPr>
                            </w:p>
                            <w:p w14:paraId="31B2A579" w14:textId="77777777" w:rsidR="001E615D" w:rsidRDefault="001E615D">
                              <w:pPr>
                                <w:rPr>
                                  <w:sz w:val="19"/>
                                </w:rPr>
                              </w:pPr>
                            </w:p>
                            <w:p w14:paraId="2D82D4D2" w14:textId="77777777" w:rsidR="001E615D" w:rsidRDefault="001E615D">
                              <w:pPr>
                                <w:spacing w:before="96"/>
                                <w:rPr>
                                  <w:sz w:val="19"/>
                                </w:rPr>
                              </w:pPr>
                            </w:p>
                            <w:p w14:paraId="0F2B492B" w14:textId="77777777" w:rsidR="001E615D" w:rsidRDefault="001E615D">
                              <w:pPr>
                                <w:spacing w:before="1"/>
                                <w:ind w:left="77"/>
                                <w:rPr>
                                  <w:rFonts w:ascii="Arial"/>
                                  <w:b/>
                                  <w:sz w:val="19"/>
                                </w:rPr>
                              </w:pPr>
                              <w:hyperlink r:id="rId559">
                                <w:r>
                                  <w:rPr>
                                    <w:rFonts w:ascii="Arial"/>
                                    <w:b/>
                                    <w:sz w:val="19"/>
                                  </w:rPr>
                                  <w:t>3</w:t>
                                </w:r>
                                <w:r>
                                  <w:rPr>
                                    <w:rFonts w:ascii="Arial"/>
                                    <w:b/>
                                    <w:spacing w:val="-3"/>
                                    <w:sz w:val="19"/>
                                  </w:rPr>
                                  <w:t xml:space="preserve"> </w:t>
                                </w:r>
                                <w:r>
                                  <w:rPr>
                                    <w:rFonts w:ascii="Arial"/>
                                    <w:b/>
                                    <w:spacing w:val="-7"/>
                                    <w:sz w:val="19"/>
                                  </w:rPr>
                                  <w:t>MW</w:t>
                                </w:r>
                              </w:hyperlink>
                            </w:p>
                            <w:p w14:paraId="0AA2B809" w14:textId="77777777" w:rsidR="001E615D" w:rsidRDefault="001E615D">
                              <w:pPr>
                                <w:spacing w:before="77"/>
                                <w:ind w:left="77"/>
                                <w:rPr>
                                  <w:sz w:val="21"/>
                                </w:rPr>
                              </w:pPr>
                              <w:hyperlink r:id="rId560">
                                <w:r>
                                  <w:rPr>
                                    <w:sz w:val="21"/>
                                  </w:rPr>
                                  <w:t xml:space="preserve">Zaheerabad </w:t>
                                </w:r>
                                <w:r>
                                  <w:rPr>
                                    <w:spacing w:val="-2"/>
                                    <w:sz w:val="21"/>
                                  </w:rPr>
                                  <w:t>,Telangana</w:t>
                                </w:r>
                              </w:hyperlink>
                            </w:p>
                          </w:txbxContent>
                        </wps:txbx>
                        <wps:bodyPr wrap="square" lIns="0" tIns="0" rIns="0" bIns="0" rtlCol="0">
                          <a:noAutofit/>
                        </wps:bodyPr>
                      </wps:wsp>
                    </wpg:wgp>
                  </a:graphicData>
                </a:graphic>
              </wp:anchor>
            </w:drawing>
          </mc:Choice>
          <mc:Fallback>
            <w:pict>
              <v:group w14:anchorId="3669BCC6" id="Group 178" o:spid="_x0000_s1147" style="position:absolute;left:0;text-align:left;margin-left:553.5pt;margin-top:-162.65pt;width:219.75pt;height:146.25pt;z-index:15766016;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">
                <v:shape id="Image 179" o:spid="_x0000_s1148" type="#_x0000_t75" href="https://enrichenergy.com/project/zaheerabad/"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" o:button="t">
                  <v:fill o:detectmouseclick="t"/>
                  <v:imagedata r:id="rId561" o:title=""/>
                </v:shape>
                <v:shape id="Textbox 180" o:spid="_x0000_s1149"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27CD85D0" w14:textId="77777777" w:rsidR="001E615D" w:rsidRDefault="001E615D">
                        <w:pPr>
                          <w:rPr>
                            <w:sz w:val="19"/>
                          </w:rPr>
                        </w:pPr>
                      </w:p>
                      <w:p w14:paraId="129355CE" w14:textId="77777777" w:rsidR="001E615D" w:rsidRDefault="001E615D">
                        <w:pPr>
                          <w:rPr>
                            <w:sz w:val="19"/>
                          </w:rPr>
                        </w:pPr>
                      </w:p>
                      <w:p w14:paraId="394F8020" w14:textId="77777777" w:rsidR="001E615D" w:rsidRDefault="001E615D">
                        <w:pPr>
                          <w:rPr>
                            <w:sz w:val="19"/>
                          </w:rPr>
                        </w:pPr>
                      </w:p>
                      <w:p w14:paraId="39F31F9F" w14:textId="77777777" w:rsidR="001E615D" w:rsidRDefault="001E615D">
                        <w:pPr>
                          <w:rPr>
                            <w:sz w:val="19"/>
                          </w:rPr>
                        </w:pPr>
                      </w:p>
                      <w:p w14:paraId="3F10E1FD" w14:textId="77777777" w:rsidR="001E615D" w:rsidRDefault="001E615D">
                        <w:pPr>
                          <w:rPr>
                            <w:sz w:val="19"/>
                          </w:rPr>
                        </w:pPr>
                      </w:p>
                      <w:p w14:paraId="05BA8ED7" w14:textId="77777777" w:rsidR="001E615D" w:rsidRDefault="001E615D">
                        <w:pPr>
                          <w:rPr>
                            <w:sz w:val="19"/>
                          </w:rPr>
                        </w:pPr>
                      </w:p>
                      <w:p w14:paraId="61067F1B" w14:textId="77777777" w:rsidR="001E615D" w:rsidRDefault="001E615D">
                        <w:pPr>
                          <w:rPr>
                            <w:sz w:val="19"/>
                          </w:rPr>
                        </w:pPr>
                      </w:p>
                      <w:p w14:paraId="51472711" w14:textId="77777777" w:rsidR="001E615D" w:rsidRDefault="001E615D">
                        <w:pPr>
                          <w:rPr>
                            <w:sz w:val="19"/>
                          </w:rPr>
                        </w:pPr>
                      </w:p>
                      <w:p w14:paraId="31B2A579" w14:textId="77777777" w:rsidR="001E615D" w:rsidRDefault="001E615D">
                        <w:pPr>
                          <w:rPr>
                            <w:sz w:val="19"/>
                          </w:rPr>
                        </w:pPr>
                      </w:p>
                      <w:p w14:paraId="2D82D4D2" w14:textId="77777777" w:rsidR="001E615D" w:rsidRDefault="001E615D">
                        <w:pPr>
                          <w:spacing w:before="96"/>
                          <w:rPr>
                            <w:sz w:val="19"/>
                          </w:rPr>
                        </w:pPr>
                      </w:p>
                      <w:p w14:paraId="0F2B492B" w14:textId="77777777" w:rsidR="001E615D" w:rsidRDefault="001E615D">
                        <w:pPr>
                          <w:spacing w:before="1"/>
                          <w:ind w:left="77"/>
                          <w:rPr>
                            <w:rFonts w:ascii="Arial"/>
                            <w:b/>
                            <w:sz w:val="19"/>
                          </w:rPr>
                        </w:pPr>
                        <w:hyperlink r:id="rId562">
                          <w:r>
                            <w:rPr>
                              <w:rFonts w:ascii="Arial"/>
                              <w:b/>
                              <w:sz w:val="19"/>
                            </w:rPr>
                            <w:t>3</w:t>
                          </w:r>
                          <w:r>
                            <w:rPr>
                              <w:rFonts w:ascii="Arial"/>
                              <w:b/>
                              <w:spacing w:val="-3"/>
                              <w:sz w:val="19"/>
                            </w:rPr>
                            <w:t xml:space="preserve"> </w:t>
                          </w:r>
                          <w:r>
                            <w:rPr>
                              <w:rFonts w:ascii="Arial"/>
                              <w:b/>
                              <w:spacing w:val="-7"/>
                              <w:sz w:val="19"/>
                            </w:rPr>
                            <w:t>MW</w:t>
                          </w:r>
                        </w:hyperlink>
                      </w:p>
                      <w:p w14:paraId="0AA2B809" w14:textId="77777777" w:rsidR="001E615D" w:rsidRDefault="001E615D">
                        <w:pPr>
                          <w:spacing w:before="77"/>
                          <w:ind w:left="77"/>
                          <w:rPr>
                            <w:sz w:val="21"/>
                          </w:rPr>
                        </w:pPr>
                        <w:hyperlink r:id="rId563">
                          <w:r>
                            <w:rPr>
                              <w:sz w:val="21"/>
                            </w:rPr>
                            <w:t xml:space="preserve">Zaheerabad </w:t>
                          </w:r>
                          <w:r>
                            <w:rPr>
                              <w:spacing w:val="-2"/>
                              <w:sz w:val="21"/>
                            </w:rPr>
                            <w:t>,Telangana</w:t>
                          </w:r>
                        </w:hyperlink>
                      </w:p>
                    </w:txbxContent>
                  </v:textbox>
                </v:shape>
                <w10:wrap anchorx="page"/>
              </v:group>
            </w:pict>
          </mc:Fallback>
        </mc:AlternateContent>
      </w:r>
      <w:hyperlink r:id="rId564">
        <w:r>
          <w:rPr>
            <w:spacing w:val="-2"/>
            <w:sz w:val="21"/>
          </w:rPr>
          <w:t>(https://enrichenergy.com/project/zaheerabad/)</w:t>
        </w:r>
      </w:hyperlink>
    </w:p>
    <w:p w14:paraId="3FA75015" w14:textId="77777777" w:rsidR="00590F9E" w:rsidRDefault="00590F9E">
      <w:pPr>
        <w:pStyle w:val="BodyText"/>
        <w:spacing w:before="4"/>
        <w:rPr>
          <w:sz w:val="20"/>
        </w:rPr>
      </w:pPr>
    </w:p>
    <w:p w14:paraId="10B80774" w14:textId="77777777" w:rsidR="00590F9E" w:rsidRDefault="00590F9E">
      <w:pPr>
        <w:pStyle w:val="BodyText"/>
        <w:rPr>
          <w:sz w:val="20"/>
        </w:rPr>
        <w:sectPr w:rsidR="00590F9E">
          <w:type w:val="continuous"/>
          <w:pgSz w:w="16840" w:h="11900" w:orient="landscape"/>
          <w:pgMar w:top="260" w:right="425" w:bottom="280" w:left="850" w:header="720" w:footer="720" w:gutter="0"/>
          <w:cols w:space="720"/>
        </w:sectPr>
      </w:pPr>
    </w:p>
    <w:p w14:paraId="7F02AE1A" w14:textId="77777777" w:rsidR="00590F9E" w:rsidRDefault="001E615D">
      <w:pPr>
        <w:tabs>
          <w:tab w:val="left" w:pos="5372"/>
        </w:tabs>
        <w:spacing w:before="94"/>
        <w:ind w:left="522"/>
        <w:rPr>
          <w:sz w:val="21"/>
        </w:rPr>
      </w:pPr>
      <w:hyperlink r:id="rId565">
        <w:r w:rsidR="00745046">
          <w:rPr>
            <w:spacing w:val="-2"/>
            <w:sz w:val="21"/>
          </w:rPr>
          <w:t>(https://enrichenergy.com/project/bellary/)</w:t>
        </w:r>
      </w:hyperlink>
      <w:r w:rsidR="00745046">
        <w:rPr>
          <w:sz w:val="21"/>
        </w:rPr>
        <w:tab/>
      </w:r>
      <w:hyperlink r:id="rId566">
        <w:r w:rsidR="00745046">
          <w:rPr>
            <w:spacing w:val="-2"/>
            <w:sz w:val="21"/>
          </w:rPr>
          <w:t>(https://enrichenergy.com/project/642-</w:t>
        </w:r>
        <w:r w:rsidR="00745046">
          <w:rPr>
            <w:spacing w:val="-5"/>
            <w:sz w:val="21"/>
          </w:rPr>
          <w:t>kw-</w:t>
        </w:r>
      </w:hyperlink>
    </w:p>
    <w:p w14:paraId="24DE07CB" w14:textId="77777777" w:rsidR="00590F9E" w:rsidRDefault="00745046">
      <w:pPr>
        <w:spacing w:before="58"/>
        <w:ind w:left="5372"/>
        <w:rPr>
          <w:sz w:val="21"/>
        </w:rPr>
      </w:pPr>
      <w:r>
        <w:rPr>
          <w:noProof/>
          <w:sz w:val="21"/>
          <w:lang w:val="en-IN" w:eastAsia="en-IN"/>
        </w:rPr>
        <mc:AlternateContent>
          <mc:Choice Requires="wpg">
            <w:drawing>
              <wp:anchor distT="0" distB="0" distL="0" distR="0" simplePos="0" relativeHeight="15766528" behindDoc="0" locked="0" layoutInCell="1" allowOverlap="1" wp14:anchorId="52CCEB09" wp14:editId="1A619A5A">
                <wp:simplePos x="0" y="0"/>
                <wp:positionH relativeFrom="page">
                  <wp:posOffset>876300</wp:posOffset>
                </wp:positionH>
                <wp:positionV relativeFrom="paragraph">
                  <wp:posOffset>209892</wp:posOffset>
                </wp:positionV>
                <wp:extent cx="2790825" cy="1857375"/>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82" name="Image 182">
                            <a:hlinkClick r:id="rId567"/>
                          </pic:cNvPr>
                          <pic:cNvPicPr/>
                        </pic:nvPicPr>
                        <pic:blipFill>
                          <a:blip r:embed="rId568" cstate="print"/>
                          <a:stretch>
                            <a:fillRect/>
                          </a:stretch>
                        </pic:blipFill>
                        <pic:spPr>
                          <a:xfrm>
                            <a:off x="0" y="0"/>
                            <a:ext cx="2790824" cy="1857374"/>
                          </a:xfrm>
                          <a:prstGeom prst="rect">
                            <a:avLst/>
                          </a:prstGeom>
                        </pic:spPr>
                      </pic:pic>
                      <wps:wsp>
                        <wps:cNvPr id="183" name="Textbox 183"/>
                        <wps:cNvSpPr txBox="1"/>
                        <wps:spPr>
                          <a:xfrm>
                            <a:off x="0" y="0"/>
                            <a:ext cx="2790825" cy="1857375"/>
                          </a:xfrm>
                          <a:prstGeom prst="rect">
                            <a:avLst/>
                          </a:prstGeom>
                        </wps:spPr>
                        <wps:txbx>
                          <w:txbxContent>
                            <w:p w14:paraId="4BF07F2A" w14:textId="77777777" w:rsidR="001E615D" w:rsidRDefault="001E615D">
                              <w:pPr>
                                <w:rPr>
                                  <w:sz w:val="19"/>
                                </w:rPr>
                              </w:pPr>
                            </w:p>
                            <w:p w14:paraId="644B5BCD" w14:textId="77777777" w:rsidR="001E615D" w:rsidRDefault="001E615D">
                              <w:pPr>
                                <w:rPr>
                                  <w:sz w:val="19"/>
                                </w:rPr>
                              </w:pPr>
                            </w:p>
                            <w:p w14:paraId="3A0DB6BE" w14:textId="77777777" w:rsidR="001E615D" w:rsidRDefault="001E615D">
                              <w:pPr>
                                <w:rPr>
                                  <w:sz w:val="19"/>
                                </w:rPr>
                              </w:pPr>
                            </w:p>
                            <w:p w14:paraId="3B2866BF" w14:textId="77777777" w:rsidR="001E615D" w:rsidRDefault="001E615D">
                              <w:pPr>
                                <w:rPr>
                                  <w:sz w:val="19"/>
                                </w:rPr>
                              </w:pPr>
                            </w:p>
                            <w:p w14:paraId="17FA916B" w14:textId="77777777" w:rsidR="001E615D" w:rsidRDefault="001E615D">
                              <w:pPr>
                                <w:rPr>
                                  <w:sz w:val="19"/>
                                </w:rPr>
                              </w:pPr>
                            </w:p>
                            <w:p w14:paraId="02A97C28" w14:textId="77777777" w:rsidR="001E615D" w:rsidRDefault="001E615D">
                              <w:pPr>
                                <w:rPr>
                                  <w:sz w:val="19"/>
                                </w:rPr>
                              </w:pPr>
                            </w:p>
                            <w:p w14:paraId="3B0CCC8B" w14:textId="77777777" w:rsidR="001E615D" w:rsidRDefault="001E615D">
                              <w:pPr>
                                <w:rPr>
                                  <w:sz w:val="19"/>
                                </w:rPr>
                              </w:pPr>
                            </w:p>
                            <w:p w14:paraId="750FCB4F" w14:textId="77777777" w:rsidR="001E615D" w:rsidRDefault="001E615D">
                              <w:pPr>
                                <w:rPr>
                                  <w:sz w:val="19"/>
                                </w:rPr>
                              </w:pPr>
                            </w:p>
                            <w:p w14:paraId="79F78C3C" w14:textId="77777777" w:rsidR="001E615D" w:rsidRDefault="001E615D">
                              <w:pPr>
                                <w:rPr>
                                  <w:sz w:val="19"/>
                                </w:rPr>
                              </w:pPr>
                            </w:p>
                            <w:p w14:paraId="28CBC16D" w14:textId="77777777" w:rsidR="001E615D" w:rsidRDefault="001E615D">
                              <w:pPr>
                                <w:spacing w:before="96"/>
                                <w:rPr>
                                  <w:sz w:val="19"/>
                                </w:rPr>
                              </w:pPr>
                            </w:p>
                            <w:p w14:paraId="2BC82E2B" w14:textId="77777777" w:rsidR="001E615D" w:rsidRDefault="001E615D">
                              <w:pPr>
                                <w:spacing w:before="1"/>
                                <w:ind w:left="67"/>
                                <w:rPr>
                                  <w:rFonts w:ascii="Arial"/>
                                  <w:b/>
                                  <w:sz w:val="19"/>
                                </w:rPr>
                              </w:pPr>
                              <w:hyperlink r:id="rId569">
                                <w:r>
                                  <w:rPr>
                                    <w:rFonts w:ascii="Arial"/>
                                    <w:b/>
                                    <w:sz w:val="19"/>
                                  </w:rPr>
                                  <w:t>1745</w:t>
                                </w:r>
                                <w:r>
                                  <w:rPr>
                                    <w:rFonts w:ascii="Arial"/>
                                    <w:b/>
                                    <w:spacing w:val="-6"/>
                                    <w:sz w:val="19"/>
                                  </w:rPr>
                                  <w:t xml:space="preserve"> </w:t>
                                </w:r>
                                <w:proofErr w:type="spellStart"/>
                                <w:r>
                                  <w:rPr>
                                    <w:rFonts w:ascii="Arial"/>
                                    <w:b/>
                                    <w:spacing w:val="-5"/>
                                    <w:sz w:val="19"/>
                                  </w:rPr>
                                  <w:t>kWp</w:t>
                                </w:r>
                                <w:proofErr w:type="spellEnd"/>
                              </w:hyperlink>
                            </w:p>
                            <w:p w14:paraId="399FEA9C" w14:textId="77777777" w:rsidR="001E615D" w:rsidRDefault="001E615D">
                              <w:pPr>
                                <w:spacing w:before="77"/>
                                <w:ind w:left="67"/>
                                <w:rPr>
                                  <w:sz w:val="21"/>
                                </w:rPr>
                              </w:pPr>
                              <w:hyperlink r:id="rId570">
                                <w:proofErr w:type="spellStart"/>
                                <w:r>
                                  <w:rPr>
                                    <w:sz w:val="21"/>
                                  </w:rPr>
                                  <w:t>Bhilwara</w:t>
                                </w:r>
                                <w:proofErr w:type="spellEnd"/>
                                <w:r>
                                  <w:rPr>
                                    <w:sz w:val="21"/>
                                  </w:rPr>
                                  <w:t xml:space="preserve">, </w:t>
                                </w:r>
                                <w:r>
                                  <w:rPr>
                                    <w:spacing w:val="-2"/>
                                    <w:sz w:val="21"/>
                                  </w:rPr>
                                  <w:t>Rajasthan</w:t>
                                </w:r>
                              </w:hyperlink>
                            </w:p>
                          </w:txbxContent>
                        </wps:txbx>
                        <wps:bodyPr wrap="square" lIns="0" tIns="0" rIns="0" bIns="0" rtlCol="0">
                          <a:noAutofit/>
                        </wps:bodyPr>
                      </wps:wsp>
                    </wpg:wgp>
                  </a:graphicData>
                </a:graphic>
              </wp:anchor>
            </w:drawing>
          </mc:Choice>
          <mc:Fallback>
            <w:pict>
              <v:group w14:anchorId="52CCEB09" id="Group 181" o:spid="_x0000_s1150" style="position:absolute;left:0;text-align:left;margin-left:69pt;margin-top:16.55pt;width:219.75pt;height:146.25pt;z-index:15766528;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">
                <v:shape id="Image 182" o:spid="_x0000_s1151" type="#_x0000_t75" href="https://enrichenergy.com/project/sudiva-spinner-bhilwara-rajasthan/"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" o:button="t">
                  <v:fill o:detectmouseclick="t"/>
                  <v:imagedata r:id="rId571" o:title=""/>
                </v:shape>
                <v:shape id="Textbox 183" o:spid="_x0000_s1152"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4BF07F2A" w14:textId="77777777" w:rsidR="001E615D" w:rsidRDefault="001E615D">
                        <w:pPr>
                          <w:rPr>
                            <w:sz w:val="19"/>
                          </w:rPr>
                        </w:pPr>
                      </w:p>
                      <w:p w14:paraId="644B5BCD" w14:textId="77777777" w:rsidR="001E615D" w:rsidRDefault="001E615D">
                        <w:pPr>
                          <w:rPr>
                            <w:sz w:val="19"/>
                          </w:rPr>
                        </w:pPr>
                      </w:p>
                      <w:p w14:paraId="3A0DB6BE" w14:textId="77777777" w:rsidR="001E615D" w:rsidRDefault="001E615D">
                        <w:pPr>
                          <w:rPr>
                            <w:sz w:val="19"/>
                          </w:rPr>
                        </w:pPr>
                      </w:p>
                      <w:p w14:paraId="3B2866BF" w14:textId="77777777" w:rsidR="001E615D" w:rsidRDefault="001E615D">
                        <w:pPr>
                          <w:rPr>
                            <w:sz w:val="19"/>
                          </w:rPr>
                        </w:pPr>
                      </w:p>
                      <w:p w14:paraId="17FA916B" w14:textId="77777777" w:rsidR="001E615D" w:rsidRDefault="001E615D">
                        <w:pPr>
                          <w:rPr>
                            <w:sz w:val="19"/>
                          </w:rPr>
                        </w:pPr>
                      </w:p>
                      <w:p w14:paraId="02A97C28" w14:textId="77777777" w:rsidR="001E615D" w:rsidRDefault="001E615D">
                        <w:pPr>
                          <w:rPr>
                            <w:sz w:val="19"/>
                          </w:rPr>
                        </w:pPr>
                      </w:p>
                      <w:p w14:paraId="3B0CCC8B" w14:textId="77777777" w:rsidR="001E615D" w:rsidRDefault="001E615D">
                        <w:pPr>
                          <w:rPr>
                            <w:sz w:val="19"/>
                          </w:rPr>
                        </w:pPr>
                      </w:p>
                      <w:p w14:paraId="750FCB4F" w14:textId="77777777" w:rsidR="001E615D" w:rsidRDefault="001E615D">
                        <w:pPr>
                          <w:rPr>
                            <w:sz w:val="19"/>
                          </w:rPr>
                        </w:pPr>
                      </w:p>
                      <w:p w14:paraId="79F78C3C" w14:textId="77777777" w:rsidR="001E615D" w:rsidRDefault="001E615D">
                        <w:pPr>
                          <w:rPr>
                            <w:sz w:val="19"/>
                          </w:rPr>
                        </w:pPr>
                      </w:p>
                      <w:p w14:paraId="28CBC16D" w14:textId="77777777" w:rsidR="001E615D" w:rsidRDefault="001E615D">
                        <w:pPr>
                          <w:spacing w:before="96"/>
                          <w:rPr>
                            <w:sz w:val="19"/>
                          </w:rPr>
                        </w:pPr>
                      </w:p>
                      <w:p w14:paraId="2BC82E2B" w14:textId="77777777" w:rsidR="001E615D" w:rsidRDefault="001E615D">
                        <w:pPr>
                          <w:spacing w:before="1"/>
                          <w:ind w:left="67"/>
                          <w:rPr>
                            <w:rFonts w:ascii="Arial"/>
                            <w:b/>
                            <w:sz w:val="19"/>
                          </w:rPr>
                        </w:pPr>
                        <w:hyperlink r:id="rId572">
                          <w:r>
                            <w:rPr>
                              <w:rFonts w:ascii="Arial"/>
                              <w:b/>
                              <w:sz w:val="19"/>
                            </w:rPr>
                            <w:t>1745</w:t>
                          </w:r>
                          <w:r>
                            <w:rPr>
                              <w:rFonts w:ascii="Arial"/>
                              <w:b/>
                              <w:spacing w:val="-6"/>
                              <w:sz w:val="19"/>
                            </w:rPr>
                            <w:t xml:space="preserve"> </w:t>
                          </w:r>
                          <w:proofErr w:type="spellStart"/>
                          <w:r>
                            <w:rPr>
                              <w:rFonts w:ascii="Arial"/>
                              <w:b/>
                              <w:spacing w:val="-5"/>
                              <w:sz w:val="19"/>
                            </w:rPr>
                            <w:t>kWp</w:t>
                          </w:r>
                          <w:proofErr w:type="spellEnd"/>
                        </w:hyperlink>
                      </w:p>
                      <w:p w14:paraId="399FEA9C" w14:textId="77777777" w:rsidR="001E615D" w:rsidRDefault="001E615D">
                        <w:pPr>
                          <w:spacing w:before="77"/>
                          <w:ind w:left="67"/>
                          <w:rPr>
                            <w:sz w:val="21"/>
                          </w:rPr>
                        </w:pPr>
                        <w:hyperlink r:id="rId573">
                          <w:proofErr w:type="spellStart"/>
                          <w:r>
                            <w:rPr>
                              <w:sz w:val="21"/>
                            </w:rPr>
                            <w:t>Bhilwara</w:t>
                          </w:r>
                          <w:proofErr w:type="spellEnd"/>
                          <w:r>
                            <w:rPr>
                              <w:sz w:val="21"/>
                            </w:rPr>
                            <w:t xml:space="preserve">, </w:t>
                          </w:r>
                          <w:r>
                            <w:rPr>
                              <w:spacing w:val="-2"/>
                              <w:sz w:val="21"/>
                            </w:rPr>
                            <w:t>Rajasthan</w:t>
                          </w:r>
                        </w:hyperlink>
                      </w:p>
                    </w:txbxContent>
                  </v:textbox>
                </v:shape>
                <w10:wrap anchorx="page"/>
              </v:group>
            </w:pict>
          </mc:Fallback>
        </mc:AlternateContent>
      </w:r>
      <w:r>
        <w:rPr>
          <w:noProof/>
          <w:sz w:val="21"/>
          <w:lang w:val="en-IN" w:eastAsia="en-IN"/>
        </w:rPr>
        <mc:AlternateContent>
          <mc:Choice Requires="wpg">
            <w:drawing>
              <wp:anchor distT="0" distB="0" distL="0" distR="0" simplePos="0" relativeHeight="15767040" behindDoc="0" locked="0" layoutInCell="1" allowOverlap="1" wp14:anchorId="2D6B3F9F" wp14:editId="067470D6">
                <wp:simplePos x="0" y="0"/>
                <wp:positionH relativeFrom="page">
                  <wp:posOffset>3952875</wp:posOffset>
                </wp:positionH>
                <wp:positionV relativeFrom="paragraph">
                  <wp:posOffset>209892</wp:posOffset>
                </wp:positionV>
                <wp:extent cx="2790825" cy="1857375"/>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85" name="Image 185">
                            <a:hlinkClick r:id="rId574"/>
                          </pic:cNvPr>
                          <pic:cNvPicPr/>
                        </pic:nvPicPr>
                        <pic:blipFill>
                          <a:blip r:embed="rId575" cstate="print"/>
                          <a:stretch>
                            <a:fillRect/>
                          </a:stretch>
                        </pic:blipFill>
                        <pic:spPr>
                          <a:xfrm>
                            <a:off x="0" y="0"/>
                            <a:ext cx="2790824" cy="1857374"/>
                          </a:xfrm>
                          <a:prstGeom prst="rect">
                            <a:avLst/>
                          </a:prstGeom>
                        </pic:spPr>
                      </pic:pic>
                      <wps:wsp>
                        <wps:cNvPr id="186" name="Textbox 186"/>
                        <wps:cNvSpPr txBox="1"/>
                        <wps:spPr>
                          <a:xfrm>
                            <a:off x="0" y="0"/>
                            <a:ext cx="2790825" cy="1857375"/>
                          </a:xfrm>
                          <a:prstGeom prst="rect">
                            <a:avLst/>
                          </a:prstGeom>
                        </wps:spPr>
                        <wps:txbx>
                          <w:txbxContent>
                            <w:p w14:paraId="38AFA7DF" w14:textId="77777777" w:rsidR="001E615D" w:rsidRDefault="001E615D">
                              <w:pPr>
                                <w:rPr>
                                  <w:sz w:val="19"/>
                                </w:rPr>
                              </w:pPr>
                            </w:p>
                            <w:p w14:paraId="45C7E510" w14:textId="77777777" w:rsidR="001E615D" w:rsidRDefault="001E615D">
                              <w:pPr>
                                <w:rPr>
                                  <w:sz w:val="19"/>
                                </w:rPr>
                              </w:pPr>
                            </w:p>
                            <w:p w14:paraId="20AB627E" w14:textId="77777777" w:rsidR="001E615D" w:rsidRDefault="001E615D">
                              <w:pPr>
                                <w:rPr>
                                  <w:sz w:val="19"/>
                                </w:rPr>
                              </w:pPr>
                            </w:p>
                            <w:p w14:paraId="69EE40C8" w14:textId="77777777" w:rsidR="001E615D" w:rsidRDefault="001E615D">
                              <w:pPr>
                                <w:rPr>
                                  <w:sz w:val="19"/>
                                </w:rPr>
                              </w:pPr>
                            </w:p>
                            <w:p w14:paraId="74381DA8" w14:textId="77777777" w:rsidR="001E615D" w:rsidRDefault="001E615D">
                              <w:pPr>
                                <w:rPr>
                                  <w:sz w:val="19"/>
                                </w:rPr>
                              </w:pPr>
                            </w:p>
                            <w:p w14:paraId="27D6B08A" w14:textId="77777777" w:rsidR="001E615D" w:rsidRDefault="001E615D">
                              <w:pPr>
                                <w:rPr>
                                  <w:sz w:val="19"/>
                                </w:rPr>
                              </w:pPr>
                            </w:p>
                            <w:p w14:paraId="723F775F" w14:textId="77777777" w:rsidR="001E615D" w:rsidRDefault="001E615D">
                              <w:pPr>
                                <w:rPr>
                                  <w:sz w:val="19"/>
                                </w:rPr>
                              </w:pPr>
                            </w:p>
                            <w:p w14:paraId="07D35E2B" w14:textId="77777777" w:rsidR="001E615D" w:rsidRDefault="001E615D">
                              <w:pPr>
                                <w:rPr>
                                  <w:sz w:val="19"/>
                                </w:rPr>
                              </w:pPr>
                            </w:p>
                            <w:p w14:paraId="52D04567" w14:textId="77777777" w:rsidR="001E615D" w:rsidRDefault="001E615D">
                              <w:pPr>
                                <w:rPr>
                                  <w:sz w:val="19"/>
                                </w:rPr>
                              </w:pPr>
                            </w:p>
                            <w:p w14:paraId="1B035996" w14:textId="77777777" w:rsidR="001E615D" w:rsidRDefault="001E615D">
                              <w:pPr>
                                <w:spacing w:before="96"/>
                                <w:rPr>
                                  <w:sz w:val="19"/>
                                </w:rPr>
                              </w:pPr>
                            </w:p>
                            <w:p w14:paraId="6A9088CF" w14:textId="77777777" w:rsidR="001E615D" w:rsidRDefault="001E615D">
                              <w:pPr>
                                <w:spacing w:before="1"/>
                                <w:ind w:left="72"/>
                                <w:rPr>
                                  <w:rFonts w:ascii="Arial"/>
                                  <w:b/>
                                  <w:sz w:val="19"/>
                                </w:rPr>
                              </w:pPr>
                              <w:hyperlink r:id="rId576">
                                <w:r>
                                  <w:rPr>
                                    <w:rFonts w:ascii="Arial"/>
                                    <w:b/>
                                    <w:sz w:val="19"/>
                                  </w:rPr>
                                  <w:t>60</w:t>
                                </w:r>
                                <w:r>
                                  <w:rPr>
                                    <w:rFonts w:ascii="Arial"/>
                                    <w:b/>
                                    <w:spacing w:val="-4"/>
                                    <w:sz w:val="19"/>
                                  </w:rPr>
                                  <w:t xml:space="preserve"> </w:t>
                                </w:r>
                                <w:proofErr w:type="spellStart"/>
                                <w:r>
                                  <w:rPr>
                                    <w:rFonts w:ascii="Arial"/>
                                    <w:b/>
                                    <w:spacing w:val="-5"/>
                                    <w:sz w:val="19"/>
                                  </w:rPr>
                                  <w:t>kWp</w:t>
                                </w:r>
                                <w:proofErr w:type="spellEnd"/>
                              </w:hyperlink>
                            </w:p>
                            <w:p w14:paraId="45DD6BAE" w14:textId="77777777" w:rsidR="001E615D" w:rsidRDefault="001E615D">
                              <w:pPr>
                                <w:spacing w:before="77"/>
                                <w:ind w:left="72"/>
                                <w:rPr>
                                  <w:sz w:val="21"/>
                                </w:rPr>
                              </w:pPr>
                              <w:hyperlink r:id="rId577">
                                <w:r>
                                  <w:rPr>
                                    <w:sz w:val="21"/>
                                  </w:rPr>
                                  <w:t xml:space="preserve">Hotel Courtyard Marriot, Pune, </w:t>
                                </w:r>
                                <w:r>
                                  <w:rPr>
                                    <w:spacing w:val="-2"/>
                                    <w:sz w:val="21"/>
                                  </w:rPr>
                                  <w:t>Maharashtra</w:t>
                                </w:r>
                              </w:hyperlink>
                            </w:p>
                          </w:txbxContent>
                        </wps:txbx>
                        <wps:bodyPr wrap="square" lIns="0" tIns="0" rIns="0" bIns="0" rtlCol="0">
                          <a:noAutofit/>
                        </wps:bodyPr>
                      </wps:wsp>
                    </wpg:wgp>
                  </a:graphicData>
                </a:graphic>
              </wp:anchor>
            </w:drawing>
          </mc:Choice>
          <mc:Fallback>
            <w:pict>
              <v:group w14:anchorId="2D6B3F9F" id="Group 184" o:spid="_x0000_s1153" style="position:absolute;left:0;text-align:left;margin-left:311.25pt;margin-top:16.55pt;width:219.75pt;height:146.25pt;z-index:15767040;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">
                <v:shape id="Image 185" o:spid="_x0000_s1154" type="#_x0000_t75" href="https://enrichenergy.com/project/60-kw-hotel-courtyard-marriot-pune-maharashtr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" o:button="t">
                  <v:fill o:detectmouseclick="t"/>
                  <v:imagedata r:id="rId578" o:title=""/>
                </v:shape>
                <v:shape id="Textbox 186" o:spid="_x0000_s1155"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38AFA7DF" w14:textId="77777777" w:rsidR="001E615D" w:rsidRDefault="001E615D">
                        <w:pPr>
                          <w:rPr>
                            <w:sz w:val="19"/>
                          </w:rPr>
                        </w:pPr>
                      </w:p>
                      <w:p w14:paraId="45C7E510" w14:textId="77777777" w:rsidR="001E615D" w:rsidRDefault="001E615D">
                        <w:pPr>
                          <w:rPr>
                            <w:sz w:val="19"/>
                          </w:rPr>
                        </w:pPr>
                      </w:p>
                      <w:p w14:paraId="20AB627E" w14:textId="77777777" w:rsidR="001E615D" w:rsidRDefault="001E615D">
                        <w:pPr>
                          <w:rPr>
                            <w:sz w:val="19"/>
                          </w:rPr>
                        </w:pPr>
                      </w:p>
                      <w:p w14:paraId="69EE40C8" w14:textId="77777777" w:rsidR="001E615D" w:rsidRDefault="001E615D">
                        <w:pPr>
                          <w:rPr>
                            <w:sz w:val="19"/>
                          </w:rPr>
                        </w:pPr>
                      </w:p>
                      <w:p w14:paraId="74381DA8" w14:textId="77777777" w:rsidR="001E615D" w:rsidRDefault="001E615D">
                        <w:pPr>
                          <w:rPr>
                            <w:sz w:val="19"/>
                          </w:rPr>
                        </w:pPr>
                      </w:p>
                      <w:p w14:paraId="27D6B08A" w14:textId="77777777" w:rsidR="001E615D" w:rsidRDefault="001E615D">
                        <w:pPr>
                          <w:rPr>
                            <w:sz w:val="19"/>
                          </w:rPr>
                        </w:pPr>
                      </w:p>
                      <w:p w14:paraId="723F775F" w14:textId="77777777" w:rsidR="001E615D" w:rsidRDefault="001E615D">
                        <w:pPr>
                          <w:rPr>
                            <w:sz w:val="19"/>
                          </w:rPr>
                        </w:pPr>
                      </w:p>
                      <w:p w14:paraId="07D35E2B" w14:textId="77777777" w:rsidR="001E615D" w:rsidRDefault="001E615D">
                        <w:pPr>
                          <w:rPr>
                            <w:sz w:val="19"/>
                          </w:rPr>
                        </w:pPr>
                      </w:p>
                      <w:p w14:paraId="52D04567" w14:textId="77777777" w:rsidR="001E615D" w:rsidRDefault="001E615D">
                        <w:pPr>
                          <w:rPr>
                            <w:sz w:val="19"/>
                          </w:rPr>
                        </w:pPr>
                      </w:p>
                      <w:p w14:paraId="1B035996" w14:textId="77777777" w:rsidR="001E615D" w:rsidRDefault="001E615D">
                        <w:pPr>
                          <w:spacing w:before="96"/>
                          <w:rPr>
                            <w:sz w:val="19"/>
                          </w:rPr>
                        </w:pPr>
                      </w:p>
                      <w:p w14:paraId="6A9088CF" w14:textId="77777777" w:rsidR="001E615D" w:rsidRDefault="001E615D">
                        <w:pPr>
                          <w:spacing w:before="1"/>
                          <w:ind w:left="72"/>
                          <w:rPr>
                            <w:rFonts w:ascii="Arial"/>
                            <w:b/>
                            <w:sz w:val="19"/>
                          </w:rPr>
                        </w:pPr>
                        <w:hyperlink r:id="rId579">
                          <w:r>
                            <w:rPr>
                              <w:rFonts w:ascii="Arial"/>
                              <w:b/>
                              <w:sz w:val="19"/>
                            </w:rPr>
                            <w:t>60</w:t>
                          </w:r>
                          <w:r>
                            <w:rPr>
                              <w:rFonts w:ascii="Arial"/>
                              <w:b/>
                              <w:spacing w:val="-4"/>
                              <w:sz w:val="19"/>
                            </w:rPr>
                            <w:t xml:space="preserve"> </w:t>
                          </w:r>
                          <w:proofErr w:type="spellStart"/>
                          <w:r>
                            <w:rPr>
                              <w:rFonts w:ascii="Arial"/>
                              <w:b/>
                              <w:spacing w:val="-5"/>
                              <w:sz w:val="19"/>
                            </w:rPr>
                            <w:t>kWp</w:t>
                          </w:r>
                          <w:proofErr w:type="spellEnd"/>
                        </w:hyperlink>
                      </w:p>
                      <w:p w14:paraId="45DD6BAE" w14:textId="77777777" w:rsidR="001E615D" w:rsidRDefault="001E615D">
                        <w:pPr>
                          <w:spacing w:before="77"/>
                          <w:ind w:left="72"/>
                          <w:rPr>
                            <w:sz w:val="21"/>
                          </w:rPr>
                        </w:pPr>
                        <w:hyperlink r:id="rId580">
                          <w:r>
                            <w:rPr>
                              <w:sz w:val="21"/>
                            </w:rPr>
                            <w:t xml:space="preserve">Hotel Courtyard Marriot, Pune, </w:t>
                          </w:r>
                          <w:r>
                            <w:rPr>
                              <w:spacing w:val="-2"/>
                              <w:sz w:val="21"/>
                            </w:rPr>
                            <w:t>Maharashtra</w:t>
                          </w:r>
                        </w:hyperlink>
                      </w:p>
                    </w:txbxContent>
                  </v:textbox>
                </v:shape>
                <w10:wrap anchorx="page"/>
              </v:group>
            </w:pict>
          </mc:Fallback>
        </mc:AlternateContent>
      </w:r>
      <w:r>
        <w:rPr>
          <w:noProof/>
          <w:sz w:val="21"/>
          <w:lang w:val="en-IN" w:eastAsia="en-IN"/>
        </w:rPr>
        <mc:AlternateContent>
          <mc:Choice Requires="wpg">
            <w:drawing>
              <wp:anchor distT="0" distB="0" distL="0" distR="0" simplePos="0" relativeHeight="15767552" behindDoc="0" locked="0" layoutInCell="1" allowOverlap="1" wp14:anchorId="3C196C74" wp14:editId="36626626">
                <wp:simplePos x="0" y="0"/>
                <wp:positionH relativeFrom="page">
                  <wp:posOffset>7029450</wp:posOffset>
                </wp:positionH>
                <wp:positionV relativeFrom="paragraph">
                  <wp:posOffset>209892</wp:posOffset>
                </wp:positionV>
                <wp:extent cx="2790825" cy="1857375"/>
                <wp:effectExtent l="0" t="0" r="0" b="0"/>
                <wp:wrapNone/>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88" name="Image 188">
                            <a:hlinkClick r:id="rId581"/>
                          </pic:cNvPr>
                          <pic:cNvPicPr/>
                        </pic:nvPicPr>
                        <pic:blipFill>
                          <a:blip r:embed="rId582" cstate="print"/>
                          <a:stretch>
                            <a:fillRect/>
                          </a:stretch>
                        </pic:blipFill>
                        <pic:spPr>
                          <a:xfrm>
                            <a:off x="0" y="0"/>
                            <a:ext cx="2790824" cy="1857374"/>
                          </a:xfrm>
                          <a:prstGeom prst="rect">
                            <a:avLst/>
                          </a:prstGeom>
                        </pic:spPr>
                      </pic:pic>
                      <wps:wsp>
                        <wps:cNvPr id="189" name="Textbox 189"/>
                        <wps:cNvSpPr txBox="1"/>
                        <wps:spPr>
                          <a:xfrm>
                            <a:off x="0" y="0"/>
                            <a:ext cx="2790825" cy="1857375"/>
                          </a:xfrm>
                          <a:prstGeom prst="rect">
                            <a:avLst/>
                          </a:prstGeom>
                        </wps:spPr>
                        <wps:txbx>
                          <w:txbxContent>
                            <w:p w14:paraId="64F9FA42" w14:textId="77777777" w:rsidR="001E615D" w:rsidRDefault="001E615D">
                              <w:pPr>
                                <w:rPr>
                                  <w:sz w:val="19"/>
                                </w:rPr>
                              </w:pPr>
                            </w:p>
                            <w:p w14:paraId="6502A1F2" w14:textId="77777777" w:rsidR="001E615D" w:rsidRDefault="001E615D">
                              <w:pPr>
                                <w:rPr>
                                  <w:sz w:val="19"/>
                                </w:rPr>
                              </w:pPr>
                            </w:p>
                            <w:p w14:paraId="310BB74D" w14:textId="77777777" w:rsidR="001E615D" w:rsidRDefault="001E615D">
                              <w:pPr>
                                <w:rPr>
                                  <w:sz w:val="19"/>
                                </w:rPr>
                              </w:pPr>
                            </w:p>
                            <w:p w14:paraId="2983DE83" w14:textId="77777777" w:rsidR="001E615D" w:rsidRDefault="001E615D">
                              <w:pPr>
                                <w:rPr>
                                  <w:sz w:val="19"/>
                                </w:rPr>
                              </w:pPr>
                            </w:p>
                            <w:p w14:paraId="42FC23C0" w14:textId="77777777" w:rsidR="001E615D" w:rsidRDefault="001E615D">
                              <w:pPr>
                                <w:rPr>
                                  <w:sz w:val="19"/>
                                </w:rPr>
                              </w:pPr>
                            </w:p>
                            <w:p w14:paraId="5DF4669F" w14:textId="77777777" w:rsidR="001E615D" w:rsidRDefault="001E615D">
                              <w:pPr>
                                <w:rPr>
                                  <w:sz w:val="19"/>
                                </w:rPr>
                              </w:pPr>
                            </w:p>
                            <w:p w14:paraId="0411D4DB" w14:textId="77777777" w:rsidR="001E615D" w:rsidRDefault="001E615D">
                              <w:pPr>
                                <w:rPr>
                                  <w:sz w:val="19"/>
                                </w:rPr>
                              </w:pPr>
                            </w:p>
                            <w:p w14:paraId="3B1F8909" w14:textId="77777777" w:rsidR="001E615D" w:rsidRDefault="001E615D">
                              <w:pPr>
                                <w:rPr>
                                  <w:sz w:val="19"/>
                                </w:rPr>
                              </w:pPr>
                            </w:p>
                            <w:p w14:paraId="43D8EFF1" w14:textId="77777777" w:rsidR="001E615D" w:rsidRDefault="001E615D">
                              <w:pPr>
                                <w:rPr>
                                  <w:sz w:val="19"/>
                                </w:rPr>
                              </w:pPr>
                            </w:p>
                            <w:p w14:paraId="7479C9F0" w14:textId="77777777" w:rsidR="001E615D" w:rsidRDefault="001E615D">
                              <w:pPr>
                                <w:spacing w:before="96"/>
                                <w:rPr>
                                  <w:sz w:val="19"/>
                                </w:rPr>
                              </w:pPr>
                            </w:p>
                            <w:p w14:paraId="7F44F0C6" w14:textId="77777777" w:rsidR="001E615D" w:rsidRDefault="001E615D">
                              <w:pPr>
                                <w:spacing w:before="1"/>
                                <w:ind w:left="77"/>
                                <w:rPr>
                                  <w:rFonts w:ascii="Arial"/>
                                  <w:b/>
                                  <w:sz w:val="19"/>
                                </w:rPr>
                              </w:pPr>
                              <w:hyperlink r:id="rId583">
                                <w:r>
                                  <w:rPr>
                                    <w:rFonts w:ascii="Arial"/>
                                    <w:b/>
                                    <w:sz w:val="19"/>
                                  </w:rPr>
                                  <w:t>81</w:t>
                                </w:r>
                                <w:r>
                                  <w:rPr>
                                    <w:rFonts w:ascii="Arial"/>
                                    <w:b/>
                                    <w:spacing w:val="-4"/>
                                    <w:sz w:val="19"/>
                                  </w:rPr>
                                  <w:t xml:space="preserve"> </w:t>
                                </w:r>
                                <w:proofErr w:type="spellStart"/>
                                <w:r>
                                  <w:rPr>
                                    <w:rFonts w:ascii="Arial"/>
                                    <w:b/>
                                    <w:spacing w:val="-5"/>
                                    <w:sz w:val="19"/>
                                  </w:rPr>
                                  <w:t>kWp</w:t>
                                </w:r>
                                <w:proofErr w:type="spellEnd"/>
                              </w:hyperlink>
                            </w:p>
                            <w:p w14:paraId="12D5CE0C" w14:textId="77777777" w:rsidR="001E615D" w:rsidRDefault="001E615D">
                              <w:pPr>
                                <w:spacing w:before="77"/>
                                <w:ind w:left="77"/>
                                <w:rPr>
                                  <w:sz w:val="21"/>
                                </w:rPr>
                              </w:pPr>
                              <w:hyperlink r:id="rId584">
                                <w:r>
                                  <w:rPr>
                                    <w:sz w:val="21"/>
                                  </w:rPr>
                                  <w:t xml:space="preserve">The Chambers, Pune, </w:t>
                                </w:r>
                                <w:r>
                                  <w:rPr>
                                    <w:spacing w:val="-2"/>
                                    <w:sz w:val="21"/>
                                  </w:rPr>
                                  <w:t>Maharashtra</w:t>
                                </w:r>
                              </w:hyperlink>
                            </w:p>
                          </w:txbxContent>
                        </wps:txbx>
                        <wps:bodyPr wrap="square" lIns="0" tIns="0" rIns="0" bIns="0" rtlCol="0">
                          <a:noAutofit/>
                        </wps:bodyPr>
                      </wps:wsp>
                    </wpg:wgp>
                  </a:graphicData>
                </a:graphic>
              </wp:anchor>
            </w:drawing>
          </mc:Choice>
          <mc:Fallback>
            <w:pict>
              <v:group w14:anchorId="3C196C74" id="Group 187" o:spid="_x0000_s1156" style="position:absolute;left:0;text-align:left;margin-left:553.5pt;margin-top:16.55pt;width:219.75pt;height:146.25pt;z-index:15767552;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">
                <v:shape id="Image 188" o:spid="_x0000_s1157" type="#_x0000_t75" href="https://enrichenergy.com/project/80-kw-the-chambers-pune-maharashtr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" o:button="t">
                  <v:fill o:detectmouseclick="t"/>
                  <v:imagedata r:id="rId585" o:title=""/>
                </v:shape>
                <v:shape id="Textbox 189" o:spid="_x0000_s1158"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64F9FA42" w14:textId="77777777" w:rsidR="001E615D" w:rsidRDefault="001E615D">
                        <w:pPr>
                          <w:rPr>
                            <w:sz w:val="19"/>
                          </w:rPr>
                        </w:pPr>
                      </w:p>
                      <w:p w14:paraId="6502A1F2" w14:textId="77777777" w:rsidR="001E615D" w:rsidRDefault="001E615D">
                        <w:pPr>
                          <w:rPr>
                            <w:sz w:val="19"/>
                          </w:rPr>
                        </w:pPr>
                      </w:p>
                      <w:p w14:paraId="310BB74D" w14:textId="77777777" w:rsidR="001E615D" w:rsidRDefault="001E615D">
                        <w:pPr>
                          <w:rPr>
                            <w:sz w:val="19"/>
                          </w:rPr>
                        </w:pPr>
                      </w:p>
                      <w:p w14:paraId="2983DE83" w14:textId="77777777" w:rsidR="001E615D" w:rsidRDefault="001E615D">
                        <w:pPr>
                          <w:rPr>
                            <w:sz w:val="19"/>
                          </w:rPr>
                        </w:pPr>
                      </w:p>
                      <w:p w14:paraId="42FC23C0" w14:textId="77777777" w:rsidR="001E615D" w:rsidRDefault="001E615D">
                        <w:pPr>
                          <w:rPr>
                            <w:sz w:val="19"/>
                          </w:rPr>
                        </w:pPr>
                      </w:p>
                      <w:p w14:paraId="5DF4669F" w14:textId="77777777" w:rsidR="001E615D" w:rsidRDefault="001E615D">
                        <w:pPr>
                          <w:rPr>
                            <w:sz w:val="19"/>
                          </w:rPr>
                        </w:pPr>
                      </w:p>
                      <w:p w14:paraId="0411D4DB" w14:textId="77777777" w:rsidR="001E615D" w:rsidRDefault="001E615D">
                        <w:pPr>
                          <w:rPr>
                            <w:sz w:val="19"/>
                          </w:rPr>
                        </w:pPr>
                      </w:p>
                      <w:p w14:paraId="3B1F8909" w14:textId="77777777" w:rsidR="001E615D" w:rsidRDefault="001E615D">
                        <w:pPr>
                          <w:rPr>
                            <w:sz w:val="19"/>
                          </w:rPr>
                        </w:pPr>
                      </w:p>
                      <w:p w14:paraId="43D8EFF1" w14:textId="77777777" w:rsidR="001E615D" w:rsidRDefault="001E615D">
                        <w:pPr>
                          <w:rPr>
                            <w:sz w:val="19"/>
                          </w:rPr>
                        </w:pPr>
                      </w:p>
                      <w:p w14:paraId="7479C9F0" w14:textId="77777777" w:rsidR="001E615D" w:rsidRDefault="001E615D">
                        <w:pPr>
                          <w:spacing w:before="96"/>
                          <w:rPr>
                            <w:sz w:val="19"/>
                          </w:rPr>
                        </w:pPr>
                      </w:p>
                      <w:p w14:paraId="7F44F0C6" w14:textId="77777777" w:rsidR="001E615D" w:rsidRDefault="001E615D">
                        <w:pPr>
                          <w:spacing w:before="1"/>
                          <w:ind w:left="77"/>
                          <w:rPr>
                            <w:rFonts w:ascii="Arial"/>
                            <w:b/>
                            <w:sz w:val="19"/>
                          </w:rPr>
                        </w:pPr>
                        <w:hyperlink r:id="rId586">
                          <w:r>
                            <w:rPr>
                              <w:rFonts w:ascii="Arial"/>
                              <w:b/>
                              <w:sz w:val="19"/>
                            </w:rPr>
                            <w:t>81</w:t>
                          </w:r>
                          <w:r>
                            <w:rPr>
                              <w:rFonts w:ascii="Arial"/>
                              <w:b/>
                              <w:spacing w:val="-4"/>
                              <w:sz w:val="19"/>
                            </w:rPr>
                            <w:t xml:space="preserve"> </w:t>
                          </w:r>
                          <w:proofErr w:type="spellStart"/>
                          <w:r>
                            <w:rPr>
                              <w:rFonts w:ascii="Arial"/>
                              <w:b/>
                              <w:spacing w:val="-5"/>
                              <w:sz w:val="19"/>
                            </w:rPr>
                            <w:t>kWp</w:t>
                          </w:r>
                          <w:proofErr w:type="spellEnd"/>
                        </w:hyperlink>
                      </w:p>
                      <w:p w14:paraId="12D5CE0C" w14:textId="77777777" w:rsidR="001E615D" w:rsidRDefault="001E615D">
                        <w:pPr>
                          <w:spacing w:before="77"/>
                          <w:ind w:left="77"/>
                          <w:rPr>
                            <w:sz w:val="21"/>
                          </w:rPr>
                        </w:pPr>
                        <w:hyperlink r:id="rId587">
                          <w:r>
                            <w:rPr>
                              <w:sz w:val="21"/>
                            </w:rPr>
                            <w:t xml:space="preserve">The Chambers, Pune, </w:t>
                          </w:r>
                          <w:r>
                            <w:rPr>
                              <w:spacing w:val="-2"/>
                              <w:sz w:val="21"/>
                            </w:rPr>
                            <w:t>Maharashtra</w:t>
                          </w:r>
                        </w:hyperlink>
                      </w:p>
                    </w:txbxContent>
                  </v:textbox>
                </v:shape>
                <w10:wrap anchorx="page"/>
              </v:group>
            </w:pict>
          </mc:Fallback>
        </mc:AlternateContent>
      </w:r>
      <w:hyperlink r:id="rId588">
        <w:proofErr w:type="spellStart"/>
        <w:r>
          <w:rPr>
            <w:sz w:val="21"/>
          </w:rPr>
          <w:t>mumbai</w:t>
        </w:r>
        <w:proofErr w:type="spellEnd"/>
        <w:r>
          <w:rPr>
            <w:sz w:val="21"/>
          </w:rPr>
          <w:t>-airport-</w:t>
        </w:r>
        <w:proofErr w:type="spellStart"/>
        <w:r>
          <w:rPr>
            <w:sz w:val="21"/>
          </w:rPr>
          <w:t>mumbai</w:t>
        </w:r>
        <w:proofErr w:type="spellEnd"/>
        <w:r>
          <w:rPr>
            <w:sz w:val="21"/>
          </w:rPr>
          <w:t>-</w:t>
        </w:r>
        <w:proofErr w:type="spellStart"/>
        <w:r>
          <w:rPr>
            <w:spacing w:val="-2"/>
            <w:sz w:val="21"/>
          </w:rPr>
          <w:t>maharashtra</w:t>
        </w:r>
        <w:proofErr w:type="spellEnd"/>
        <w:r>
          <w:rPr>
            <w:spacing w:val="-2"/>
            <w:sz w:val="21"/>
          </w:rPr>
          <w:t>/)</w:t>
        </w:r>
      </w:hyperlink>
    </w:p>
    <w:p w14:paraId="74DDC365" w14:textId="77777777" w:rsidR="00590F9E" w:rsidRDefault="00745046">
      <w:pPr>
        <w:spacing w:before="94" w:line="297" w:lineRule="auto"/>
        <w:ind w:left="522" w:right="1036"/>
        <w:rPr>
          <w:sz w:val="21"/>
        </w:rPr>
      </w:pPr>
      <w:r>
        <w:br w:type="column"/>
      </w:r>
      <w:hyperlink r:id="rId589">
        <w:r>
          <w:rPr>
            <w:spacing w:val="-2"/>
            <w:sz w:val="21"/>
          </w:rPr>
          <w:t>(https://enrichenergy.com/project/40-kw-world-</w:t>
        </w:r>
      </w:hyperlink>
      <w:r>
        <w:rPr>
          <w:spacing w:val="-2"/>
          <w:sz w:val="21"/>
        </w:rPr>
        <w:t xml:space="preserve"> </w:t>
      </w:r>
      <w:hyperlink r:id="rId590">
        <w:r>
          <w:rPr>
            <w:spacing w:val="-2"/>
            <w:sz w:val="21"/>
          </w:rPr>
          <w:t>trade-</w:t>
        </w:r>
        <w:proofErr w:type="spellStart"/>
        <w:r>
          <w:rPr>
            <w:spacing w:val="-2"/>
            <w:sz w:val="21"/>
          </w:rPr>
          <w:t>centre</w:t>
        </w:r>
        <w:proofErr w:type="spellEnd"/>
        <w:r>
          <w:rPr>
            <w:spacing w:val="-2"/>
            <w:sz w:val="21"/>
          </w:rPr>
          <w:t>-</w:t>
        </w:r>
        <w:proofErr w:type="spellStart"/>
        <w:r>
          <w:rPr>
            <w:spacing w:val="-2"/>
            <w:sz w:val="21"/>
          </w:rPr>
          <w:t>pune-maharashtra</w:t>
        </w:r>
        <w:proofErr w:type="spellEnd"/>
        <w:r>
          <w:rPr>
            <w:spacing w:val="-2"/>
            <w:sz w:val="21"/>
          </w:rPr>
          <w:t>/)</w:t>
        </w:r>
      </w:hyperlink>
    </w:p>
    <w:p w14:paraId="7A9DF2EC" w14:textId="77777777" w:rsidR="00590F9E" w:rsidRDefault="00590F9E">
      <w:pPr>
        <w:spacing w:line="297" w:lineRule="auto"/>
        <w:rPr>
          <w:sz w:val="21"/>
        </w:rPr>
        <w:sectPr w:rsidR="00590F9E">
          <w:type w:val="continuous"/>
          <w:pgSz w:w="16840" w:h="11900" w:orient="landscape"/>
          <w:pgMar w:top="260" w:right="425" w:bottom="280" w:left="850" w:header="720" w:footer="720" w:gutter="0"/>
          <w:cols w:num="2" w:space="720" w:equalWidth="0">
            <w:col w:w="9261" w:space="439"/>
            <w:col w:w="5865"/>
          </w:cols>
        </w:sectPr>
      </w:pPr>
    </w:p>
    <w:p w14:paraId="187D440B" w14:textId="77777777" w:rsidR="00590F9E" w:rsidRDefault="00590F9E">
      <w:pPr>
        <w:pStyle w:val="BodyText"/>
        <w:rPr>
          <w:sz w:val="20"/>
        </w:rPr>
      </w:pPr>
    </w:p>
    <w:p w14:paraId="18A81AA9" w14:textId="77777777" w:rsidR="00590F9E" w:rsidRDefault="00590F9E">
      <w:pPr>
        <w:pStyle w:val="BodyText"/>
        <w:rPr>
          <w:sz w:val="20"/>
        </w:rPr>
      </w:pPr>
    </w:p>
    <w:p w14:paraId="041395DF" w14:textId="77777777" w:rsidR="00590F9E" w:rsidRDefault="00590F9E">
      <w:pPr>
        <w:pStyle w:val="BodyText"/>
        <w:rPr>
          <w:sz w:val="20"/>
        </w:rPr>
      </w:pPr>
    </w:p>
    <w:p w14:paraId="7E6942A2" w14:textId="77777777" w:rsidR="00590F9E" w:rsidRDefault="00590F9E">
      <w:pPr>
        <w:pStyle w:val="BodyText"/>
        <w:rPr>
          <w:sz w:val="20"/>
        </w:rPr>
      </w:pPr>
    </w:p>
    <w:p w14:paraId="272E2AA7" w14:textId="77777777" w:rsidR="00590F9E" w:rsidRDefault="00590F9E">
      <w:pPr>
        <w:pStyle w:val="BodyText"/>
        <w:rPr>
          <w:sz w:val="20"/>
        </w:rPr>
      </w:pPr>
    </w:p>
    <w:p w14:paraId="31270E6D" w14:textId="77777777" w:rsidR="00590F9E" w:rsidRDefault="00590F9E">
      <w:pPr>
        <w:pStyle w:val="BodyText"/>
        <w:rPr>
          <w:sz w:val="20"/>
        </w:rPr>
      </w:pPr>
    </w:p>
    <w:p w14:paraId="4261498F" w14:textId="77777777" w:rsidR="00590F9E" w:rsidRDefault="00590F9E">
      <w:pPr>
        <w:pStyle w:val="BodyText"/>
        <w:rPr>
          <w:sz w:val="20"/>
        </w:rPr>
      </w:pPr>
    </w:p>
    <w:p w14:paraId="294FC440" w14:textId="77777777" w:rsidR="00590F9E" w:rsidRDefault="00590F9E">
      <w:pPr>
        <w:pStyle w:val="BodyText"/>
        <w:rPr>
          <w:sz w:val="20"/>
        </w:rPr>
      </w:pPr>
    </w:p>
    <w:p w14:paraId="742881CC" w14:textId="77777777" w:rsidR="00590F9E" w:rsidRDefault="00590F9E">
      <w:pPr>
        <w:pStyle w:val="BodyText"/>
        <w:rPr>
          <w:sz w:val="20"/>
        </w:rPr>
      </w:pPr>
    </w:p>
    <w:p w14:paraId="510851F0" w14:textId="77777777" w:rsidR="00590F9E" w:rsidRDefault="00590F9E">
      <w:pPr>
        <w:pStyle w:val="BodyText"/>
        <w:rPr>
          <w:sz w:val="20"/>
        </w:rPr>
      </w:pPr>
    </w:p>
    <w:p w14:paraId="473C5481" w14:textId="77777777" w:rsidR="00590F9E" w:rsidRDefault="00590F9E">
      <w:pPr>
        <w:pStyle w:val="BodyText"/>
        <w:rPr>
          <w:sz w:val="20"/>
        </w:rPr>
      </w:pPr>
    </w:p>
    <w:p w14:paraId="7082BD6A" w14:textId="77777777" w:rsidR="00590F9E" w:rsidRDefault="00590F9E">
      <w:pPr>
        <w:pStyle w:val="BodyText"/>
        <w:rPr>
          <w:sz w:val="20"/>
        </w:rPr>
      </w:pPr>
    </w:p>
    <w:p w14:paraId="62A98291" w14:textId="77777777" w:rsidR="00590F9E" w:rsidRDefault="00590F9E">
      <w:pPr>
        <w:pStyle w:val="BodyText"/>
        <w:spacing w:before="143"/>
        <w:rPr>
          <w:sz w:val="20"/>
        </w:rPr>
      </w:pPr>
    </w:p>
    <w:p w14:paraId="1C02E6A5" w14:textId="77777777" w:rsidR="00590F9E" w:rsidRDefault="00590F9E">
      <w:pPr>
        <w:pStyle w:val="BodyText"/>
        <w:rPr>
          <w:sz w:val="20"/>
        </w:rPr>
        <w:sectPr w:rsidR="00590F9E">
          <w:type w:val="continuous"/>
          <w:pgSz w:w="16840" w:h="11900" w:orient="landscape"/>
          <w:pgMar w:top="260" w:right="425" w:bottom="280" w:left="850" w:header="720" w:footer="720" w:gutter="0"/>
          <w:cols w:space="720"/>
        </w:sectPr>
      </w:pPr>
    </w:p>
    <w:p w14:paraId="365705FC" w14:textId="77777777" w:rsidR="00590F9E" w:rsidRDefault="001E615D">
      <w:pPr>
        <w:spacing w:before="93" w:line="297" w:lineRule="auto"/>
        <w:ind w:left="522" w:right="38"/>
        <w:rPr>
          <w:sz w:val="21"/>
        </w:rPr>
      </w:pPr>
      <w:hyperlink r:id="rId591">
        <w:r w:rsidR="00745046">
          <w:rPr>
            <w:spacing w:val="-2"/>
            <w:sz w:val="21"/>
          </w:rPr>
          <w:t>(https://enrichenergy.com/project/sudiva-</w:t>
        </w:r>
      </w:hyperlink>
      <w:r w:rsidR="00745046">
        <w:rPr>
          <w:spacing w:val="-2"/>
          <w:sz w:val="21"/>
        </w:rPr>
        <w:t xml:space="preserve"> </w:t>
      </w:r>
      <w:hyperlink r:id="rId592">
        <w:r w:rsidR="00745046">
          <w:rPr>
            <w:spacing w:val="-2"/>
            <w:sz w:val="21"/>
          </w:rPr>
          <w:t>spinner-</w:t>
        </w:r>
        <w:proofErr w:type="spellStart"/>
        <w:r w:rsidR="00745046">
          <w:rPr>
            <w:spacing w:val="-2"/>
            <w:sz w:val="21"/>
          </w:rPr>
          <w:t>bhilwara</w:t>
        </w:r>
        <w:proofErr w:type="spellEnd"/>
        <w:r w:rsidR="00745046">
          <w:rPr>
            <w:spacing w:val="-2"/>
            <w:sz w:val="21"/>
          </w:rPr>
          <w:t>-</w:t>
        </w:r>
        <w:proofErr w:type="spellStart"/>
        <w:r w:rsidR="00745046">
          <w:rPr>
            <w:spacing w:val="-2"/>
            <w:sz w:val="21"/>
          </w:rPr>
          <w:t>rajasthan</w:t>
        </w:r>
        <w:proofErr w:type="spellEnd"/>
        <w:r w:rsidR="00745046">
          <w:rPr>
            <w:spacing w:val="-2"/>
            <w:sz w:val="21"/>
          </w:rPr>
          <w:t>/)</w:t>
        </w:r>
      </w:hyperlink>
    </w:p>
    <w:p w14:paraId="438D574F" w14:textId="77777777" w:rsidR="00590F9E" w:rsidRDefault="00745046">
      <w:pPr>
        <w:spacing w:before="93" w:line="297" w:lineRule="auto"/>
        <w:ind w:left="522"/>
        <w:rPr>
          <w:sz w:val="21"/>
        </w:rPr>
      </w:pPr>
      <w:r>
        <w:br w:type="column"/>
      </w:r>
      <w:hyperlink r:id="rId593">
        <w:r>
          <w:rPr>
            <w:spacing w:val="-2"/>
            <w:sz w:val="21"/>
          </w:rPr>
          <w:t>(https://enrichenergy.com/project/60-kw-hotel-</w:t>
        </w:r>
      </w:hyperlink>
      <w:r>
        <w:rPr>
          <w:spacing w:val="-2"/>
          <w:sz w:val="21"/>
        </w:rPr>
        <w:t xml:space="preserve"> </w:t>
      </w:r>
      <w:hyperlink r:id="rId594">
        <w:r>
          <w:rPr>
            <w:spacing w:val="-2"/>
            <w:sz w:val="21"/>
          </w:rPr>
          <w:t>courtyard-</w:t>
        </w:r>
        <w:proofErr w:type="spellStart"/>
        <w:r>
          <w:rPr>
            <w:spacing w:val="-2"/>
            <w:sz w:val="21"/>
          </w:rPr>
          <w:t>marriot</w:t>
        </w:r>
        <w:proofErr w:type="spellEnd"/>
        <w:r>
          <w:rPr>
            <w:spacing w:val="-2"/>
            <w:sz w:val="21"/>
          </w:rPr>
          <w:t>-</w:t>
        </w:r>
        <w:proofErr w:type="spellStart"/>
        <w:r>
          <w:rPr>
            <w:spacing w:val="-2"/>
            <w:sz w:val="21"/>
          </w:rPr>
          <w:t>pune-maharashtra</w:t>
        </w:r>
        <w:proofErr w:type="spellEnd"/>
        <w:r>
          <w:rPr>
            <w:spacing w:val="-2"/>
            <w:sz w:val="21"/>
          </w:rPr>
          <w:t>/)</w:t>
        </w:r>
      </w:hyperlink>
    </w:p>
    <w:p w14:paraId="205B4579" w14:textId="77777777" w:rsidR="00590F9E" w:rsidRDefault="00745046">
      <w:pPr>
        <w:spacing w:before="93" w:line="297" w:lineRule="auto"/>
        <w:ind w:left="522" w:right="1246"/>
        <w:rPr>
          <w:sz w:val="21"/>
        </w:rPr>
      </w:pPr>
      <w:r>
        <w:br w:type="column"/>
      </w:r>
      <w:hyperlink r:id="rId595">
        <w:r>
          <w:rPr>
            <w:spacing w:val="-2"/>
            <w:sz w:val="21"/>
          </w:rPr>
          <w:t>(https://enrichenergy.com/project/80-kw-the-</w:t>
        </w:r>
      </w:hyperlink>
      <w:r>
        <w:rPr>
          <w:spacing w:val="-2"/>
          <w:sz w:val="21"/>
        </w:rPr>
        <w:t xml:space="preserve"> </w:t>
      </w:r>
      <w:hyperlink r:id="rId596">
        <w:r>
          <w:rPr>
            <w:spacing w:val="-2"/>
            <w:sz w:val="21"/>
          </w:rPr>
          <w:t>chambers-</w:t>
        </w:r>
        <w:proofErr w:type="spellStart"/>
        <w:r>
          <w:rPr>
            <w:spacing w:val="-2"/>
            <w:sz w:val="21"/>
          </w:rPr>
          <w:t>pune</w:t>
        </w:r>
        <w:proofErr w:type="spellEnd"/>
        <w:r>
          <w:rPr>
            <w:spacing w:val="-2"/>
            <w:sz w:val="21"/>
          </w:rPr>
          <w:t>-</w:t>
        </w:r>
        <w:proofErr w:type="spellStart"/>
        <w:r>
          <w:rPr>
            <w:spacing w:val="-2"/>
            <w:sz w:val="21"/>
          </w:rPr>
          <w:t>maharashtra</w:t>
        </w:r>
        <w:proofErr w:type="spellEnd"/>
        <w:r>
          <w:rPr>
            <w:spacing w:val="-2"/>
            <w:sz w:val="21"/>
          </w:rPr>
          <w:t>/)</w:t>
        </w:r>
      </w:hyperlink>
    </w:p>
    <w:p w14:paraId="6884E947" w14:textId="77777777" w:rsidR="00590F9E" w:rsidRDefault="00590F9E">
      <w:pPr>
        <w:spacing w:line="297" w:lineRule="auto"/>
        <w:rPr>
          <w:sz w:val="21"/>
        </w:rPr>
        <w:sectPr w:rsidR="00590F9E">
          <w:type w:val="continuous"/>
          <w:pgSz w:w="16840" w:h="11900" w:orient="landscape"/>
          <w:pgMar w:top="260" w:right="425" w:bottom="280" w:left="850" w:header="720" w:footer="720" w:gutter="0"/>
          <w:cols w:num="3" w:space="720" w:equalWidth="0">
            <w:col w:w="4341" w:space="509"/>
            <w:col w:w="4779" w:space="71"/>
            <w:col w:w="5865"/>
          </w:cols>
        </w:sectPr>
      </w:pPr>
    </w:p>
    <w:p w14:paraId="4DF63D15" w14:textId="77777777" w:rsidR="00590F9E" w:rsidRDefault="00745046">
      <w:pPr>
        <w:tabs>
          <w:tab w:val="left" w:pos="5375"/>
          <w:tab w:val="left" w:pos="10220"/>
        </w:tabs>
        <w:ind w:left="530"/>
        <w:rPr>
          <w:sz w:val="20"/>
        </w:rPr>
      </w:pPr>
      <w:r>
        <w:rPr>
          <w:noProof/>
          <w:sz w:val="20"/>
          <w:lang w:val="en-IN" w:eastAsia="en-IN"/>
        </w:rPr>
        <w:lastRenderedPageBreak/>
        <mc:AlternateContent>
          <mc:Choice Requires="wpg">
            <w:drawing>
              <wp:inline distT="0" distB="0" distL="0" distR="0" wp14:anchorId="77F588A2" wp14:editId="21879DF9">
                <wp:extent cx="2790825" cy="1857375"/>
                <wp:effectExtent l="0" t="0" r="0" b="0"/>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91" name="Image 191">
                            <a:hlinkClick r:id="rId597"/>
                          </pic:cNvPr>
                          <pic:cNvPicPr/>
                        </pic:nvPicPr>
                        <pic:blipFill>
                          <a:blip r:embed="rId598" cstate="print"/>
                          <a:stretch>
                            <a:fillRect/>
                          </a:stretch>
                        </pic:blipFill>
                        <pic:spPr>
                          <a:xfrm>
                            <a:off x="0" y="0"/>
                            <a:ext cx="2790824" cy="1857374"/>
                          </a:xfrm>
                          <a:prstGeom prst="rect">
                            <a:avLst/>
                          </a:prstGeom>
                        </pic:spPr>
                      </pic:pic>
                      <wps:wsp>
                        <wps:cNvPr id="192" name="Textbox 192"/>
                        <wps:cNvSpPr txBox="1"/>
                        <wps:spPr>
                          <a:xfrm>
                            <a:off x="0" y="0"/>
                            <a:ext cx="2790825" cy="1857375"/>
                          </a:xfrm>
                          <a:prstGeom prst="rect">
                            <a:avLst/>
                          </a:prstGeom>
                        </wps:spPr>
                        <wps:txbx>
                          <w:txbxContent>
                            <w:p w14:paraId="6EEE99FE" w14:textId="77777777" w:rsidR="001E615D" w:rsidRDefault="001E615D">
                              <w:pPr>
                                <w:rPr>
                                  <w:sz w:val="19"/>
                                </w:rPr>
                              </w:pPr>
                            </w:p>
                            <w:p w14:paraId="52969C09" w14:textId="77777777" w:rsidR="001E615D" w:rsidRDefault="001E615D">
                              <w:pPr>
                                <w:rPr>
                                  <w:sz w:val="19"/>
                                </w:rPr>
                              </w:pPr>
                            </w:p>
                            <w:p w14:paraId="76ECDB5C" w14:textId="77777777" w:rsidR="001E615D" w:rsidRDefault="001E615D">
                              <w:pPr>
                                <w:rPr>
                                  <w:sz w:val="19"/>
                                </w:rPr>
                              </w:pPr>
                            </w:p>
                            <w:p w14:paraId="77A84D4F" w14:textId="77777777" w:rsidR="001E615D" w:rsidRDefault="001E615D">
                              <w:pPr>
                                <w:rPr>
                                  <w:sz w:val="19"/>
                                </w:rPr>
                              </w:pPr>
                            </w:p>
                            <w:p w14:paraId="0EAAB754" w14:textId="77777777" w:rsidR="001E615D" w:rsidRDefault="001E615D">
                              <w:pPr>
                                <w:rPr>
                                  <w:sz w:val="19"/>
                                </w:rPr>
                              </w:pPr>
                            </w:p>
                            <w:p w14:paraId="4647CD15" w14:textId="77777777" w:rsidR="001E615D" w:rsidRDefault="001E615D">
                              <w:pPr>
                                <w:rPr>
                                  <w:sz w:val="19"/>
                                </w:rPr>
                              </w:pPr>
                            </w:p>
                            <w:p w14:paraId="4B9387FA" w14:textId="77777777" w:rsidR="001E615D" w:rsidRDefault="001E615D">
                              <w:pPr>
                                <w:rPr>
                                  <w:sz w:val="19"/>
                                </w:rPr>
                              </w:pPr>
                            </w:p>
                            <w:p w14:paraId="75D46A7E" w14:textId="77777777" w:rsidR="001E615D" w:rsidRDefault="001E615D">
                              <w:pPr>
                                <w:rPr>
                                  <w:sz w:val="19"/>
                                </w:rPr>
                              </w:pPr>
                            </w:p>
                            <w:p w14:paraId="71065A75" w14:textId="77777777" w:rsidR="001E615D" w:rsidRDefault="001E615D">
                              <w:pPr>
                                <w:rPr>
                                  <w:sz w:val="19"/>
                                </w:rPr>
                              </w:pPr>
                            </w:p>
                            <w:p w14:paraId="1BC92FEB" w14:textId="77777777" w:rsidR="001E615D" w:rsidRDefault="001E615D">
                              <w:pPr>
                                <w:spacing w:before="96"/>
                                <w:rPr>
                                  <w:sz w:val="19"/>
                                </w:rPr>
                              </w:pPr>
                            </w:p>
                            <w:p w14:paraId="10401620" w14:textId="77777777" w:rsidR="001E615D" w:rsidRDefault="001E615D">
                              <w:pPr>
                                <w:spacing w:before="1"/>
                                <w:ind w:left="67"/>
                                <w:rPr>
                                  <w:rFonts w:ascii="Arial"/>
                                  <w:b/>
                                  <w:sz w:val="19"/>
                                </w:rPr>
                              </w:pPr>
                              <w:hyperlink r:id="rId599">
                                <w:r>
                                  <w:rPr>
                                    <w:rFonts w:ascii="Arial"/>
                                    <w:b/>
                                    <w:sz w:val="19"/>
                                  </w:rPr>
                                  <w:t>120</w:t>
                                </w:r>
                                <w:r>
                                  <w:rPr>
                                    <w:rFonts w:ascii="Arial"/>
                                    <w:b/>
                                    <w:spacing w:val="-5"/>
                                    <w:sz w:val="19"/>
                                  </w:rPr>
                                  <w:t xml:space="preserve"> </w:t>
                                </w:r>
                                <w:proofErr w:type="spellStart"/>
                                <w:r>
                                  <w:rPr>
                                    <w:rFonts w:ascii="Arial"/>
                                    <w:b/>
                                    <w:spacing w:val="-5"/>
                                    <w:sz w:val="19"/>
                                  </w:rPr>
                                  <w:t>kWp</w:t>
                                </w:r>
                                <w:proofErr w:type="spellEnd"/>
                              </w:hyperlink>
                            </w:p>
                            <w:p w14:paraId="059D959B" w14:textId="77777777" w:rsidR="001E615D" w:rsidRDefault="001E615D">
                              <w:pPr>
                                <w:spacing w:before="77"/>
                                <w:ind w:left="67"/>
                                <w:rPr>
                                  <w:sz w:val="21"/>
                                </w:rPr>
                              </w:pPr>
                              <w:hyperlink r:id="rId600">
                                <w:r>
                                  <w:rPr>
                                    <w:sz w:val="21"/>
                                  </w:rPr>
                                  <w:t>Oakwood</w:t>
                                </w:r>
                                <w:r>
                                  <w:rPr>
                                    <w:spacing w:val="-6"/>
                                    <w:sz w:val="21"/>
                                  </w:rPr>
                                  <w:t xml:space="preserve"> </w:t>
                                </w:r>
                                <w:r>
                                  <w:rPr>
                                    <w:sz w:val="21"/>
                                  </w:rPr>
                                  <w:t>Premier,</w:t>
                                </w:r>
                                <w:r>
                                  <w:rPr>
                                    <w:spacing w:val="-4"/>
                                    <w:sz w:val="21"/>
                                  </w:rPr>
                                  <w:t xml:space="preserve"> </w:t>
                                </w:r>
                                <w:r>
                                  <w:rPr>
                                    <w:sz w:val="21"/>
                                  </w:rPr>
                                  <w:t>Pune,</w:t>
                                </w:r>
                                <w:r>
                                  <w:rPr>
                                    <w:spacing w:val="-4"/>
                                    <w:sz w:val="21"/>
                                  </w:rPr>
                                  <w:t xml:space="preserve"> </w:t>
                                </w:r>
                                <w:r>
                                  <w:rPr>
                                    <w:spacing w:val="-2"/>
                                    <w:sz w:val="21"/>
                                  </w:rPr>
                                  <w:t>Maharashtra</w:t>
                                </w:r>
                              </w:hyperlink>
                            </w:p>
                          </w:txbxContent>
                        </wps:txbx>
                        <wps:bodyPr wrap="square" lIns="0" tIns="0" rIns="0" bIns="0" rtlCol="0">
                          <a:noAutofit/>
                        </wps:bodyPr>
                      </wps:wsp>
                    </wpg:wgp>
                  </a:graphicData>
                </a:graphic>
              </wp:inline>
            </w:drawing>
          </mc:Choice>
          <mc:Fallback>
            <w:pict>
              <v:group w14:anchorId="77F588A2" id="Group 190" o:spid="_x0000_s1159" style="width:219.75pt;height:146.25pt;mso-position-horizontal-relative:char;mso-position-vertical-relative:line"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">
                <v:shape id="Image 191" o:spid="_x0000_s1160" type="#_x0000_t75" href="https://enrichenergy.com/project/120-kw-oakwood-premier-pune-maharashtr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" o:button="t">
                  <v:fill o:detectmouseclick="t"/>
                  <v:imagedata r:id="rId601" o:title=""/>
                </v:shape>
                <v:shape id="Textbox 192" o:spid="_x0000_s1161"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6EEE99FE" w14:textId="77777777" w:rsidR="001E615D" w:rsidRDefault="001E615D">
                        <w:pPr>
                          <w:rPr>
                            <w:sz w:val="19"/>
                          </w:rPr>
                        </w:pPr>
                      </w:p>
                      <w:p w14:paraId="52969C09" w14:textId="77777777" w:rsidR="001E615D" w:rsidRDefault="001E615D">
                        <w:pPr>
                          <w:rPr>
                            <w:sz w:val="19"/>
                          </w:rPr>
                        </w:pPr>
                      </w:p>
                      <w:p w14:paraId="76ECDB5C" w14:textId="77777777" w:rsidR="001E615D" w:rsidRDefault="001E615D">
                        <w:pPr>
                          <w:rPr>
                            <w:sz w:val="19"/>
                          </w:rPr>
                        </w:pPr>
                      </w:p>
                      <w:p w14:paraId="77A84D4F" w14:textId="77777777" w:rsidR="001E615D" w:rsidRDefault="001E615D">
                        <w:pPr>
                          <w:rPr>
                            <w:sz w:val="19"/>
                          </w:rPr>
                        </w:pPr>
                      </w:p>
                      <w:p w14:paraId="0EAAB754" w14:textId="77777777" w:rsidR="001E615D" w:rsidRDefault="001E615D">
                        <w:pPr>
                          <w:rPr>
                            <w:sz w:val="19"/>
                          </w:rPr>
                        </w:pPr>
                      </w:p>
                      <w:p w14:paraId="4647CD15" w14:textId="77777777" w:rsidR="001E615D" w:rsidRDefault="001E615D">
                        <w:pPr>
                          <w:rPr>
                            <w:sz w:val="19"/>
                          </w:rPr>
                        </w:pPr>
                      </w:p>
                      <w:p w14:paraId="4B9387FA" w14:textId="77777777" w:rsidR="001E615D" w:rsidRDefault="001E615D">
                        <w:pPr>
                          <w:rPr>
                            <w:sz w:val="19"/>
                          </w:rPr>
                        </w:pPr>
                      </w:p>
                      <w:p w14:paraId="75D46A7E" w14:textId="77777777" w:rsidR="001E615D" w:rsidRDefault="001E615D">
                        <w:pPr>
                          <w:rPr>
                            <w:sz w:val="19"/>
                          </w:rPr>
                        </w:pPr>
                      </w:p>
                      <w:p w14:paraId="71065A75" w14:textId="77777777" w:rsidR="001E615D" w:rsidRDefault="001E615D">
                        <w:pPr>
                          <w:rPr>
                            <w:sz w:val="19"/>
                          </w:rPr>
                        </w:pPr>
                      </w:p>
                      <w:p w14:paraId="1BC92FEB" w14:textId="77777777" w:rsidR="001E615D" w:rsidRDefault="001E615D">
                        <w:pPr>
                          <w:spacing w:before="96"/>
                          <w:rPr>
                            <w:sz w:val="19"/>
                          </w:rPr>
                        </w:pPr>
                      </w:p>
                      <w:p w14:paraId="10401620" w14:textId="77777777" w:rsidR="001E615D" w:rsidRDefault="001E615D">
                        <w:pPr>
                          <w:spacing w:before="1"/>
                          <w:ind w:left="67"/>
                          <w:rPr>
                            <w:rFonts w:ascii="Arial"/>
                            <w:b/>
                            <w:sz w:val="19"/>
                          </w:rPr>
                        </w:pPr>
                        <w:hyperlink r:id="rId602">
                          <w:r>
                            <w:rPr>
                              <w:rFonts w:ascii="Arial"/>
                              <w:b/>
                              <w:sz w:val="19"/>
                            </w:rPr>
                            <w:t>120</w:t>
                          </w:r>
                          <w:r>
                            <w:rPr>
                              <w:rFonts w:ascii="Arial"/>
                              <w:b/>
                              <w:spacing w:val="-5"/>
                              <w:sz w:val="19"/>
                            </w:rPr>
                            <w:t xml:space="preserve"> </w:t>
                          </w:r>
                          <w:proofErr w:type="spellStart"/>
                          <w:r>
                            <w:rPr>
                              <w:rFonts w:ascii="Arial"/>
                              <w:b/>
                              <w:spacing w:val="-5"/>
                              <w:sz w:val="19"/>
                            </w:rPr>
                            <w:t>kWp</w:t>
                          </w:r>
                          <w:proofErr w:type="spellEnd"/>
                        </w:hyperlink>
                      </w:p>
                      <w:p w14:paraId="059D959B" w14:textId="77777777" w:rsidR="001E615D" w:rsidRDefault="001E615D">
                        <w:pPr>
                          <w:spacing w:before="77"/>
                          <w:ind w:left="67"/>
                          <w:rPr>
                            <w:sz w:val="21"/>
                          </w:rPr>
                        </w:pPr>
                        <w:hyperlink r:id="rId603">
                          <w:r>
                            <w:rPr>
                              <w:sz w:val="21"/>
                            </w:rPr>
                            <w:t>Oakwood</w:t>
                          </w:r>
                          <w:r>
                            <w:rPr>
                              <w:spacing w:val="-6"/>
                              <w:sz w:val="21"/>
                            </w:rPr>
                            <w:t xml:space="preserve"> </w:t>
                          </w:r>
                          <w:r>
                            <w:rPr>
                              <w:sz w:val="21"/>
                            </w:rPr>
                            <w:t>Premier,</w:t>
                          </w:r>
                          <w:r>
                            <w:rPr>
                              <w:spacing w:val="-4"/>
                              <w:sz w:val="21"/>
                            </w:rPr>
                            <w:t xml:space="preserve"> </w:t>
                          </w:r>
                          <w:r>
                            <w:rPr>
                              <w:sz w:val="21"/>
                            </w:rPr>
                            <w:t>Pune,</w:t>
                          </w:r>
                          <w:r>
                            <w:rPr>
                              <w:spacing w:val="-4"/>
                              <w:sz w:val="21"/>
                            </w:rPr>
                            <w:t xml:space="preserve"> </w:t>
                          </w:r>
                          <w:r>
                            <w:rPr>
                              <w:spacing w:val="-2"/>
                              <w:sz w:val="21"/>
                            </w:rPr>
                            <w:t>Maharashtra</w:t>
                          </w:r>
                        </w:hyperlink>
                      </w:p>
                    </w:txbxContent>
                  </v:textbox>
                </v:shape>
                <w10:anchorlock/>
              </v:group>
            </w:pict>
          </mc:Fallback>
        </mc:AlternateContent>
      </w:r>
      <w:r>
        <w:rPr>
          <w:sz w:val="20"/>
        </w:rPr>
        <w:tab/>
      </w:r>
      <w:r>
        <w:rPr>
          <w:noProof/>
          <w:sz w:val="20"/>
          <w:lang w:val="en-IN" w:eastAsia="en-IN"/>
        </w:rPr>
        <mc:AlternateContent>
          <mc:Choice Requires="wpg">
            <w:drawing>
              <wp:inline distT="0" distB="0" distL="0" distR="0" wp14:anchorId="6AC41B51" wp14:editId="0058E5AB">
                <wp:extent cx="2790825" cy="1857375"/>
                <wp:effectExtent l="0" t="0" r="0" b="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94" name="Image 194">
                            <a:hlinkClick r:id="rId604"/>
                          </pic:cNvPr>
                          <pic:cNvPicPr/>
                        </pic:nvPicPr>
                        <pic:blipFill>
                          <a:blip r:embed="rId605" cstate="print"/>
                          <a:stretch>
                            <a:fillRect/>
                          </a:stretch>
                        </pic:blipFill>
                        <pic:spPr>
                          <a:xfrm>
                            <a:off x="0" y="0"/>
                            <a:ext cx="2790824" cy="1857374"/>
                          </a:xfrm>
                          <a:prstGeom prst="rect">
                            <a:avLst/>
                          </a:prstGeom>
                        </pic:spPr>
                      </pic:pic>
                      <wps:wsp>
                        <wps:cNvPr id="195" name="Textbox 195"/>
                        <wps:cNvSpPr txBox="1"/>
                        <wps:spPr>
                          <a:xfrm>
                            <a:off x="0" y="0"/>
                            <a:ext cx="2790825" cy="1857375"/>
                          </a:xfrm>
                          <a:prstGeom prst="rect">
                            <a:avLst/>
                          </a:prstGeom>
                        </wps:spPr>
                        <wps:txbx>
                          <w:txbxContent>
                            <w:p w14:paraId="382F3A89" w14:textId="77777777" w:rsidR="001E615D" w:rsidRDefault="001E615D">
                              <w:pPr>
                                <w:rPr>
                                  <w:sz w:val="19"/>
                                </w:rPr>
                              </w:pPr>
                            </w:p>
                            <w:p w14:paraId="06E56F6B" w14:textId="77777777" w:rsidR="001E615D" w:rsidRDefault="001E615D">
                              <w:pPr>
                                <w:rPr>
                                  <w:sz w:val="19"/>
                                </w:rPr>
                              </w:pPr>
                            </w:p>
                            <w:p w14:paraId="2AF00096" w14:textId="77777777" w:rsidR="001E615D" w:rsidRDefault="001E615D">
                              <w:pPr>
                                <w:rPr>
                                  <w:sz w:val="19"/>
                                </w:rPr>
                              </w:pPr>
                            </w:p>
                            <w:p w14:paraId="5453547B" w14:textId="77777777" w:rsidR="001E615D" w:rsidRDefault="001E615D">
                              <w:pPr>
                                <w:rPr>
                                  <w:sz w:val="19"/>
                                </w:rPr>
                              </w:pPr>
                            </w:p>
                            <w:p w14:paraId="1BDCD24B" w14:textId="77777777" w:rsidR="001E615D" w:rsidRDefault="001E615D">
                              <w:pPr>
                                <w:rPr>
                                  <w:sz w:val="19"/>
                                </w:rPr>
                              </w:pPr>
                            </w:p>
                            <w:p w14:paraId="017C5866" w14:textId="77777777" w:rsidR="001E615D" w:rsidRDefault="001E615D">
                              <w:pPr>
                                <w:rPr>
                                  <w:sz w:val="19"/>
                                </w:rPr>
                              </w:pPr>
                            </w:p>
                            <w:p w14:paraId="1A57E9AB" w14:textId="77777777" w:rsidR="001E615D" w:rsidRDefault="001E615D">
                              <w:pPr>
                                <w:rPr>
                                  <w:sz w:val="19"/>
                                </w:rPr>
                              </w:pPr>
                            </w:p>
                            <w:p w14:paraId="39AC09D5" w14:textId="77777777" w:rsidR="001E615D" w:rsidRDefault="001E615D">
                              <w:pPr>
                                <w:rPr>
                                  <w:sz w:val="19"/>
                                </w:rPr>
                              </w:pPr>
                            </w:p>
                            <w:p w14:paraId="18020503" w14:textId="77777777" w:rsidR="001E615D" w:rsidRDefault="001E615D">
                              <w:pPr>
                                <w:rPr>
                                  <w:sz w:val="19"/>
                                </w:rPr>
                              </w:pPr>
                            </w:p>
                            <w:p w14:paraId="208710F8" w14:textId="77777777" w:rsidR="001E615D" w:rsidRDefault="001E615D">
                              <w:pPr>
                                <w:spacing w:before="96"/>
                                <w:rPr>
                                  <w:sz w:val="19"/>
                                </w:rPr>
                              </w:pPr>
                            </w:p>
                            <w:p w14:paraId="78A2BB81" w14:textId="77777777" w:rsidR="001E615D" w:rsidRDefault="001E615D">
                              <w:pPr>
                                <w:spacing w:before="1"/>
                                <w:ind w:left="72"/>
                                <w:rPr>
                                  <w:rFonts w:ascii="Arial"/>
                                  <w:b/>
                                  <w:sz w:val="19"/>
                                </w:rPr>
                              </w:pPr>
                              <w:hyperlink r:id="rId606">
                                <w:r>
                                  <w:rPr>
                                    <w:rFonts w:ascii="Arial"/>
                                    <w:b/>
                                    <w:sz w:val="19"/>
                                  </w:rPr>
                                  <w:t>25</w:t>
                                </w:r>
                                <w:r>
                                  <w:rPr>
                                    <w:rFonts w:ascii="Arial"/>
                                    <w:b/>
                                    <w:spacing w:val="-4"/>
                                    <w:sz w:val="19"/>
                                  </w:rPr>
                                  <w:t xml:space="preserve"> </w:t>
                                </w:r>
                                <w:proofErr w:type="spellStart"/>
                                <w:r>
                                  <w:rPr>
                                    <w:rFonts w:ascii="Arial"/>
                                    <w:b/>
                                    <w:spacing w:val="-5"/>
                                    <w:sz w:val="19"/>
                                  </w:rPr>
                                  <w:t>kWp</w:t>
                                </w:r>
                                <w:proofErr w:type="spellEnd"/>
                              </w:hyperlink>
                            </w:p>
                            <w:p w14:paraId="160033A9" w14:textId="77777777" w:rsidR="001E615D" w:rsidRDefault="001E615D">
                              <w:pPr>
                                <w:spacing w:before="77"/>
                                <w:ind w:left="72"/>
                                <w:rPr>
                                  <w:sz w:val="21"/>
                                </w:rPr>
                              </w:pPr>
                              <w:hyperlink r:id="rId607">
                                <w:r>
                                  <w:rPr>
                                    <w:sz w:val="21"/>
                                  </w:rPr>
                                  <w:t>Kolhapur,</w:t>
                                </w:r>
                                <w:r>
                                  <w:rPr>
                                    <w:spacing w:val="-12"/>
                                    <w:sz w:val="21"/>
                                  </w:rPr>
                                  <w:t xml:space="preserve"> </w:t>
                                </w:r>
                                <w:r>
                                  <w:rPr>
                                    <w:spacing w:val="-2"/>
                                    <w:sz w:val="21"/>
                                  </w:rPr>
                                  <w:t>Maharashtra</w:t>
                                </w:r>
                              </w:hyperlink>
                            </w:p>
                          </w:txbxContent>
                        </wps:txbx>
                        <wps:bodyPr wrap="square" lIns="0" tIns="0" rIns="0" bIns="0" rtlCol="0">
                          <a:noAutofit/>
                        </wps:bodyPr>
                      </wps:wsp>
                    </wpg:wgp>
                  </a:graphicData>
                </a:graphic>
              </wp:inline>
            </w:drawing>
          </mc:Choice>
          <mc:Fallback>
            <w:pict>
              <v:group w14:anchorId="6AC41B51" id="Group 193" o:spid="_x0000_s1162" style="width:219.75pt;height:146.25pt;mso-position-horizontal-relative:char;mso-position-vertical-relative:line"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">
                <v:shape id="Image 194" o:spid="_x0000_s1163" type="#_x0000_t75" href="https://enrichenergy.com/project/pudhari-corporate-office-kolhapur-maharashtr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" o:button="t">
                  <v:fill o:detectmouseclick="t"/>
                  <v:imagedata r:id="rId608" o:title=""/>
                </v:shape>
                <v:shape id="Textbox 195" o:spid="_x0000_s1164"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382F3A89" w14:textId="77777777" w:rsidR="001E615D" w:rsidRDefault="001E615D">
                        <w:pPr>
                          <w:rPr>
                            <w:sz w:val="19"/>
                          </w:rPr>
                        </w:pPr>
                      </w:p>
                      <w:p w14:paraId="06E56F6B" w14:textId="77777777" w:rsidR="001E615D" w:rsidRDefault="001E615D">
                        <w:pPr>
                          <w:rPr>
                            <w:sz w:val="19"/>
                          </w:rPr>
                        </w:pPr>
                      </w:p>
                      <w:p w14:paraId="2AF00096" w14:textId="77777777" w:rsidR="001E615D" w:rsidRDefault="001E615D">
                        <w:pPr>
                          <w:rPr>
                            <w:sz w:val="19"/>
                          </w:rPr>
                        </w:pPr>
                      </w:p>
                      <w:p w14:paraId="5453547B" w14:textId="77777777" w:rsidR="001E615D" w:rsidRDefault="001E615D">
                        <w:pPr>
                          <w:rPr>
                            <w:sz w:val="19"/>
                          </w:rPr>
                        </w:pPr>
                      </w:p>
                      <w:p w14:paraId="1BDCD24B" w14:textId="77777777" w:rsidR="001E615D" w:rsidRDefault="001E615D">
                        <w:pPr>
                          <w:rPr>
                            <w:sz w:val="19"/>
                          </w:rPr>
                        </w:pPr>
                      </w:p>
                      <w:p w14:paraId="017C5866" w14:textId="77777777" w:rsidR="001E615D" w:rsidRDefault="001E615D">
                        <w:pPr>
                          <w:rPr>
                            <w:sz w:val="19"/>
                          </w:rPr>
                        </w:pPr>
                      </w:p>
                      <w:p w14:paraId="1A57E9AB" w14:textId="77777777" w:rsidR="001E615D" w:rsidRDefault="001E615D">
                        <w:pPr>
                          <w:rPr>
                            <w:sz w:val="19"/>
                          </w:rPr>
                        </w:pPr>
                      </w:p>
                      <w:p w14:paraId="39AC09D5" w14:textId="77777777" w:rsidR="001E615D" w:rsidRDefault="001E615D">
                        <w:pPr>
                          <w:rPr>
                            <w:sz w:val="19"/>
                          </w:rPr>
                        </w:pPr>
                      </w:p>
                      <w:p w14:paraId="18020503" w14:textId="77777777" w:rsidR="001E615D" w:rsidRDefault="001E615D">
                        <w:pPr>
                          <w:rPr>
                            <w:sz w:val="19"/>
                          </w:rPr>
                        </w:pPr>
                      </w:p>
                      <w:p w14:paraId="208710F8" w14:textId="77777777" w:rsidR="001E615D" w:rsidRDefault="001E615D">
                        <w:pPr>
                          <w:spacing w:before="96"/>
                          <w:rPr>
                            <w:sz w:val="19"/>
                          </w:rPr>
                        </w:pPr>
                      </w:p>
                      <w:p w14:paraId="78A2BB81" w14:textId="77777777" w:rsidR="001E615D" w:rsidRDefault="001E615D">
                        <w:pPr>
                          <w:spacing w:before="1"/>
                          <w:ind w:left="72"/>
                          <w:rPr>
                            <w:rFonts w:ascii="Arial"/>
                            <w:b/>
                            <w:sz w:val="19"/>
                          </w:rPr>
                        </w:pPr>
                        <w:hyperlink r:id="rId609">
                          <w:r>
                            <w:rPr>
                              <w:rFonts w:ascii="Arial"/>
                              <w:b/>
                              <w:sz w:val="19"/>
                            </w:rPr>
                            <w:t>25</w:t>
                          </w:r>
                          <w:r>
                            <w:rPr>
                              <w:rFonts w:ascii="Arial"/>
                              <w:b/>
                              <w:spacing w:val="-4"/>
                              <w:sz w:val="19"/>
                            </w:rPr>
                            <w:t xml:space="preserve"> </w:t>
                          </w:r>
                          <w:proofErr w:type="spellStart"/>
                          <w:r>
                            <w:rPr>
                              <w:rFonts w:ascii="Arial"/>
                              <w:b/>
                              <w:spacing w:val="-5"/>
                              <w:sz w:val="19"/>
                            </w:rPr>
                            <w:t>kWp</w:t>
                          </w:r>
                          <w:proofErr w:type="spellEnd"/>
                        </w:hyperlink>
                      </w:p>
                      <w:p w14:paraId="160033A9" w14:textId="77777777" w:rsidR="001E615D" w:rsidRDefault="001E615D">
                        <w:pPr>
                          <w:spacing w:before="77"/>
                          <w:ind w:left="72"/>
                          <w:rPr>
                            <w:sz w:val="21"/>
                          </w:rPr>
                        </w:pPr>
                        <w:hyperlink r:id="rId610">
                          <w:r>
                            <w:rPr>
                              <w:sz w:val="21"/>
                            </w:rPr>
                            <w:t>Kolhapur,</w:t>
                          </w:r>
                          <w:r>
                            <w:rPr>
                              <w:spacing w:val="-12"/>
                              <w:sz w:val="21"/>
                            </w:rPr>
                            <w:t xml:space="preserve"> </w:t>
                          </w:r>
                          <w:r>
                            <w:rPr>
                              <w:spacing w:val="-2"/>
                              <w:sz w:val="21"/>
                            </w:rPr>
                            <w:t>Maharashtra</w:t>
                          </w:r>
                        </w:hyperlink>
                      </w:p>
                    </w:txbxContent>
                  </v:textbox>
                </v:shape>
                <w10:anchorlock/>
              </v:group>
            </w:pict>
          </mc:Fallback>
        </mc:AlternateContent>
      </w:r>
      <w:r>
        <w:rPr>
          <w:sz w:val="20"/>
        </w:rPr>
        <w:tab/>
      </w:r>
      <w:r>
        <w:rPr>
          <w:noProof/>
          <w:sz w:val="20"/>
          <w:lang w:val="en-IN" w:eastAsia="en-IN"/>
        </w:rPr>
        <mc:AlternateContent>
          <mc:Choice Requires="wpg">
            <w:drawing>
              <wp:inline distT="0" distB="0" distL="0" distR="0" wp14:anchorId="6D6F9288" wp14:editId="6C555B33">
                <wp:extent cx="2790825" cy="1857375"/>
                <wp:effectExtent l="0" t="0" r="0" b="0"/>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197" name="Image 197">
                            <a:hlinkClick r:id="rId611"/>
                          </pic:cNvPr>
                          <pic:cNvPicPr/>
                        </pic:nvPicPr>
                        <pic:blipFill>
                          <a:blip r:embed="rId612" cstate="print"/>
                          <a:stretch>
                            <a:fillRect/>
                          </a:stretch>
                        </pic:blipFill>
                        <pic:spPr>
                          <a:xfrm>
                            <a:off x="0" y="0"/>
                            <a:ext cx="2790824" cy="1857374"/>
                          </a:xfrm>
                          <a:prstGeom prst="rect">
                            <a:avLst/>
                          </a:prstGeom>
                        </pic:spPr>
                      </pic:pic>
                      <wps:wsp>
                        <wps:cNvPr id="198" name="Textbox 198"/>
                        <wps:cNvSpPr txBox="1"/>
                        <wps:spPr>
                          <a:xfrm>
                            <a:off x="0" y="0"/>
                            <a:ext cx="2790825" cy="1857375"/>
                          </a:xfrm>
                          <a:prstGeom prst="rect">
                            <a:avLst/>
                          </a:prstGeom>
                        </wps:spPr>
                        <wps:txbx>
                          <w:txbxContent>
                            <w:p w14:paraId="15BCF52B" w14:textId="77777777" w:rsidR="001E615D" w:rsidRDefault="001E615D">
                              <w:pPr>
                                <w:rPr>
                                  <w:sz w:val="19"/>
                                </w:rPr>
                              </w:pPr>
                            </w:p>
                            <w:p w14:paraId="0D163B88" w14:textId="77777777" w:rsidR="001E615D" w:rsidRDefault="001E615D">
                              <w:pPr>
                                <w:rPr>
                                  <w:sz w:val="19"/>
                                </w:rPr>
                              </w:pPr>
                            </w:p>
                            <w:p w14:paraId="28F679C5" w14:textId="77777777" w:rsidR="001E615D" w:rsidRDefault="001E615D">
                              <w:pPr>
                                <w:rPr>
                                  <w:sz w:val="19"/>
                                </w:rPr>
                              </w:pPr>
                            </w:p>
                            <w:p w14:paraId="12AA383C" w14:textId="77777777" w:rsidR="001E615D" w:rsidRDefault="001E615D">
                              <w:pPr>
                                <w:rPr>
                                  <w:sz w:val="19"/>
                                </w:rPr>
                              </w:pPr>
                            </w:p>
                            <w:p w14:paraId="273C1C15" w14:textId="77777777" w:rsidR="001E615D" w:rsidRDefault="001E615D">
                              <w:pPr>
                                <w:rPr>
                                  <w:sz w:val="19"/>
                                </w:rPr>
                              </w:pPr>
                            </w:p>
                            <w:p w14:paraId="480E13A4" w14:textId="77777777" w:rsidR="001E615D" w:rsidRDefault="001E615D">
                              <w:pPr>
                                <w:rPr>
                                  <w:sz w:val="19"/>
                                </w:rPr>
                              </w:pPr>
                            </w:p>
                            <w:p w14:paraId="5F145564" w14:textId="77777777" w:rsidR="001E615D" w:rsidRDefault="001E615D">
                              <w:pPr>
                                <w:rPr>
                                  <w:sz w:val="19"/>
                                </w:rPr>
                              </w:pPr>
                            </w:p>
                            <w:p w14:paraId="2A1CBCDD" w14:textId="77777777" w:rsidR="001E615D" w:rsidRDefault="001E615D">
                              <w:pPr>
                                <w:rPr>
                                  <w:sz w:val="19"/>
                                </w:rPr>
                              </w:pPr>
                            </w:p>
                            <w:p w14:paraId="2B863477" w14:textId="77777777" w:rsidR="001E615D" w:rsidRDefault="001E615D">
                              <w:pPr>
                                <w:rPr>
                                  <w:sz w:val="19"/>
                                </w:rPr>
                              </w:pPr>
                            </w:p>
                            <w:p w14:paraId="56978C53" w14:textId="77777777" w:rsidR="001E615D" w:rsidRDefault="001E615D">
                              <w:pPr>
                                <w:spacing w:before="96"/>
                                <w:rPr>
                                  <w:sz w:val="19"/>
                                </w:rPr>
                              </w:pPr>
                            </w:p>
                            <w:p w14:paraId="0EEF36DB" w14:textId="77777777" w:rsidR="001E615D" w:rsidRDefault="001E615D">
                              <w:pPr>
                                <w:spacing w:before="1"/>
                                <w:ind w:left="77"/>
                                <w:rPr>
                                  <w:rFonts w:ascii="Arial"/>
                                  <w:b/>
                                  <w:sz w:val="19"/>
                                </w:rPr>
                              </w:pPr>
                              <w:hyperlink r:id="rId613">
                                <w:r>
                                  <w:rPr>
                                    <w:rFonts w:ascii="Arial"/>
                                    <w:b/>
                                    <w:sz w:val="19"/>
                                  </w:rPr>
                                  <w:t>120</w:t>
                                </w:r>
                                <w:r>
                                  <w:rPr>
                                    <w:rFonts w:ascii="Arial"/>
                                    <w:b/>
                                    <w:spacing w:val="-5"/>
                                    <w:sz w:val="19"/>
                                  </w:rPr>
                                  <w:t xml:space="preserve"> </w:t>
                                </w:r>
                                <w:proofErr w:type="spellStart"/>
                                <w:r>
                                  <w:rPr>
                                    <w:rFonts w:ascii="Arial"/>
                                    <w:b/>
                                    <w:spacing w:val="-5"/>
                                    <w:sz w:val="19"/>
                                  </w:rPr>
                                  <w:t>kWp</w:t>
                                </w:r>
                                <w:proofErr w:type="spellEnd"/>
                              </w:hyperlink>
                            </w:p>
                            <w:p w14:paraId="0A1815DA" w14:textId="77777777" w:rsidR="001E615D" w:rsidRDefault="001E615D">
                              <w:pPr>
                                <w:spacing w:before="77"/>
                                <w:ind w:left="77"/>
                                <w:rPr>
                                  <w:sz w:val="21"/>
                                </w:rPr>
                              </w:pPr>
                              <w:hyperlink r:id="rId614">
                                <w:r>
                                  <w:rPr>
                                    <w:sz w:val="21"/>
                                  </w:rPr>
                                  <w:t>Kolhapur,</w:t>
                                </w:r>
                                <w:r>
                                  <w:rPr>
                                    <w:spacing w:val="-12"/>
                                    <w:sz w:val="21"/>
                                  </w:rPr>
                                  <w:t xml:space="preserve"> </w:t>
                                </w:r>
                                <w:r>
                                  <w:rPr>
                                    <w:spacing w:val="-2"/>
                                    <w:sz w:val="21"/>
                                  </w:rPr>
                                  <w:t>Maharashtra</w:t>
                                </w:r>
                              </w:hyperlink>
                            </w:p>
                          </w:txbxContent>
                        </wps:txbx>
                        <wps:bodyPr wrap="square" lIns="0" tIns="0" rIns="0" bIns="0" rtlCol="0">
                          <a:noAutofit/>
                        </wps:bodyPr>
                      </wps:wsp>
                    </wpg:wgp>
                  </a:graphicData>
                </a:graphic>
              </wp:inline>
            </w:drawing>
          </mc:Choice>
          <mc:Fallback>
            <w:pict>
              <v:group w14:anchorId="6D6F9288" id="Group 196" o:spid="_x0000_s1165" style="width:219.75pt;height:146.25pt;mso-position-horizontal-relative:char;mso-position-vertical-relative:line"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">
                <v:shape id="Image 197" o:spid="_x0000_s1166" type="#_x0000_t75" href="https://enrichenergy.com/project/chitale-group-kolhapur-maharashtr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" o:button="t">
                  <v:fill o:detectmouseclick="t"/>
                  <v:imagedata r:id="rId615" o:title=""/>
                </v:shape>
                <v:shape id="Textbox 198" o:spid="_x0000_s1167"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15BCF52B" w14:textId="77777777" w:rsidR="001E615D" w:rsidRDefault="001E615D">
                        <w:pPr>
                          <w:rPr>
                            <w:sz w:val="19"/>
                          </w:rPr>
                        </w:pPr>
                      </w:p>
                      <w:p w14:paraId="0D163B88" w14:textId="77777777" w:rsidR="001E615D" w:rsidRDefault="001E615D">
                        <w:pPr>
                          <w:rPr>
                            <w:sz w:val="19"/>
                          </w:rPr>
                        </w:pPr>
                      </w:p>
                      <w:p w14:paraId="28F679C5" w14:textId="77777777" w:rsidR="001E615D" w:rsidRDefault="001E615D">
                        <w:pPr>
                          <w:rPr>
                            <w:sz w:val="19"/>
                          </w:rPr>
                        </w:pPr>
                      </w:p>
                      <w:p w14:paraId="12AA383C" w14:textId="77777777" w:rsidR="001E615D" w:rsidRDefault="001E615D">
                        <w:pPr>
                          <w:rPr>
                            <w:sz w:val="19"/>
                          </w:rPr>
                        </w:pPr>
                      </w:p>
                      <w:p w14:paraId="273C1C15" w14:textId="77777777" w:rsidR="001E615D" w:rsidRDefault="001E615D">
                        <w:pPr>
                          <w:rPr>
                            <w:sz w:val="19"/>
                          </w:rPr>
                        </w:pPr>
                      </w:p>
                      <w:p w14:paraId="480E13A4" w14:textId="77777777" w:rsidR="001E615D" w:rsidRDefault="001E615D">
                        <w:pPr>
                          <w:rPr>
                            <w:sz w:val="19"/>
                          </w:rPr>
                        </w:pPr>
                      </w:p>
                      <w:p w14:paraId="5F145564" w14:textId="77777777" w:rsidR="001E615D" w:rsidRDefault="001E615D">
                        <w:pPr>
                          <w:rPr>
                            <w:sz w:val="19"/>
                          </w:rPr>
                        </w:pPr>
                      </w:p>
                      <w:p w14:paraId="2A1CBCDD" w14:textId="77777777" w:rsidR="001E615D" w:rsidRDefault="001E615D">
                        <w:pPr>
                          <w:rPr>
                            <w:sz w:val="19"/>
                          </w:rPr>
                        </w:pPr>
                      </w:p>
                      <w:p w14:paraId="2B863477" w14:textId="77777777" w:rsidR="001E615D" w:rsidRDefault="001E615D">
                        <w:pPr>
                          <w:rPr>
                            <w:sz w:val="19"/>
                          </w:rPr>
                        </w:pPr>
                      </w:p>
                      <w:p w14:paraId="56978C53" w14:textId="77777777" w:rsidR="001E615D" w:rsidRDefault="001E615D">
                        <w:pPr>
                          <w:spacing w:before="96"/>
                          <w:rPr>
                            <w:sz w:val="19"/>
                          </w:rPr>
                        </w:pPr>
                      </w:p>
                      <w:p w14:paraId="0EEF36DB" w14:textId="77777777" w:rsidR="001E615D" w:rsidRDefault="001E615D">
                        <w:pPr>
                          <w:spacing w:before="1"/>
                          <w:ind w:left="77"/>
                          <w:rPr>
                            <w:rFonts w:ascii="Arial"/>
                            <w:b/>
                            <w:sz w:val="19"/>
                          </w:rPr>
                        </w:pPr>
                        <w:hyperlink r:id="rId616">
                          <w:r>
                            <w:rPr>
                              <w:rFonts w:ascii="Arial"/>
                              <w:b/>
                              <w:sz w:val="19"/>
                            </w:rPr>
                            <w:t>120</w:t>
                          </w:r>
                          <w:r>
                            <w:rPr>
                              <w:rFonts w:ascii="Arial"/>
                              <w:b/>
                              <w:spacing w:val="-5"/>
                              <w:sz w:val="19"/>
                            </w:rPr>
                            <w:t xml:space="preserve"> </w:t>
                          </w:r>
                          <w:proofErr w:type="spellStart"/>
                          <w:r>
                            <w:rPr>
                              <w:rFonts w:ascii="Arial"/>
                              <w:b/>
                              <w:spacing w:val="-5"/>
                              <w:sz w:val="19"/>
                            </w:rPr>
                            <w:t>kWp</w:t>
                          </w:r>
                          <w:proofErr w:type="spellEnd"/>
                        </w:hyperlink>
                      </w:p>
                      <w:p w14:paraId="0A1815DA" w14:textId="77777777" w:rsidR="001E615D" w:rsidRDefault="001E615D">
                        <w:pPr>
                          <w:spacing w:before="77"/>
                          <w:ind w:left="77"/>
                          <w:rPr>
                            <w:sz w:val="21"/>
                          </w:rPr>
                        </w:pPr>
                        <w:hyperlink r:id="rId617">
                          <w:r>
                            <w:rPr>
                              <w:sz w:val="21"/>
                            </w:rPr>
                            <w:t>Kolhapur,</w:t>
                          </w:r>
                          <w:r>
                            <w:rPr>
                              <w:spacing w:val="-12"/>
                              <w:sz w:val="21"/>
                            </w:rPr>
                            <w:t xml:space="preserve"> </w:t>
                          </w:r>
                          <w:r>
                            <w:rPr>
                              <w:spacing w:val="-2"/>
                              <w:sz w:val="21"/>
                            </w:rPr>
                            <w:t>Maharashtra</w:t>
                          </w:r>
                        </w:hyperlink>
                      </w:p>
                    </w:txbxContent>
                  </v:textbox>
                </v:shape>
                <w10:anchorlock/>
              </v:group>
            </w:pict>
          </mc:Fallback>
        </mc:AlternateContent>
      </w:r>
    </w:p>
    <w:p w14:paraId="7A9224DE" w14:textId="77777777" w:rsidR="00590F9E" w:rsidRDefault="00590F9E">
      <w:pPr>
        <w:pStyle w:val="BodyText"/>
        <w:rPr>
          <w:sz w:val="20"/>
        </w:rPr>
      </w:pPr>
    </w:p>
    <w:p w14:paraId="539D5B79" w14:textId="77777777" w:rsidR="00590F9E" w:rsidRDefault="00590F9E">
      <w:pPr>
        <w:pStyle w:val="BodyText"/>
        <w:rPr>
          <w:sz w:val="20"/>
        </w:rPr>
        <w:sectPr w:rsidR="00590F9E">
          <w:pgSz w:w="16840" w:h="11900" w:orient="landscape"/>
          <w:pgMar w:top="260" w:right="425" w:bottom="280" w:left="850" w:header="720" w:footer="720" w:gutter="0"/>
          <w:cols w:space="720"/>
        </w:sectPr>
      </w:pPr>
    </w:p>
    <w:p w14:paraId="56CB107D" w14:textId="77777777" w:rsidR="00590F9E" w:rsidRDefault="00745046">
      <w:pPr>
        <w:spacing w:before="94" w:line="297" w:lineRule="auto"/>
        <w:ind w:left="522" w:right="38"/>
        <w:rPr>
          <w:sz w:val="21"/>
        </w:rPr>
      </w:pPr>
      <w:r>
        <w:rPr>
          <w:noProof/>
          <w:sz w:val="21"/>
          <w:lang w:val="en-IN" w:eastAsia="en-IN"/>
        </w:rPr>
        <w:lastRenderedPageBreak/>
        <mc:AlternateContent>
          <mc:Choice Requires="wpg">
            <w:drawing>
              <wp:anchor distT="0" distB="0" distL="0" distR="0" simplePos="0" relativeHeight="15769600" behindDoc="0" locked="0" layoutInCell="1" allowOverlap="1" wp14:anchorId="21989C0E" wp14:editId="76A7878B">
                <wp:simplePos x="0" y="0"/>
                <wp:positionH relativeFrom="page">
                  <wp:posOffset>876300</wp:posOffset>
                </wp:positionH>
                <wp:positionV relativeFrom="paragraph">
                  <wp:posOffset>422795</wp:posOffset>
                </wp:positionV>
                <wp:extent cx="2790825" cy="1857375"/>
                <wp:effectExtent l="0" t="0" r="0" b="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825" cy="1857375"/>
                          <a:chOff x="0" y="0"/>
                          <a:chExt cx="2790825" cy="1857375"/>
                        </a:xfrm>
                      </wpg:grpSpPr>
                      <pic:pic xmlns:pic="http://schemas.openxmlformats.org/drawingml/2006/picture">
                        <pic:nvPicPr>
                          <pic:cNvPr id="200" name="Image 200">
                            <a:hlinkClick r:id="rId618"/>
                          </pic:cNvPr>
                          <pic:cNvPicPr/>
                        </pic:nvPicPr>
                        <pic:blipFill>
                          <a:blip r:embed="rId619" cstate="print"/>
                          <a:stretch>
                            <a:fillRect/>
                          </a:stretch>
                        </pic:blipFill>
                        <pic:spPr>
                          <a:xfrm>
                            <a:off x="0" y="0"/>
                            <a:ext cx="2790824" cy="1857374"/>
                          </a:xfrm>
                          <a:prstGeom prst="rect">
                            <a:avLst/>
                          </a:prstGeom>
                        </pic:spPr>
                      </pic:pic>
                      <wps:wsp>
                        <wps:cNvPr id="201" name="Textbox 201"/>
                        <wps:cNvSpPr txBox="1"/>
                        <wps:spPr>
                          <a:xfrm>
                            <a:off x="0" y="0"/>
                            <a:ext cx="2790825" cy="1857375"/>
                          </a:xfrm>
                          <a:prstGeom prst="rect">
                            <a:avLst/>
                          </a:prstGeom>
                        </wps:spPr>
                        <wps:txbx>
                          <w:txbxContent>
                            <w:p w14:paraId="14F3E730" w14:textId="77777777" w:rsidR="001E615D" w:rsidRDefault="001E615D">
                              <w:pPr>
                                <w:rPr>
                                  <w:sz w:val="19"/>
                                </w:rPr>
                              </w:pPr>
                            </w:p>
                            <w:p w14:paraId="6BF8CF16" w14:textId="77777777" w:rsidR="001E615D" w:rsidRDefault="001E615D">
                              <w:pPr>
                                <w:rPr>
                                  <w:sz w:val="19"/>
                                </w:rPr>
                              </w:pPr>
                            </w:p>
                            <w:p w14:paraId="432D771A" w14:textId="77777777" w:rsidR="001E615D" w:rsidRDefault="001E615D">
                              <w:pPr>
                                <w:rPr>
                                  <w:sz w:val="19"/>
                                </w:rPr>
                              </w:pPr>
                            </w:p>
                            <w:p w14:paraId="423F00E1" w14:textId="77777777" w:rsidR="001E615D" w:rsidRDefault="001E615D">
                              <w:pPr>
                                <w:rPr>
                                  <w:sz w:val="19"/>
                                </w:rPr>
                              </w:pPr>
                            </w:p>
                            <w:p w14:paraId="061188D1" w14:textId="77777777" w:rsidR="001E615D" w:rsidRDefault="001E615D">
                              <w:pPr>
                                <w:rPr>
                                  <w:sz w:val="19"/>
                                </w:rPr>
                              </w:pPr>
                            </w:p>
                            <w:p w14:paraId="69BA5B91" w14:textId="77777777" w:rsidR="001E615D" w:rsidRDefault="001E615D">
                              <w:pPr>
                                <w:rPr>
                                  <w:sz w:val="19"/>
                                </w:rPr>
                              </w:pPr>
                            </w:p>
                            <w:p w14:paraId="2D57B8DF" w14:textId="77777777" w:rsidR="001E615D" w:rsidRDefault="001E615D">
                              <w:pPr>
                                <w:rPr>
                                  <w:sz w:val="19"/>
                                </w:rPr>
                              </w:pPr>
                            </w:p>
                            <w:p w14:paraId="195C0BC5" w14:textId="77777777" w:rsidR="001E615D" w:rsidRDefault="001E615D">
                              <w:pPr>
                                <w:rPr>
                                  <w:sz w:val="19"/>
                                </w:rPr>
                              </w:pPr>
                            </w:p>
                            <w:p w14:paraId="7B3C465A" w14:textId="77777777" w:rsidR="001E615D" w:rsidRDefault="001E615D">
                              <w:pPr>
                                <w:rPr>
                                  <w:sz w:val="19"/>
                                </w:rPr>
                              </w:pPr>
                            </w:p>
                            <w:p w14:paraId="5263D6F7" w14:textId="77777777" w:rsidR="001E615D" w:rsidRDefault="001E615D">
                              <w:pPr>
                                <w:spacing w:before="96"/>
                                <w:rPr>
                                  <w:sz w:val="19"/>
                                </w:rPr>
                              </w:pPr>
                            </w:p>
                            <w:p w14:paraId="5B3AADB3" w14:textId="77777777" w:rsidR="001E615D" w:rsidRDefault="001E615D">
                              <w:pPr>
                                <w:spacing w:before="1"/>
                                <w:ind w:left="67"/>
                                <w:rPr>
                                  <w:rFonts w:ascii="Arial"/>
                                  <w:b/>
                                  <w:sz w:val="19"/>
                                </w:rPr>
                              </w:pPr>
                              <w:hyperlink r:id="rId620">
                                <w:r>
                                  <w:rPr>
                                    <w:rFonts w:ascii="Arial"/>
                                    <w:b/>
                                    <w:sz w:val="19"/>
                                  </w:rPr>
                                  <w:t>30</w:t>
                                </w:r>
                                <w:r>
                                  <w:rPr>
                                    <w:rFonts w:ascii="Arial"/>
                                    <w:b/>
                                    <w:spacing w:val="-4"/>
                                    <w:sz w:val="19"/>
                                  </w:rPr>
                                  <w:t xml:space="preserve"> </w:t>
                                </w:r>
                                <w:proofErr w:type="spellStart"/>
                                <w:r>
                                  <w:rPr>
                                    <w:rFonts w:ascii="Arial"/>
                                    <w:b/>
                                    <w:spacing w:val="-5"/>
                                    <w:sz w:val="19"/>
                                  </w:rPr>
                                  <w:t>kWp</w:t>
                                </w:r>
                                <w:proofErr w:type="spellEnd"/>
                              </w:hyperlink>
                            </w:p>
                            <w:p w14:paraId="7526A269" w14:textId="77777777" w:rsidR="001E615D" w:rsidRDefault="001E615D">
                              <w:pPr>
                                <w:spacing w:before="77"/>
                                <w:ind w:left="67"/>
                                <w:rPr>
                                  <w:sz w:val="21"/>
                                </w:rPr>
                              </w:pPr>
                              <w:hyperlink r:id="rId621">
                                <w:r>
                                  <w:rPr>
                                    <w:sz w:val="21"/>
                                  </w:rPr>
                                  <w:t xml:space="preserve">MIDC </w:t>
                                </w:r>
                                <w:proofErr w:type="spellStart"/>
                                <w:r>
                                  <w:rPr>
                                    <w:sz w:val="21"/>
                                  </w:rPr>
                                  <w:t>Shiroli</w:t>
                                </w:r>
                                <w:proofErr w:type="spellEnd"/>
                                <w:r>
                                  <w:rPr>
                                    <w:sz w:val="21"/>
                                  </w:rPr>
                                  <w:t xml:space="preserve">, </w:t>
                                </w:r>
                                <w:proofErr w:type="spellStart"/>
                                <w:r>
                                  <w:rPr>
                                    <w:sz w:val="21"/>
                                  </w:rPr>
                                  <w:t>Sangli</w:t>
                                </w:r>
                                <w:proofErr w:type="spellEnd"/>
                                <w:r>
                                  <w:rPr>
                                    <w:sz w:val="21"/>
                                  </w:rPr>
                                  <w:t xml:space="preserve">, </w:t>
                                </w:r>
                                <w:r>
                                  <w:rPr>
                                    <w:spacing w:val="-2"/>
                                    <w:sz w:val="21"/>
                                  </w:rPr>
                                  <w:t>Maharashtra</w:t>
                                </w:r>
                              </w:hyperlink>
                            </w:p>
                          </w:txbxContent>
                        </wps:txbx>
                        <wps:bodyPr wrap="square" lIns="0" tIns="0" rIns="0" bIns="0" rtlCol="0">
                          <a:noAutofit/>
                        </wps:bodyPr>
                      </wps:wsp>
                    </wpg:wgp>
                  </a:graphicData>
                </a:graphic>
              </wp:anchor>
            </w:drawing>
          </mc:Choice>
          <mc:Fallback>
            <w:pict>
              <v:group w14:anchorId="21989C0E" id="Group 199" o:spid="_x0000_s1168" style="position:absolute;left:0;text-align:left;margin-left:69pt;margin-top:33.3pt;width:219.75pt;height:146.25pt;z-index:15769600;mso-wrap-distance-left:0;mso-wrap-distance-right:0;mso-position-horizontal-relative:page;mso-position-vertical-relative:text" coordsize="27908,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">
                <v:shape id="Image 200" o:spid="_x0000_s1169" type="#_x0000_t75" href="https://enrichenergy.com/project/midc-shiroli-sangli-maharashtra/" style="position:absolute;width:2790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" o:button="t">
                  <v:fill o:detectmouseclick="t"/>
                  <v:imagedata r:id="rId622" o:title=""/>
                </v:shape>
                <v:shape id="Textbox 201" o:spid="_x0000_s1170" type="#_x0000_t202" style="position:absolute;width:27908;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14F3E730" w14:textId="77777777" w:rsidR="001E615D" w:rsidRDefault="001E615D">
                        <w:pPr>
                          <w:rPr>
                            <w:sz w:val="19"/>
                          </w:rPr>
                        </w:pPr>
                      </w:p>
                      <w:p w14:paraId="6BF8CF16" w14:textId="77777777" w:rsidR="001E615D" w:rsidRDefault="001E615D">
                        <w:pPr>
                          <w:rPr>
                            <w:sz w:val="19"/>
                          </w:rPr>
                        </w:pPr>
                      </w:p>
                      <w:p w14:paraId="432D771A" w14:textId="77777777" w:rsidR="001E615D" w:rsidRDefault="001E615D">
                        <w:pPr>
                          <w:rPr>
                            <w:sz w:val="19"/>
                          </w:rPr>
                        </w:pPr>
                      </w:p>
                      <w:p w14:paraId="423F00E1" w14:textId="77777777" w:rsidR="001E615D" w:rsidRDefault="001E615D">
                        <w:pPr>
                          <w:rPr>
                            <w:sz w:val="19"/>
                          </w:rPr>
                        </w:pPr>
                      </w:p>
                      <w:p w14:paraId="061188D1" w14:textId="77777777" w:rsidR="001E615D" w:rsidRDefault="001E615D">
                        <w:pPr>
                          <w:rPr>
                            <w:sz w:val="19"/>
                          </w:rPr>
                        </w:pPr>
                      </w:p>
                      <w:p w14:paraId="69BA5B91" w14:textId="77777777" w:rsidR="001E615D" w:rsidRDefault="001E615D">
                        <w:pPr>
                          <w:rPr>
                            <w:sz w:val="19"/>
                          </w:rPr>
                        </w:pPr>
                      </w:p>
                      <w:p w14:paraId="2D57B8DF" w14:textId="77777777" w:rsidR="001E615D" w:rsidRDefault="001E615D">
                        <w:pPr>
                          <w:rPr>
                            <w:sz w:val="19"/>
                          </w:rPr>
                        </w:pPr>
                      </w:p>
                      <w:p w14:paraId="195C0BC5" w14:textId="77777777" w:rsidR="001E615D" w:rsidRDefault="001E615D">
                        <w:pPr>
                          <w:rPr>
                            <w:sz w:val="19"/>
                          </w:rPr>
                        </w:pPr>
                      </w:p>
                      <w:p w14:paraId="7B3C465A" w14:textId="77777777" w:rsidR="001E615D" w:rsidRDefault="001E615D">
                        <w:pPr>
                          <w:rPr>
                            <w:sz w:val="19"/>
                          </w:rPr>
                        </w:pPr>
                      </w:p>
                      <w:p w14:paraId="5263D6F7" w14:textId="77777777" w:rsidR="001E615D" w:rsidRDefault="001E615D">
                        <w:pPr>
                          <w:spacing w:before="96"/>
                          <w:rPr>
                            <w:sz w:val="19"/>
                          </w:rPr>
                        </w:pPr>
                      </w:p>
                      <w:p w14:paraId="5B3AADB3" w14:textId="77777777" w:rsidR="001E615D" w:rsidRDefault="001E615D">
                        <w:pPr>
                          <w:spacing w:before="1"/>
                          <w:ind w:left="67"/>
                          <w:rPr>
                            <w:rFonts w:ascii="Arial"/>
                            <w:b/>
                            <w:sz w:val="19"/>
                          </w:rPr>
                        </w:pPr>
                        <w:hyperlink r:id="rId623">
                          <w:r>
                            <w:rPr>
                              <w:rFonts w:ascii="Arial"/>
                              <w:b/>
                              <w:sz w:val="19"/>
                            </w:rPr>
                            <w:t>30</w:t>
                          </w:r>
                          <w:r>
                            <w:rPr>
                              <w:rFonts w:ascii="Arial"/>
                              <w:b/>
                              <w:spacing w:val="-4"/>
                              <w:sz w:val="19"/>
                            </w:rPr>
                            <w:t xml:space="preserve"> </w:t>
                          </w:r>
                          <w:proofErr w:type="spellStart"/>
                          <w:r>
                            <w:rPr>
                              <w:rFonts w:ascii="Arial"/>
                              <w:b/>
                              <w:spacing w:val="-5"/>
                              <w:sz w:val="19"/>
                            </w:rPr>
                            <w:t>kWp</w:t>
                          </w:r>
                          <w:proofErr w:type="spellEnd"/>
                        </w:hyperlink>
                      </w:p>
                      <w:p w14:paraId="7526A269" w14:textId="77777777" w:rsidR="001E615D" w:rsidRDefault="001E615D">
                        <w:pPr>
                          <w:spacing w:before="77"/>
                          <w:ind w:left="67"/>
                          <w:rPr>
                            <w:sz w:val="21"/>
                          </w:rPr>
                        </w:pPr>
                        <w:hyperlink r:id="rId624">
                          <w:r>
                            <w:rPr>
                              <w:sz w:val="21"/>
                            </w:rPr>
                            <w:t xml:space="preserve">MIDC </w:t>
                          </w:r>
                          <w:proofErr w:type="spellStart"/>
                          <w:r>
                            <w:rPr>
                              <w:sz w:val="21"/>
                            </w:rPr>
                            <w:t>Shiroli</w:t>
                          </w:r>
                          <w:proofErr w:type="spellEnd"/>
                          <w:r>
                            <w:rPr>
                              <w:sz w:val="21"/>
                            </w:rPr>
                            <w:t xml:space="preserve">, </w:t>
                          </w:r>
                          <w:proofErr w:type="spellStart"/>
                          <w:r>
                            <w:rPr>
                              <w:sz w:val="21"/>
                            </w:rPr>
                            <w:t>Sangli</w:t>
                          </w:r>
                          <w:proofErr w:type="spellEnd"/>
                          <w:r>
                            <w:rPr>
                              <w:sz w:val="21"/>
                            </w:rPr>
                            <w:t xml:space="preserve">, </w:t>
                          </w:r>
                          <w:r>
                            <w:rPr>
                              <w:spacing w:val="-2"/>
                              <w:sz w:val="21"/>
                            </w:rPr>
                            <w:t>Maharashtra</w:t>
                          </w:r>
                        </w:hyperlink>
                      </w:p>
                    </w:txbxContent>
                  </v:textbox>
                </v:shape>
                <w10:wrap anchorx="page"/>
              </v:group>
            </w:pict>
          </mc:Fallback>
        </mc:AlternateContent>
      </w:r>
      <w:hyperlink r:id="rId625">
        <w:r>
          <w:rPr>
            <w:spacing w:val="-2"/>
            <w:sz w:val="21"/>
          </w:rPr>
          <w:t>(https://enrichenergy.com/project/120-kw-</w:t>
        </w:r>
      </w:hyperlink>
      <w:r>
        <w:rPr>
          <w:spacing w:val="-2"/>
          <w:sz w:val="21"/>
        </w:rPr>
        <w:t xml:space="preserve"> </w:t>
      </w:r>
      <w:hyperlink r:id="rId626">
        <w:proofErr w:type="spellStart"/>
        <w:r>
          <w:rPr>
            <w:spacing w:val="-2"/>
            <w:sz w:val="21"/>
          </w:rPr>
          <w:t>oakwood</w:t>
        </w:r>
        <w:proofErr w:type="spellEnd"/>
        <w:r>
          <w:rPr>
            <w:spacing w:val="-2"/>
            <w:sz w:val="21"/>
          </w:rPr>
          <w:t>-premier-</w:t>
        </w:r>
        <w:proofErr w:type="spellStart"/>
        <w:r>
          <w:rPr>
            <w:spacing w:val="-2"/>
            <w:sz w:val="21"/>
          </w:rPr>
          <w:t>pune</w:t>
        </w:r>
        <w:proofErr w:type="spellEnd"/>
        <w:r>
          <w:rPr>
            <w:spacing w:val="-2"/>
            <w:sz w:val="21"/>
          </w:rPr>
          <w:t>-</w:t>
        </w:r>
        <w:proofErr w:type="spellStart"/>
        <w:r>
          <w:rPr>
            <w:spacing w:val="-2"/>
            <w:sz w:val="21"/>
          </w:rPr>
          <w:t>maharashtra</w:t>
        </w:r>
        <w:proofErr w:type="spellEnd"/>
        <w:r>
          <w:rPr>
            <w:spacing w:val="-2"/>
            <w:sz w:val="21"/>
          </w:rPr>
          <w:t>/)</w:t>
        </w:r>
      </w:hyperlink>
    </w:p>
    <w:p w14:paraId="47447BF4" w14:textId="77777777" w:rsidR="00590F9E" w:rsidRDefault="00745046">
      <w:pPr>
        <w:spacing w:before="94" w:line="297" w:lineRule="auto"/>
        <w:ind w:left="522" w:right="38"/>
        <w:rPr>
          <w:sz w:val="21"/>
        </w:rPr>
      </w:pPr>
      <w:r>
        <w:br w:type="column"/>
      </w:r>
      <w:hyperlink r:id="rId627">
        <w:r>
          <w:rPr>
            <w:spacing w:val="-2"/>
            <w:sz w:val="21"/>
          </w:rPr>
          <w:t>(https://enrichenergy.com/project/pudhari-</w:t>
        </w:r>
      </w:hyperlink>
      <w:r>
        <w:rPr>
          <w:spacing w:val="-2"/>
          <w:sz w:val="21"/>
        </w:rPr>
        <w:t xml:space="preserve"> </w:t>
      </w:r>
      <w:hyperlink r:id="rId628">
        <w:r>
          <w:rPr>
            <w:spacing w:val="-2"/>
            <w:sz w:val="21"/>
          </w:rPr>
          <w:t>corporate-office-</w:t>
        </w:r>
        <w:proofErr w:type="spellStart"/>
        <w:r>
          <w:rPr>
            <w:spacing w:val="-2"/>
            <w:sz w:val="21"/>
          </w:rPr>
          <w:t>kolhapur</w:t>
        </w:r>
        <w:proofErr w:type="spellEnd"/>
        <w:r>
          <w:rPr>
            <w:spacing w:val="-2"/>
            <w:sz w:val="21"/>
          </w:rPr>
          <w:t>-</w:t>
        </w:r>
        <w:proofErr w:type="spellStart"/>
        <w:r>
          <w:rPr>
            <w:spacing w:val="-2"/>
            <w:sz w:val="21"/>
          </w:rPr>
          <w:t>maharashtra</w:t>
        </w:r>
        <w:proofErr w:type="spellEnd"/>
        <w:r>
          <w:rPr>
            <w:spacing w:val="-2"/>
            <w:sz w:val="21"/>
          </w:rPr>
          <w:t>/)</w:t>
        </w:r>
      </w:hyperlink>
    </w:p>
    <w:p w14:paraId="295412BD" w14:textId="77777777" w:rsidR="00590F9E" w:rsidRDefault="00745046">
      <w:pPr>
        <w:spacing w:before="94" w:line="297" w:lineRule="auto"/>
        <w:ind w:left="522" w:right="954"/>
        <w:rPr>
          <w:sz w:val="21"/>
        </w:rPr>
      </w:pPr>
      <w:r>
        <w:br w:type="column"/>
      </w:r>
      <w:hyperlink r:id="rId629">
        <w:r>
          <w:rPr>
            <w:spacing w:val="-2"/>
            <w:sz w:val="21"/>
          </w:rPr>
          <w:t>(https://enrichenergy.com/project/chitale-group-</w:t>
        </w:r>
      </w:hyperlink>
      <w:r>
        <w:rPr>
          <w:spacing w:val="-2"/>
          <w:sz w:val="21"/>
        </w:rPr>
        <w:t xml:space="preserve"> </w:t>
      </w:r>
      <w:hyperlink r:id="rId630">
        <w:proofErr w:type="spellStart"/>
        <w:r>
          <w:rPr>
            <w:spacing w:val="-2"/>
            <w:sz w:val="21"/>
          </w:rPr>
          <w:t>kolhapur-maharashtra</w:t>
        </w:r>
        <w:proofErr w:type="spellEnd"/>
        <w:r>
          <w:rPr>
            <w:spacing w:val="-2"/>
            <w:sz w:val="21"/>
          </w:rPr>
          <w:t>/)</w:t>
        </w:r>
      </w:hyperlink>
    </w:p>
    <w:p w14:paraId="195FA0FF" w14:textId="77777777" w:rsidR="00590F9E" w:rsidRDefault="00590F9E">
      <w:pPr>
        <w:spacing w:line="297" w:lineRule="auto"/>
        <w:rPr>
          <w:sz w:val="21"/>
        </w:rPr>
        <w:sectPr w:rsidR="00590F9E">
          <w:type w:val="continuous"/>
          <w:pgSz w:w="16840" w:h="11900" w:orient="landscape"/>
          <w:pgMar w:top="260" w:right="425" w:bottom="280" w:left="850" w:header="720" w:footer="720" w:gutter="0"/>
          <w:cols w:num="3" w:space="720" w:equalWidth="0">
            <w:col w:w="4411" w:space="439"/>
            <w:col w:w="4434" w:space="416"/>
            <w:col w:w="5865"/>
          </w:cols>
        </w:sectPr>
      </w:pPr>
    </w:p>
    <w:p w14:paraId="04B0234B" w14:textId="77777777" w:rsidR="00590F9E" w:rsidRDefault="00590F9E">
      <w:pPr>
        <w:pStyle w:val="BodyText"/>
        <w:rPr>
          <w:sz w:val="21"/>
        </w:rPr>
      </w:pPr>
    </w:p>
    <w:p w14:paraId="7446A0C0" w14:textId="77777777" w:rsidR="00590F9E" w:rsidRDefault="00590F9E">
      <w:pPr>
        <w:pStyle w:val="BodyText"/>
        <w:rPr>
          <w:sz w:val="21"/>
        </w:rPr>
      </w:pPr>
    </w:p>
    <w:p w14:paraId="5491E1E8" w14:textId="77777777" w:rsidR="00590F9E" w:rsidRDefault="00590F9E">
      <w:pPr>
        <w:pStyle w:val="BodyText"/>
        <w:rPr>
          <w:sz w:val="21"/>
        </w:rPr>
      </w:pPr>
    </w:p>
    <w:p w14:paraId="7B945A5E" w14:textId="77777777" w:rsidR="00590F9E" w:rsidRDefault="00590F9E">
      <w:pPr>
        <w:pStyle w:val="BodyText"/>
        <w:rPr>
          <w:sz w:val="21"/>
        </w:rPr>
      </w:pPr>
    </w:p>
    <w:p w14:paraId="055BC73B" w14:textId="77777777" w:rsidR="00590F9E" w:rsidRDefault="00590F9E">
      <w:pPr>
        <w:pStyle w:val="BodyText"/>
        <w:rPr>
          <w:sz w:val="21"/>
        </w:rPr>
      </w:pPr>
    </w:p>
    <w:p w14:paraId="2CF6D84F" w14:textId="77777777" w:rsidR="00590F9E" w:rsidRDefault="00590F9E">
      <w:pPr>
        <w:pStyle w:val="BodyText"/>
        <w:rPr>
          <w:sz w:val="21"/>
        </w:rPr>
      </w:pPr>
    </w:p>
    <w:p w14:paraId="14D5192E" w14:textId="77777777" w:rsidR="00590F9E" w:rsidRDefault="00590F9E">
      <w:pPr>
        <w:pStyle w:val="BodyText"/>
        <w:rPr>
          <w:sz w:val="21"/>
        </w:rPr>
      </w:pPr>
    </w:p>
    <w:p w14:paraId="4E33C251" w14:textId="77777777" w:rsidR="00590F9E" w:rsidRDefault="00590F9E">
      <w:pPr>
        <w:pStyle w:val="BodyText"/>
        <w:rPr>
          <w:sz w:val="21"/>
        </w:rPr>
      </w:pPr>
    </w:p>
    <w:p w14:paraId="32B277A4" w14:textId="77777777" w:rsidR="00590F9E" w:rsidRDefault="00590F9E">
      <w:pPr>
        <w:pStyle w:val="BodyText"/>
        <w:rPr>
          <w:sz w:val="21"/>
        </w:rPr>
      </w:pPr>
    </w:p>
    <w:p w14:paraId="03A49CBB" w14:textId="77777777" w:rsidR="00590F9E" w:rsidRDefault="00590F9E">
      <w:pPr>
        <w:pStyle w:val="BodyText"/>
        <w:rPr>
          <w:sz w:val="21"/>
        </w:rPr>
      </w:pPr>
    </w:p>
    <w:p w14:paraId="5D1D76B7" w14:textId="77777777" w:rsidR="00590F9E" w:rsidRDefault="00590F9E">
      <w:pPr>
        <w:pStyle w:val="BodyText"/>
        <w:rPr>
          <w:sz w:val="21"/>
        </w:rPr>
      </w:pPr>
    </w:p>
    <w:p w14:paraId="4E6040F1" w14:textId="77777777" w:rsidR="00590F9E" w:rsidRDefault="00590F9E">
      <w:pPr>
        <w:pStyle w:val="BodyText"/>
        <w:rPr>
          <w:sz w:val="21"/>
        </w:rPr>
      </w:pPr>
    </w:p>
    <w:p w14:paraId="5DA83E0F" w14:textId="77777777" w:rsidR="00590F9E" w:rsidRDefault="00590F9E">
      <w:pPr>
        <w:pStyle w:val="BodyText"/>
        <w:spacing w:before="86"/>
        <w:rPr>
          <w:sz w:val="21"/>
        </w:rPr>
      </w:pPr>
    </w:p>
    <w:p w14:paraId="1A619D7E" w14:textId="77777777" w:rsidR="00590F9E" w:rsidRDefault="001E615D">
      <w:pPr>
        <w:spacing w:line="297" w:lineRule="auto"/>
        <w:ind w:left="522" w:right="10806"/>
        <w:rPr>
          <w:sz w:val="21"/>
        </w:rPr>
      </w:pPr>
      <w:hyperlink r:id="rId631">
        <w:r w:rsidR="00745046">
          <w:rPr>
            <w:spacing w:val="-2"/>
            <w:sz w:val="21"/>
          </w:rPr>
          <w:t>(https://enrichenergy.com/project/midc-shiroli-</w:t>
        </w:r>
      </w:hyperlink>
      <w:r w:rsidR="00745046">
        <w:rPr>
          <w:spacing w:val="-2"/>
          <w:sz w:val="21"/>
        </w:rPr>
        <w:t xml:space="preserve"> </w:t>
      </w:r>
      <w:hyperlink r:id="rId632">
        <w:proofErr w:type="spellStart"/>
        <w:r w:rsidR="00745046">
          <w:rPr>
            <w:spacing w:val="-2"/>
            <w:sz w:val="21"/>
          </w:rPr>
          <w:t>sangli-maharashtra</w:t>
        </w:r>
        <w:proofErr w:type="spellEnd"/>
        <w:r w:rsidR="00745046">
          <w:rPr>
            <w:spacing w:val="-2"/>
            <w:sz w:val="21"/>
          </w:rPr>
          <w:t>/)</w:t>
        </w:r>
      </w:hyperlink>
    </w:p>
    <w:p w14:paraId="2DE3AEA9" w14:textId="77777777" w:rsidR="00590F9E" w:rsidRDefault="00590F9E">
      <w:pPr>
        <w:pStyle w:val="BodyText"/>
        <w:rPr>
          <w:sz w:val="20"/>
        </w:rPr>
      </w:pPr>
    </w:p>
    <w:p w14:paraId="12B0529A" w14:textId="77777777" w:rsidR="00590F9E" w:rsidRDefault="00590F9E">
      <w:pPr>
        <w:pStyle w:val="BodyText"/>
        <w:rPr>
          <w:sz w:val="20"/>
        </w:rPr>
      </w:pPr>
    </w:p>
    <w:p w14:paraId="115DA32F" w14:textId="77777777" w:rsidR="00590F9E" w:rsidRDefault="00590F9E">
      <w:pPr>
        <w:pStyle w:val="BodyText"/>
        <w:rPr>
          <w:sz w:val="20"/>
        </w:rPr>
      </w:pPr>
    </w:p>
    <w:p w14:paraId="5049EF41" w14:textId="77777777" w:rsidR="00590F9E" w:rsidRDefault="00590F9E">
      <w:pPr>
        <w:pStyle w:val="BodyText"/>
        <w:rPr>
          <w:sz w:val="20"/>
        </w:rPr>
      </w:pPr>
    </w:p>
    <w:p w14:paraId="3F6C7EC2" w14:textId="77777777" w:rsidR="00590F9E" w:rsidRDefault="00590F9E">
      <w:pPr>
        <w:pStyle w:val="BodyText"/>
        <w:spacing w:before="111"/>
        <w:rPr>
          <w:sz w:val="20"/>
        </w:rPr>
      </w:pPr>
    </w:p>
    <w:p w14:paraId="4047B2C4" w14:textId="77777777" w:rsidR="00590F9E" w:rsidRDefault="00590F9E">
      <w:pPr>
        <w:pStyle w:val="BodyText"/>
        <w:rPr>
          <w:sz w:val="20"/>
        </w:rPr>
        <w:sectPr w:rsidR="00590F9E">
          <w:type w:val="continuous"/>
          <w:pgSz w:w="16840" w:h="11900" w:orient="landscape"/>
          <w:pgMar w:top="260" w:right="425" w:bottom="280" w:left="850" w:header="720" w:footer="720" w:gutter="0"/>
          <w:cols w:space="720"/>
        </w:sectPr>
      </w:pPr>
    </w:p>
    <w:p w14:paraId="19A1DE53" w14:textId="77777777" w:rsidR="00590F9E" w:rsidRDefault="00745046">
      <w:pPr>
        <w:pStyle w:val="Heading4"/>
        <w:spacing w:before="94"/>
      </w:pPr>
      <w:r>
        <w:lastRenderedPageBreak/>
        <w:t>About</w:t>
      </w:r>
      <w:r>
        <w:rPr>
          <w:spacing w:val="7"/>
        </w:rPr>
        <w:t xml:space="preserve"> </w:t>
      </w:r>
      <w:r>
        <w:rPr>
          <w:spacing w:val="-2"/>
        </w:rPr>
        <w:t>Enrich</w:t>
      </w:r>
    </w:p>
    <w:p w14:paraId="71DAD6D0" w14:textId="77777777" w:rsidR="00590F9E" w:rsidRDefault="001E615D">
      <w:pPr>
        <w:pStyle w:val="BodyText"/>
        <w:spacing w:before="284"/>
        <w:ind w:left="747"/>
      </w:pPr>
      <w:hyperlink r:id="rId633">
        <w:r w:rsidR="00745046">
          <w:rPr>
            <w:spacing w:val="-2"/>
          </w:rPr>
          <w:t>Promoters</w:t>
        </w:r>
      </w:hyperlink>
    </w:p>
    <w:p w14:paraId="736FE065" w14:textId="77777777" w:rsidR="00590F9E" w:rsidRDefault="00745046">
      <w:pPr>
        <w:pStyle w:val="Heading4"/>
        <w:spacing w:before="94"/>
      </w:pPr>
      <w:r>
        <w:br w:type="column"/>
      </w:r>
      <w:r>
        <w:rPr>
          <w:spacing w:val="-2"/>
        </w:rPr>
        <w:lastRenderedPageBreak/>
        <w:t>Projects</w:t>
      </w:r>
    </w:p>
    <w:p w14:paraId="26008631" w14:textId="77777777" w:rsidR="00590F9E" w:rsidRDefault="001E615D">
      <w:pPr>
        <w:pStyle w:val="BodyText"/>
        <w:spacing w:before="284"/>
        <w:ind w:left="747"/>
      </w:pPr>
      <w:hyperlink r:id="rId634">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7D28D73F" w14:textId="77777777" w:rsidR="00590F9E" w:rsidRDefault="00745046">
      <w:pPr>
        <w:pStyle w:val="Heading4"/>
        <w:spacing w:before="94"/>
      </w:pPr>
      <w:r>
        <w:br w:type="column"/>
      </w:r>
      <w:r>
        <w:lastRenderedPageBreak/>
        <w:t>Business</w:t>
      </w:r>
      <w:r>
        <w:rPr>
          <w:spacing w:val="10"/>
        </w:rPr>
        <w:t xml:space="preserve"> </w:t>
      </w:r>
      <w:r>
        <w:rPr>
          <w:spacing w:val="-2"/>
        </w:rPr>
        <w:t>Solutions</w:t>
      </w:r>
    </w:p>
    <w:p w14:paraId="22D676BD" w14:textId="77777777" w:rsidR="00590F9E" w:rsidRDefault="001E615D">
      <w:pPr>
        <w:pStyle w:val="BodyText"/>
        <w:spacing w:before="284"/>
        <w:ind w:left="747"/>
      </w:pPr>
      <w:hyperlink r:id="rId635">
        <w:r w:rsidR="00745046">
          <w:t>EPC</w:t>
        </w:r>
        <w:r w:rsidR="00745046">
          <w:rPr>
            <w:spacing w:val="-5"/>
          </w:rPr>
          <w:t xml:space="preserve"> </w:t>
        </w:r>
        <w:r w:rsidR="00745046">
          <w:rPr>
            <w:spacing w:val="-2"/>
          </w:rPr>
          <w:t>Solutions</w:t>
        </w:r>
      </w:hyperlink>
    </w:p>
    <w:p w14:paraId="1895E50A" w14:textId="77777777" w:rsidR="00590F9E" w:rsidRDefault="00745046">
      <w:pPr>
        <w:spacing w:before="94" w:line="302" w:lineRule="auto"/>
        <w:ind w:left="747"/>
        <w:rPr>
          <w:sz w:val="27"/>
        </w:rPr>
      </w:pPr>
      <w:r>
        <w:br w:type="column"/>
      </w:r>
      <w:hyperlink r:id="rId636">
        <w:r>
          <w:rPr>
            <w:spacing w:val="-2"/>
            <w:sz w:val="27"/>
          </w:rPr>
          <w:t>Clientele</w:t>
        </w:r>
      </w:hyperlink>
      <w:r>
        <w:rPr>
          <w:spacing w:val="-2"/>
          <w:sz w:val="27"/>
        </w:rPr>
        <w:t xml:space="preserve"> </w:t>
      </w:r>
      <w:hyperlink r:id="rId637">
        <w:r>
          <w:rPr>
            <w:spacing w:val="-2"/>
            <w:sz w:val="27"/>
          </w:rPr>
          <w:t>(https://enrichenergy.com/clientele)</w:t>
        </w:r>
      </w:hyperlink>
    </w:p>
    <w:p w14:paraId="498062D6" w14:textId="77777777" w:rsidR="00590F9E" w:rsidRDefault="00590F9E">
      <w:pPr>
        <w:spacing w:line="302" w:lineRule="auto"/>
        <w:rPr>
          <w:sz w:val="27"/>
        </w:rPr>
        <w:sectPr w:rsidR="00590F9E">
          <w:type w:val="continuous"/>
          <w:pgSz w:w="16840" w:h="11900" w:orient="landscape"/>
          <w:pgMar w:top="260" w:right="425" w:bottom="280" w:left="850" w:header="720" w:footer="720" w:gutter="0"/>
          <w:cols w:num="4" w:space="720" w:equalWidth="0">
            <w:col w:w="2351" w:space="1174"/>
            <w:col w:w="2104" w:space="1421"/>
            <w:col w:w="3095" w:space="430"/>
            <w:col w:w="4990"/>
          </w:cols>
        </w:sectPr>
      </w:pPr>
    </w:p>
    <w:p w14:paraId="5D5C7A0A" w14:textId="77777777" w:rsidR="00590F9E" w:rsidRDefault="001E615D">
      <w:pPr>
        <w:pStyle w:val="BodyText"/>
        <w:spacing w:before="93"/>
        <w:ind w:left="747"/>
      </w:pPr>
      <w:hyperlink r:id="rId638">
        <w:r w:rsidR="00745046">
          <w:rPr>
            <w:spacing w:val="-2"/>
          </w:rPr>
          <w:t>(https://enrichenergy.com/promoters)</w:t>
        </w:r>
      </w:hyperlink>
    </w:p>
    <w:p w14:paraId="3FC2CAB8" w14:textId="77777777" w:rsidR="00590F9E" w:rsidRDefault="001E615D">
      <w:pPr>
        <w:pStyle w:val="BodyText"/>
        <w:spacing w:before="123" w:line="132" w:lineRule="exact"/>
        <w:ind w:left="747"/>
      </w:pPr>
      <w:hyperlink r:id="rId639">
        <w:r w:rsidR="00745046">
          <w:rPr>
            <w:spacing w:val="-2"/>
          </w:rPr>
          <w:t>Achievement</w:t>
        </w:r>
      </w:hyperlink>
    </w:p>
    <w:p w14:paraId="2EE7BCB4" w14:textId="77777777" w:rsidR="00590F9E" w:rsidRDefault="00745046">
      <w:pPr>
        <w:pStyle w:val="BodyText"/>
        <w:spacing w:before="93"/>
        <w:ind w:left="571"/>
      </w:pPr>
      <w:r>
        <w:br w:type="column"/>
      </w:r>
      <w:hyperlink r:id="rId640">
        <w:r>
          <w:rPr>
            <w:spacing w:val="-2"/>
          </w:rPr>
          <w:t>(https://enrichenergy.com/projects)</w:t>
        </w:r>
      </w:hyperlink>
    </w:p>
    <w:p w14:paraId="0B3F004A" w14:textId="77777777" w:rsidR="00590F9E" w:rsidRDefault="001E615D">
      <w:pPr>
        <w:pStyle w:val="BodyText"/>
        <w:spacing w:before="123" w:line="132" w:lineRule="exact"/>
        <w:ind w:left="571"/>
      </w:pPr>
      <w:hyperlink w:anchor="_bookmark4" w:history="1">
        <w:r w:rsidR="00745046">
          <w:t>End</w:t>
        </w:r>
        <w:r w:rsidR="00745046">
          <w:rPr>
            <w:spacing w:val="-4"/>
          </w:rPr>
          <w:t xml:space="preserve"> </w:t>
        </w:r>
        <w:r w:rsidR="00745046">
          <w:t>to</w:t>
        </w:r>
        <w:r w:rsidR="00745046">
          <w:rPr>
            <w:spacing w:val="-3"/>
          </w:rPr>
          <w:t xml:space="preserve"> </w:t>
        </w:r>
        <w:r w:rsidR="00745046">
          <w:rPr>
            <w:spacing w:val="-5"/>
          </w:rPr>
          <w:t>End</w:t>
        </w:r>
      </w:hyperlink>
    </w:p>
    <w:p w14:paraId="0AFAC185" w14:textId="77777777" w:rsidR="00590F9E" w:rsidRDefault="00745046">
      <w:pPr>
        <w:spacing w:before="127" w:line="158" w:lineRule="auto"/>
        <w:ind w:left="747"/>
        <w:rPr>
          <w:position w:val="-14"/>
          <w:sz w:val="27"/>
        </w:rPr>
      </w:pPr>
      <w:r>
        <w:br w:type="column"/>
      </w:r>
      <w:hyperlink r:id="rId641">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642">
        <w:r>
          <w:rPr>
            <w:w w:val="99"/>
            <w:sz w:val="18"/>
          </w:rPr>
          <w:t>/e</w:t>
        </w:r>
        <w:r>
          <w:rPr>
            <w:spacing w:val="-32"/>
            <w:w w:val="99"/>
            <w:sz w:val="18"/>
          </w:rPr>
          <w:t>p</w:t>
        </w:r>
      </w:hyperlink>
      <w:hyperlink r:id="rId643">
        <w:r>
          <w:rPr>
            <w:spacing w:val="-121"/>
            <w:w w:val="101"/>
            <w:position w:val="-14"/>
            <w:sz w:val="27"/>
          </w:rPr>
          <w:t>e</w:t>
        </w:r>
      </w:hyperlink>
      <w:hyperlink r:id="rId644">
        <w:r>
          <w:rPr>
            <w:w w:val="99"/>
            <w:sz w:val="18"/>
          </w:rPr>
          <w:t>c</w:t>
        </w:r>
        <w:r>
          <w:rPr>
            <w:spacing w:val="-29"/>
            <w:w w:val="99"/>
            <w:sz w:val="18"/>
          </w:rPr>
          <w:t>-</w:t>
        </w:r>
      </w:hyperlink>
      <w:hyperlink r:id="rId645">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50DECC5A" w14:textId="77777777" w:rsidR="00590F9E" w:rsidRDefault="001E615D">
      <w:pPr>
        <w:pStyle w:val="BodyText"/>
        <w:spacing w:line="154" w:lineRule="exact"/>
        <w:ind w:left="747"/>
      </w:pPr>
      <w:hyperlink r:id="rId646">
        <w:r w:rsidR="00745046">
          <w:rPr>
            <w:spacing w:val="-2"/>
          </w:rPr>
          <w:t>solutions/)</w:t>
        </w:r>
      </w:hyperlink>
    </w:p>
    <w:p w14:paraId="0E528C03"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0FD21779" w14:textId="77777777" w:rsidR="00590F9E" w:rsidRDefault="001E615D">
      <w:pPr>
        <w:pStyle w:val="BodyText"/>
        <w:spacing w:before="169"/>
        <w:ind w:left="747"/>
      </w:pPr>
      <w:hyperlink r:id="rId647">
        <w:r w:rsidR="00745046">
          <w:rPr>
            <w:spacing w:val="-2"/>
          </w:rPr>
          <w:t>(https://enrichenergy.com/achievements)</w:t>
        </w:r>
      </w:hyperlink>
    </w:p>
    <w:p w14:paraId="09DB4245" w14:textId="77777777" w:rsidR="00590F9E" w:rsidRDefault="00745046">
      <w:pPr>
        <w:pStyle w:val="BodyText"/>
        <w:spacing w:before="169"/>
        <w:ind w:left="273"/>
      </w:pPr>
      <w:r>
        <w:br w:type="column"/>
      </w:r>
      <w:hyperlink w:anchor="_bookmark4" w:history="1">
        <w:r>
          <w:rPr>
            <w:spacing w:val="-2"/>
          </w:rPr>
          <w:t>(https://enrichenergy.com/projects/#home)</w:t>
        </w:r>
      </w:hyperlink>
    </w:p>
    <w:p w14:paraId="3B8A0538" w14:textId="77777777" w:rsidR="00590F9E" w:rsidRDefault="00745046">
      <w:pPr>
        <w:pStyle w:val="BodyText"/>
        <w:spacing w:before="169"/>
        <w:ind w:left="154"/>
      </w:pPr>
      <w:r>
        <w:br w:type="column"/>
      </w:r>
      <w:hyperlink r:id="rId648">
        <w:r>
          <w:t>End</w:t>
        </w:r>
        <w:r>
          <w:rPr>
            <w:spacing w:val="-4"/>
          </w:rPr>
          <w:t xml:space="preserve"> </w:t>
        </w:r>
        <w:r>
          <w:t>to</w:t>
        </w:r>
        <w:r>
          <w:rPr>
            <w:spacing w:val="-4"/>
          </w:rPr>
          <w:t xml:space="preserve"> </w:t>
        </w:r>
        <w:r>
          <w:t>End</w:t>
        </w:r>
        <w:r>
          <w:rPr>
            <w:spacing w:val="-3"/>
          </w:rPr>
          <w:t xml:space="preserve"> </w:t>
        </w:r>
        <w:r>
          <w:rPr>
            <w:spacing w:val="-2"/>
          </w:rPr>
          <w:t>Solutions</w:t>
        </w:r>
      </w:hyperlink>
    </w:p>
    <w:p w14:paraId="38F6F901" w14:textId="77777777" w:rsidR="00590F9E" w:rsidRDefault="00745046">
      <w:pPr>
        <w:spacing w:line="305" w:lineRule="exact"/>
        <w:ind w:left="747"/>
        <w:rPr>
          <w:sz w:val="27"/>
        </w:rPr>
      </w:pPr>
      <w:r>
        <w:br w:type="column"/>
      </w:r>
      <w:hyperlink r:id="rId649">
        <w:r>
          <w:rPr>
            <w:spacing w:val="-2"/>
            <w:sz w:val="27"/>
          </w:rPr>
          <w:t>(https://enrichenergy.com/video)</w:t>
        </w:r>
      </w:hyperlink>
    </w:p>
    <w:p w14:paraId="75BB7606"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33ABBC24" w14:textId="77777777" w:rsidR="00590F9E" w:rsidRDefault="001E615D">
      <w:pPr>
        <w:pStyle w:val="BodyText"/>
        <w:spacing w:before="123"/>
        <w:ind w:left="747"/>
      </w:pPr>
      <w:hyperlink r:id="rId650">
        <w:r w:rsidR="00745046">
          <w:t>CSR</w:t>
        </w:r>
      </w:hyperlink>
      <w:r w:rsidR="00745046">
        <w:rPr>
          <w:spacing w:val="-5"/>
        </w:rPr>
        <w:t xml:space="preserve"> </w:t>
      </w:r>
      <w:hyperlink r:id="rId651">
        <w:r w:rsidR="00745046">
          <w:rPr>
            <w:spacing w:val="-2"/>
          </w:rPr>
          <w:t>(https://enrichenergy.com/csr)</w:t>
        </w:r>
      </w:hyperlink>
    </w:p>
    <w:p w14:paraId="5E5D8393" w14:textId="77777777" w:rsidR="00590F9E" w:rsidRDefault="00745046">
      <w:pPr>
        <w:pStyle w:val="BodyText"/>
        <w:spacing w:before="93"/>
        <w:ind w:left="747"/>
      </w:pPr>
      <w:r>
        <w:br w:type="column"/>
      </w:r>
      <w:hyperlink r:id="rId652">
        <w:r>
          <w:rPr>
            <w:spacing w:val="-2"/>
          </w:rPr>
          <w:t>(https://enrichenergy.com/business_offerings/end-</w:t>
        </w:r>
      </w:hyperlink>
    </w:p>
    <w:p w14:paraId="448D77B8" w14:textId="77777777" w:rsidR="00590F9E" w:rsidRDefault="00590F9E">
      <w:pPr>
        <w:pStyle w:val="BodyText"/>
        <w:sectPr w:rsidR="00590F9E">
          <w:type w:val="continuous"/>
          <w:pgSz w:w="16840" w:h="11900" w:orient="landscape"/>
          <w:pgMar w:top="260" w:right="425" w:bottom="280" w:left="850" w:header="720" w:footer="720" w:gutter="0"/>
          <w:cols w:num="2" w:space="720" w:equalWidth="0">
            <w:col w:w="3562" w:space="3488"/>
            <w:col w:w="8515"/>
          </w:cols>
        </w:sectPr>
      </w:pPr>
    </w:p>
    <w:p w14:paraId="0236951B" w14:textId="77777777" w:rsidR="00590F9E" w:rsidRDefault="001E615D">
      <w:pPr>
        <w:pStyle w:val="BodyText"/>
        <w:spacing w:before="102"/>
        <w:ind w:left="747"/>
      </w:pPr>
      <w:hyperlink r:id="rId653">
        <w:r w:rsidR="00745046">
          <w:rPr>
            <w:spacing w:val="-2"/>
          </w:rPr>
          <w:t>Brochures</w:t>
        </w:r>
      </w:hyperlink>
    </w:p>
    <w:p w14:paraId="0302D653" w14:textId="77777777" w:rsidR="00590F9E" w:rsidRDefault="00745046">
      <w:pPr>
        <w:spacing w:before="102"/>
        <w:ind w:left="747"/>
        <w:rPr>
          <w:sz w:val="18"/>
        </w:rPr>
      </w:pPr>
      <w:r>
        <w:br w:type="column"/>
      </w:r>
      <w:hyperlink w:anchor="_bookmark4" w:history="1">
        <w:r>
          <w:rPr>
            <w:spacing w:val="-5"/>
            <w:sz w:val="18"/>
          </w:rPr>
          <w:t>EPC</w:t>
        </w:r>
      </w:hyperlink>
    </w:p>
    <w:p w14:paraId="1EE4D365" w14:textId="77777777" w:rsidR="00590F9E" w:rsidRDefault="00745046">
      <w:pPr>
        <w:pStyle w:val="BodyText"/>
        <w:spacing w:before="102"/>
        <w:ind w:left="747"/>
      </w:pPr>
      <w:r>
        <w:br w:type="column"/>
      </w:r>
      <w:hyperlink r:id="rId654">
        <w:r>
          <w:rPr>
            <w:spacing w:val="-2"/>
          </w:rPr>
          <w:t>to-end-solutions)</w:t>
        </w:r>
      </w:hyperlink>
    </w:p>
    <w:p w14:paraId="4B8E9EBB" w14:textId="77777777" w:rsidR="00590F9E" w:rsidRDefault="00745046">
      <w:pPr>
        <w:pStyle w:val="Heading4"/>
        <w:spacing w:before="77"/>
      </w:pPr>
      <w:r>
        <w:br w:type="column"/>
      </w:r>
      <w:hyperlink r:id="rId655">
        <w:r>
          <w:rPr>
            <w:spacing w:val="-4"/>
          </w:rPr>
          <w:t>Blog</w:t>
        </w:r>
      </w:hyperlink>
    </w:p>
    <w:p w14:paraId="396C445A" w14:textId="77777777" w:rsidR="00590F9E" w:rsidRDefault="00590F9E">
      <w:pPr>
        <w:pStyle w:val="Heading4"/>
        <w:sectPr w:rsidR="00590F9E">
          <w:pgSz w:w="16840" w:h="11900" w:orient="landscape"/>
          <w:pgMar w:top="220" w:right="425" w:bottom="280" w:left="850" w:header="720" w:footer="720" w:gutter="0"/>
          <w:cols w:num="4" w:space="720" w:equalWidth="0">
            <w:col w:w="1602" w:space="1923"/>
            <w:col w:w="1155" w:space="2370"/>
            <w:col w:w="2118" w:space="1407"/>
            <w:col w:w="4990"/>
          </w:cols>
        </w:sectPr>
      </w:pPr>
    </w:p>
    <w:p w14:paraId="0986F110" w14:textId="77777777" w:rsidR="00590F9E" w:rsidRDefault="001E615D">
      <w:pPr>
        <w:pStyle w:val="BodyText"/>
        <w:spacing w:before="14"/>
        <w:ind w:left="747"/>
      </w:pPr>
      <w:hyperlink r:id="rId656">
        <w:r w:rsidR="00745046">
          <w:rPr>
            <w:spacing w:val="-2"/>
          </w:rPr>
          <w:t>(https://enrichenergy.com/wp-</w:t>
        </w:r>
      </w:hyperlink>
    </w:p>
    <w:p w14:paraId="18DAA76A" w14:textId="77777777" w:rsidR="00590F9E" w:rsidRDefault="00745046">
      <w:pPr>
        <w:pStyle w:val="BodyText"/>
        <w:spacing w:before="14"/>
        <w:ind w:left="747"/>
        <w:rPr>
          <w:position w:val="-2"/>
        </w:rPr>
      </w:pPr>
      <w:r>
        <w:br w:type="column"/>
      </w:r>
      <w:hyperlink w:anchor="_bookmark4" w:history="1">
        <w:r>
          <w:rPr>
            <w:spacing w:val="-2"/>
          </w:rPr>
          <w:t>(https://enrichenergy.com/projects/#menu1)</w:t>
        </w:r>
      </w:hyperlink>
      <w:r>
        <w:rPr>
          <w:spacing w:val="73"/>
        </w:rPr>
        <w:t xml:space="preserve"> </w:t>
      </w:r>
      <w:hyperlink r:id="rId657">
        <w:r>
          <w:rPr>
            <w:spacing w:val="-2"/>
            <w:position w:val="-2"/>
          </w:rPr>
          <w:t>Rooftop</w:t>
        </w:r>
        <w:r>
          <w:rPr>
            <w:spacing w:val="13"/>
            <w:position w:val="-2"/>
          </w:rPr>
          <w:t xml:space="preserve"> </w:t>
        </w:r>
        <w:r>
          <w:rPr>
            <w:spacing w:val="-2"/>
            <w:position w:val="-2"/>
          </w:rPr>
          <w:t>Solutions</w:t>
        </w:r>
      </w:hyperlink>
    </w:p>
    <w:p w14:paraId="1755549E" w14:textId="77777777" w:rsidR="00590F9E" w:rsidRDefault="00745046">
      <w:pPr>
        <w:spacing w:before="80" w:line="242" w:lineRule="exact"/>
        <w:ind w:left="747"/>
        <w:rPr>
          <w:sz w:val="27"/>
        </w:rPr>
      </w:pPr>
      <w:r>
        <w:br w:type="column"/>
      </w:r>
      <w:hyperlink r:id="rId658">
        <w:r>
          <w:rPr>
            <w:spacing w:val="-2"/>
            <w:sz w:val="27"/>
          </w:rPr>
          <w:t>(https://enrichenergy.com/blogs)</w:t>
        </w:r>
      </w:hyperlink>
    </w:p>
    <w:p w14:paraId="3F9BF356" w14:textId="77777777" w:rsidR="00590F9E" w:rsidRDefault="00590F9E">
      <w:pPr>
        <w:spacing w:line="242" w:lineRule="exact"/>
        <w:rPr>
          <w:sz w:val="27"/>
        </w:rPr>
        <w:sectPr w:rsidR="00590F9E">
          <w:type w:val="continuous"/>
          <w:pgSz w:w="16840" w:h="11900" w:orient="landscape"/>
          <w:pgMar w:top="260" w:right="425" w:bottom="280" w:left="850" w:header="720" w:footer="720" w:gutter="0"/>
          <w:cols w:num="3" w:space="720" w:equalWidth="0">
            <w:col w:w="3126" w:space="399"/>
            <w:col w:w="5722" w:space="1328"/>
            <w:col w:w="4990"/>
          </w:cols>
        </w:sectPr>
      </w:pPr>
    </w:p>
    <w:p w14:paraId="5CD2FE16" w14:textId="77777777" w:rsidR="00590F9E" w:rsidRDefault="001E615D">
      <w:pPr>
        <w:pStyle w:val="BodyText"/>
        <w:spacing w:line="200" w:lineRule="exact"/>
        <w:ind w:left="747"/>
      </w:pPr>
      <w:hyperlink r:id="rId659">
        <w:r w:rsidR="00745046">
          <w:rPr>
            <w:spacing w:val="-2"/>
          </w:rPr>
          <w:t>content/uploads/2017/12/Enrich-</w:t>
        </w:r>
      </w:hyperlink>
    </w:p>
    <w:p w14:paraId="256A75A6" w14:textId="77777777" w:rsidR="00590F9E" w:rsidRDefault="00745046">
      <w:pPr>
        <w:spacing w:before="23"/>
        <w:ind w:right="38"/>
        <w:jc w:val="right"/>
        <w:rPr>
          <w:sz w:val="18"/>
        </w:rPr>
      </w:pPr>
      <w:r>
        <w:br w:type="column"/>
      </w:r>
      <w:hyperlink w:anchor="_bookmark4" w:history="1">
        <w:r>
          <w:rPr>
            <w:spacing w:val="-5"/>
            <w:sz w:val="18"/>
          </w:rPr>
          <w:t>IPP</w:t>
        </w:r>
      </w:hyperlink>
    </w:p>
    <w:p w14:paraId="00302B1D" w14:textId="77777777" w:rsidR="00590F9E" w:rsidRDefault="00745046">
      <w:pPr>
        <w:pStyle w:val="BodyText"/>
        <w:spacing w:before="23"/>
        <w:ind w:left="747"/>
      </w:pPr>
      <w:r>
        <w:br w:type="column"/>
      </w:r>
      <w:hyperlink r:id="rId660">
        <w:r>
          <w:rPr>
            <w:spacing w:val="-2"/>
          </w:rPr>
          <w:t>(https://enrichenergy.com/business_offerings/rooftop-</w:t>
        </w:r>
      </w:hyperlink>
    </w:p>
    <w:p w14:paraId="52F2A7CA" w14:textId="77777777" w:rsidR="00590F9E" w:rsidRDefault="00590F9E">
      <w:pPr>
        <w:pStyle w:val="BodyText"/>
        <w:sectPr w:rsidR="00590F9E">
          <w:type w:val="continuous"/>
          <w:pgSz w:w="16840" w:h="11900" w:orient="landscape"/>
          <w:pgMar w:top="260" w:right="425" w:bottom="280" w:left="850" w:header="720" w:footer="720" w:gutter="0"/>
          <w:cols w:num="3" w:space="720" w:equalWidth="0">
            <w:col w:w="3358" w:space="167"/>
            <w:col w:w="1076" w:space="2449"/>
            <w:col w:w="8515"/>
          </w:cols>
        </w:sectPr>
      </w:pPr>
    </w:p>
    <w:p w14:paraId="421BC953" w14:textId="77777777" w:rsidR="00590F9E" w:rsidRDefault="001E615D">
      <w:pPr>
        <w:pStyle w:val="BodyText"/>
        <w:spacing w:before="63"/>
        <w:ind w:left="747"/>
      </w:pPr>
      <w:hyperlink r:id="rId661">
        <w:r w:rsidR="00745046">
          <w:rPr>
            <w:spacing w:val="-2"/>
          </w:rPr>
          <w:t>Energy_Corp-Brochure_2017.pdf)</w:t>
        </w:r>
      </w:hyperlink>
    </w:p>
    <w:p w14:paraId="3F074E51" w14:textId="77777777" w:rsidR="00590F9E" w:rsidRDefault="00745046">
      <w:pPr>
        <w:pStyle w:val="BodyText"/>
        <w:spacing w:before="93"/>
        <w:ind w:left="747"/>
      </w:pPr>
      <w:r>
        <w:br w:type="column"/>
      </w:r>
      <w:hyperlink w:anchor="_bookmark4" w:history="1">
        <w:r>
          <w:rPr>
            <w:spacing w:val="-2"/>
          </w:rPr>
          <w:t>(https://enrichenergy.com/projects/#menu2)</w:t>
        </w:r>
      </w:hyperlink>
      <w:r>
        <w:rPr>
          <w:spacing w:val="55"/>
          <w:w w:val="150"/>
        </w:rPr>
        <w:t xml:space="preserve"> </w:t>
      </w:r>
      <w:hyperlink r:id="rId662">
        <w:r>
          <w:rPr>
            <w:spacing w:val="-2"/>
          </w:rPr>
          <w:t>solutions/)</w:t>
        </w:r>
      </w:hyperlink>
    </w:p>
    <w:p w14:paraId="1654591D" w14:textId="77777777" w:rsidR="00590F9E" w:rsidRDefault="00745046">
      <w:pPr>
        <w:pStyle w:val="Heading4"/>
        <w:spacing w:before="98"/>
      </w:pPr>
      <w:r>
        <w:br w:type="column"/>
      </w:r>
      <w:hyperlink r:id="rId663">
        <w:r>
          <w:rPr>
            <w:spacing w:val="-2"/>
          </w:rPr>
          <w:t>Careers</w:t>
        </w:r>
      </w:hyperlink>
    </w:p>
    <w:p w14:paraId="3CEB5F4A" w14:textId="77777777" w:rsidR="00590F9E" w:rsidRDefault="00590F9E">
      <w:pPr>
        <w:pStyle w:val="Heading4"/>
        <w:sectPr w:rsidR="00590F9E">
          <w:type w:val="continuous"/>
          <w:pgSz w:w="16840" w:h="11900" w:orient="landscape"/>
          <w:pgMar w:top="260" w:right="425" w:bottom="280" w:left="850" w:header="720" w:footer="720" w:gutter="0"/>
          <w:cols w:num="3" w:space="720" w:equalWidth="0">
            <w:col w:w="3477" w:space="48"/>
            <w:col w:w="5127" w:space="1923"/>
            <w:col w:w="4990"/>
          </w:cols>
        </w:sectPr>
      </w:pPr>
    </w:p>
    <w:p w14:paraId="2CB364BD" w14:textId="77777777" w:rsidR="00590F9E" w:rsidRDefault="00745046">
      <w:pPr>
        <w:pStyle w:val="BodyText"/>
        <w:spacing w:before="14"/>
        <w:jc w:val="right"/>
      </w:pPr>
      <w:r>
        <w:rPr>
          <w:noProof/>
          <w:lang w:val="en-IN" w:eastAsia="en-IN"/>
        </w:rPr>
        <w:lastRenderedPageBreak/>
        <mc:AlternateContent>
          <mc:Choice Requires="wpg">
            <w:drawing>
              <wp:anchor distT="0" distB="0" distL="0" distR="0" simplePos="0" relativeHeight="15770112" behindDoc="0" locked="0" layoutInCell="1" allowOverlap="1" wp14:anchorId="1407E41F" wp14:editId="0DC74039">
                <wp:simplePos x="0" y="0"/>
                <wp:positionH relativeFrom="page">
                  <wp:posOffset>1019174</wp:posOffset>
                </wp:positionH>
                <wp:positionV relativeFrom="paragraph">
                  <wp:posOffset>30609</wp:posOffset>
                </wp:positionV>
                <wp:extent cx="285750" cy="28575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203" name="Graphic 203">
                          <a:hlinkClick r:id="rId379"/>
                        </wps:cNvPr>
                        <wps:cNvSpPr/>
                        <wps:spPr>
                          <a:xfrm>
                            <a:off x="4762" y="4762"/>
                            <a:ext cx="276225" cy="276225"/>
                          </a:xfrm>
                          <a:custGeom>
                            <a:avLst/>
                            <a:gdLst/>
                            <a:ahLst/>
                            <a:cxnLst/>
                            <a:rect l="l" t="t" r="r" b="b"/>
                            <a:pathLst>
                              <a:path w="276225" h="276225">
                                <a:moveTo>
                                  <a:pt x="276224" y="138112"/>
                                </a:moveTo>
                                <a:lnTo>
                                  <a:pt x="270279" y="178204"/>
                                </a:lnTo>
                                <a:lnTo>
                                  <a:pt x="252948" y="214840"/>
                                </a:lnTo>
                                <a:lnTo>
                                  <a:pt x="225730" y="244871"/>
                                </a:lnTo>
                                <a:lnTo>
                                  <a:pt x="190965" y="265707"/>
                                </a:lnTo>
                                <a:lnTo>
                                  <a:pt x="151649" y="275558"/>
                                </a:lnTo>
                                <a:lnTo>
                                  <a:pt x="138112" y="276224"/>
                                </a:lnTo>
                                <a:lnTo>
                                  <a:pt x="131327" y="276057"/>
                                </a:lnTo>
                                <a:lnTo>
                                  <a:pt x="91591" y="268151"/>
                                </a:lnTo>
                                <a:lnTo>
                                  <a:pt x="55831" y="249037"/>
                                </a:lnTo>
                                <a:lnTo>
                                  <a:pt x="27183" y="220388"/>
                                </a:lnTo>
                                <a:lnTo>
                                  <a:pt x="8069" y="184628"/>
                                </a:lnTo>
                                <a:lnTo>
                                  <a:pt x="165" y="144897"/>
                                </a:lnTo>
                                <a:lnTo>
                                  <a:pt x="0" y="138112"/>
                                </a:lnTo>
                                <a:lnTo>
                                  <a:pt x="165" y="131327"/>
                                </a:lnTo>
                                <a:lnTo>
                                  <a:pt x="8069" y="91589"/>
                                </a:lnTo>
                                <a:lnTo>
                                  <a:pt x="27183" y="55831"/>
                                </a:lnTo>
                                <a:lnTo>
                                  <a:pt x="55831" y="27182"/>
                                </a:lnTo>
                                <a:lnTo>
                                  <a:pt x="91591" y="8068"/>
                                </a:lnTo>
                                <a:lnTo>
                                  <a:pt x="131327" y="165"/>
                                </a:lnTo>
                                <a:lnTo>
                                  <a:pt x="138112" y="0"/>
                                </a:lnTo>
                                <a:lnTo>
                                  <a:pt x="144897" y="165"/>
                                </a:lnTo>
                                <a:lnTo>
                                  <a:pt x="184633" y="8068"/>
                                </a:lnTo>
                                <a:lnTo>
                                  <a:pt x="220393" y="27182"/>
                                </a:lnTo>
                                <a:lnTo>
                                  <a:pt x="249041" y="55830"/>
                                </a:lnTo>
                                <a:lnTo>
                                  <a:pt x="268155" y="91587"/>
                                </a:lnTo>
                                <a:lnTo>
                                  <a:pt x="276059" y="131326"/>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04" name="Image 204">
                            <a:hlinkClick r:id="rId379"/>
                          </pic:cNvPr>
                          <pic:cNvPicPr/>
                        </pic:nvPicPr>
                        <pic:blipFill>
                          <a:blip r:embed="rId252" cstate="print"/>
                          <a:stretch>
                            <a:fillRect/>
                          </a:stretch>
                        </pic:blipFill>
                        <pic:spPr>
                          <a:xfrm>
                            <a:off x="80962" y="95251"/>
                            <a:ext cx="114300" cy="111125"/>
                          </a:xfrm>
                          <a:prstGeom prst="rect">
                            <a:avLst/>
                          </a:prstGeom>
                        </pic:spPr>
                      </pic:pic>
                    </wpg:wgp>
                  </a:graphicData>
                </a:graphic>
              </wp:anchor>
            </w:drawing>
          </mc:Choice>
          <mc:Fallback>
            <w:pict>
              <v:group w14:anchorId="6A9E1C10" id="Group 202" o:spid="_x0000_s1026" style="position:absolute;margin-left:80.25pt;margin-top:2.4pt;width:22.5pt;height:22.5pt;z-index:15770112;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">
                <v:shape id="Graphic 203"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" o:button="t" path="m276224,138112r-5945,40092l252948,214840r-27218,30031l190965,265707r-39316,9851l138112,276224r-6785,-167l91591,268151,55831,249037,27183,220388,8069,184628,165,144897,,138112r165,-6785l8069,91589,27183,55831,55831,27182,91591,8068,131327,165,138112,r6785,165l184633,8068r35760,19114l249041,55830r19114,35757l276059,131326r165,6786xe" filled="f" strokecolor="gray" strokeweight=".26456mm">
                  <v:fill o:detectmouseclick="t"/>
                  <v:path arrowok="t"/>
                </v:shape>
                <v:shape id="Image 204" o:spid="_x0000_s1028" type="#_x0000_t75" href="https://www.linkedin.com/company/9316416/" style="position:absolute;left:80962;top:95251;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" o:button="t">
                  <v:fill o:detectmouseclick="t"/>
                  <v:imagedata r:id="rId253" o:title=""/>
                </v:shape>
                <w10:wrap anchorx="page"/>
              </v:group>
            </w:pict>
          </mc:Fallback>
        </mc:AlternateContent>
      </w:r>
      <w:hyperlink w:anchor="_bookmark4" w:history="1">
        <w:r>
          <w:rPr>
            <w:spacing w:val="-2"/>
          </w:rPr>
          <w:t>Rooftop</w:t>
        </w:r>
      </w:hyperlink>
    </w:p>
    <w:p w14:paraId="792C6BBE" w14:textId="77777777" w:rsidR="00590F9E" w:rsidRDefault="00745046">
      <w:pPr>
        <w:pStyle w:val="BodyText"/>
        <w:spacing w:before="14"/>
        <w:jc w:val="right"/>
      </w:pPr>
      <w:r>
        <w:br w:type="column"/>
      </w:r>
      <w:hyperlink r:id="rId664">
        <w:r>
          <w:t>O</w:t>
        </w:r>
        <w:r>
          <w:rPr>
            <w:spacing w:val="-3"/>
          </w:rPr>
          <w:t xml:space="preserve"> </w:t>
        </w:r>
        <w:r>
          <w:t>&amp;</w:t>
        </w:r>
        <w:r>
          <w:rPr>
            <w:spacing w:val="-2"/>
          </w:rPr>
          <w:t xml:space="preserve"> </w:t>
        </w:r>
        <w:r>
          <w:t>M</w:t>
        </w:r>
        <w:r>
          <w:rPr>
            <w:spacing w:val="-3"/>
          </w:rPr>
          <w:t xml:space="preserve"> </w:t>
        </w:r>
        <w:r>
          <w:rPr>
            <w:spacing w:val="-2"/>
          </w:rPr>
          <w:t>Services</w:t>
        </w:r>
      </w:hyperlink>
    </w:p>
    <w:p w14:paraId="382E43FF" w14:textId="77777777" w:rsidR="00590F9E" w:rsidRDefault="00745046">
      <w:pPr>
        <w:spacing w:before="80" w:line="242" w:lineRule="exact"/>
        <w:ind w:left="2245"/>
        <w:rPr>
          <w:sz w:val="27"/>
        </w:rPr>
      </w:pPr>
      <w:r>
        <w:br w:type="column"/>
      </w:r>
      <w:hyperlink r:id="rId665">
        <w:r>
          <w:rPr>
            <w:spacing w:val="-2"/>
            <w:sz w:val="27"/>
          </w:rPr>
          <w:t>(https://enrichenergy.com/career)</w:t>
        </w:r>
      </w:hyperlink>
    </w:p>
    <w:p w14:paraId="61F35DBC" w14:textId="77777777" w:rsidR="00590F9E" w:rsidRDefault="00590F9E">
      <w:pPr>
        <w:spacing w:line="242" w:lineRule="exact"/>
        <w:rPr>
          <w:sz w:val="27"/>
        </w:rPr>
        <w:sectPr w:rsidR="00590F9E">
          <w:type w:val="continuous"/>
          <w:pgSz w:w="16840" w:h="11900" w:orient="landscape"/>
          <w:pgMar w:top="260" w:right="425" w:bottom="280" w:left="850" w:header="720" w:footer="720" w:gutter="0"/>
          <w:cols w:num="3" w:space="720" w:equalWidth="0">
            <w:col w:w="4898" w:space="40"/>
            <w:col w:w="4100" w:space="39"/>
            <w:col w:w="6488"/>
          </w:cols>
        </w:sectPr>
      </w:pPr>
    </w:p>
    <w:p w14:paraId="505FD5CE" w14:textId="77777777" w:rsidR="00590F9E" w:rsidRDefault="001E615D">
      <w:pPr>
        <w:pStyle w:val="BodyText"/>
        <w:spacing w:line="200" w:lineRule="exact"/>
        <w:ind w:left="4272"/>
      </w:pPr>
      <w:hyperlink w:anchor="_bookmark4" w:history="1">
        <w:r w:rsidR="00745046">
          <w:rPr>
            <w:spacing w:val="-2"/>
          </w:rPr>
          <w:t>(https://enrichenergy.com/projects/#menu3)</w:t>
        </w:r>
      </w:hyperlink>
      <w:r w:rsidR="00745046">
        <w:rPr>
          <w:spacing w:val="55"/>
          <w:w w:val="150"/>
        </w:rPr>
        <w:t xml:space="preserve"> </w:t>
      </w:r>
      <w:hyperlink r:id="rId666">
        <w:r w:rsidR="00745046">
          <w:rPr>
            <w:spacing w:val="-2"/>
          </w:rPr>
          <w:t>(https://enrichenergy.com/business_offerings/om-</w:t>
        </w:r>
      </w:hyperlink>
    </w:p>
    <w:p w14:paraId="079A17E1" w14:textId="77777777" w:rsidR="00590F9E" w:rsidRDefault="00590F9E">
      <w:pPr>
        <w:pStyle w:val="BodyText"/>
        <w:spacing w:line="200" w:lineRule="exact"/>
        <w:sectPr w:rsidR="00590F9E">
          <w:type w:val="continuous"/>
          <w:pgSz w:w="16840" w:h="11900" w:orient="landscape"/>
          <w:pgMar w:top="260" w:right="425" w:bottom="280" w:left="850" w:header="720" w:footer="720" w:gutter="0"/>
          <w:cols w:space="720"/>
        </w:sectPr>
      </w:pPr>
    </w:p>
    <w:p w14:paraId="3D92D6A0" w14:textId="77777777" w:rsidR="00590F9E" w:rsidRDefault="001E615D">
      <w:pPr>
        <w:spacing w:before="5"/>
        <w:ind w:left="747"/>
        <w:rPr>
          <w:sz w:val="21"/>
        </w:rPr>
      </w:pPr>
      <w:hyperlink r:id="rId667">
        <w:r w:rsidR="00745046">
          <w:rPr>
            <w:spacing w:val="-2"/>
            <w:sz w:val="21"/>
          </w:rPr>
          <w:t>(https://www.linkedin.com/company/9316416/)</w:t>
        </w:r>
      </w:hyperlink>
    </w:p>
    <w:p w14:paraId="45408154" w14:textId="77777777" w:rsidR="00590F9E" w:rsidRDefault="00745046">
      <w:pPr>
        <w:pStyle w:val="BodyText"/>
        <w:spacing w:before="93"/>
        <w:ind w:left="747"/>
      </w:pPr>
      <w:r>
        <w:br w:type="column"/>
      </w:r>
      <w:hyperlink r:id="rId668">
        <w:r>
          <w:rPr>
            <w:spacing w:val="-2"/>
          </w:rPr>
          <w:t>services/)</w:t>
        </w:r>
      </w:hyperlink>
    </w:p>
    <w:p w14:paraId="56AE5F1D" w14:textId="77777777" w:rsidR="00590F9E" w:rsidRDefault="001E615D">
      <w:pPr>
        <w:pStyle w:val="BodyText"/>
        <w:spacing w:before="123" w:line="360" w:lineRule="auto"/>
        <w:ind w:left="747" w:right="2928"/>
      </w:pPr>
      <w:hyperlink r:id="rId669">
        <w:r w:rsidR="00745046">
          <w:t>Energy Storage</w:t>
        </w:r>
      </w:hyperlink>
      <w:r w:rsidR="00745046">
        <w:t xml:space="preserve"> </w:t>
      </w:r>
      <w:hyperlink r:id="rId670">
        <w:r w:rsidR="00745046">
          <w:rPr>
            <w:spacing w:val="-2"/>
          </w:rPr>
          <w:t>(https://enrichenergy.com/business_offerings/energystorage/)</w:t>
        </w:r>
      </w:hyperlink>
      <w:r w:rsidR="00745046">
        <w:rPr>
          <w:spacing w:val="-2"/>
        </w:rPr>
        <w:t xml:space="preserve"> </w:t>
      </w:r>
      <w:hyperlink r:id="rId671">
        <w:r w:rsidR="00745046">
          <w:t>Value Added Services</w:t>
        </w:r>
      </w:hyperlink>
      <w:r w:rsidR="00745046">
        <w:t xml:space="preserve"> </w:t>
      </w:r>
      <w:hyperlink r:id="rId672">
        <w:r w:rsidR="00745046">
          <w:rPr>
            <w:spacing w:val="-2"/>
          </w:rPr>
          <w:t>(https://enrichenergy.com/business_offerings/value-</w:t>
        </w:r>
      </w:hyperlink>
    </w:p>
    <w:p w14:paraId="7A83AF14" w14:textId="77777777" w:rsidR="00590F9E" w:rsidRDefault="001E615D">
      <w:pPr>
        <w:pStyle w:val="BodyText"/>
        <w:spacing w:line="195" w:lineRule="exact"/>
        <w:ind w:left="747"/>
      </w:pPr>
      <w:hyperlink r:id="rId673">
        <w:r w:rsidR="00745046">
          <w:rPr>
            <w:spacing w:val="-2"/>
          </w:rPr>
          <w:t>added-services/)</w:t>
        </w:r>
      </w:hyperlink>
    </w:p>
    <w:p w14:paraId="28E08069"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47AB1695" w14:textId="77777777" w:rsidR="00590F9E" w:rsidRDefault="00590F9E">
      <w:pPr>
        <w:pStyle w:val="BodyText"/>
      </w:pPr>
    </w:p>
    <w:p w14:paraId="098E3530" w14:textId="77777777" w:rsidR="00590F9E" w:rsidRDefault="00590F9E">
      <w:pPr>
        <w:pStyle w:val="BodyText"/>
      </w:pPr>
    </w:p>
    <w:p w14:paraId="2F9B2ADC" w14:textId="77777777" w:rsidR="00590F9E" w:rsidRDefault="00590F9E">
      <w:pPr>
        <w:pStyle w:val="BodyText"/>
      </w:pPr>
    </w:p>
    <w:p w14:paraId="6EC80B24" w14:textId="77777777" w:rsidR="00590F9E" w:rsidRDefault="00590F9E">
      <w:pPr>
        <w:pStyle w:val="BodyText"/>
      </w:pPr>
    </w:p>
    <w:p w14:paraId="0B606063" w14:textId="77777777" w:rsidR="00590F9E" w:rsidRDefault="00590F9E">
      <w:pPr>
        <w:pStyle w:val="BodyText"/>
        <w:spacing w:before="108"/>
      </w:pPr>
    </w:p>
    <w:p w14:paraId="0B5E76A2" w14:textId="77777777" w:rsidR="00590F9E" w:rsidRDefault="001E615D">
      <w:pPr>
        <w:pStyle w:val="BodyText"/>
        <w:tabs>
          <w:tab w:val="left" w:pos="5356"/>
          <w:tab w:val="left" w:pos="9586"/>
        </w:tabs>
        <w:ind w:left="522"/>
      </w:pPr>
      <w:hyperlink r:id="rId674">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675">
        <w:r w:rsidR="00745046">
          <w:t>Disclaimer</w:t>
        </w:r>
        <w:r w:rsidR="00745046">
          <w:rPr>
            <w:spacing w:val="-10"/>
          </w:rPr>
          <w:t xml:space="preserve"> </w:t>
        </w:r>
        <w:r w:rsidR="00745046">
          <w:rPr>
            <w:spacing w:val="-2"/>
          </w:rPr>
          <w:t>(https://enrichenergy.com/disclaimer)</w:t>
        </w:r>
      </w:hyperlink>
      <w:r w:rsidR="00745046">
        <w:tab/>
      </w:r>
      <w:hyperlink r:id="rId676">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41F9CEF6" w14:textId="77777777" w:rsidR="00590F9E" w:rsidRDefault="001E615D">
      <w:pPr>
        <w:pStyle w:val="BodyText"/>
        <w:spacing w:before="93"/>
        <w:ind w:left="8603"/>
      </w:pPr>
      <w:hyperlink r:id="rId677">
        <w:r w:rsidR="00745046">
          <w:t>Copyright</w:t>
        </w:r>
        <w:r w:rsidR="00745046">
          <w:rPr>
            <w:spacing w:val="-13"/>
          </w:rPr>
          <w:t xml:space="preserve"> </w:t>
        </w:r>
        <w:r w:rsidR="00745046">
          <w:t>2018</w:t>
        </w:r>
      </w:hyperlink>
      <w:r w:rsidR="00745046">
        <w:rPr>
          <w:spacing w:val="-12"/>
        </w:rPr>
        <w:t xml:space="preserve"> </w:t>
      </w:r>
      <w:hyperlink r:id="rId678">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2785905B"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49FFB67E"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71648" behindDoc="0" locked="0" layoutInCell="1" allowOverlap="1" wp14:anchorId="2FF77EB5" wp14:editId="44C4C1D7">
                <wp:simplePos x="0" y="0"/>
                <wp:positionH relativeFrom="page">
                  <wp:posOffset>10380395</wp:posOffset>
                </wp:positionH>
                <wp:positionV relativeFrom="page">
                  <wp:posOffset>4652391</wp:posOffset>
                </wp:positionV>
                <wp:extent cx="174625" cy="721995"/>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17562699"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2FF77EB5" id="Textbox 205" o:spid="_x0000_s1171" type="#_x0000_t202" style="position:absolute;margin-left:817.35pt;margin-top:366.35pt;width:13.75pt;height:56.85pt;z-index:1577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" filled="f" stroked="f">
                <v:path arrowok="t"/>
                <v:textbox style="layout-flow:vertical;mso-layout-flow-alt:bottom-to-top" inset="0,0,0,0">
                  <w:txbxContent>
                    <w:p w14:paraId="17562699"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p>
    <w:p w14:paraId="7208EBE4" w14:textId="77777777" w:rsidR="00590F9E" w:rsidRDefault="00590F9E">
      <w:pPr>
        <w:pStyle w:val="BodyText"/>
        <w:spacing w:before="2"/>
        <w:rPr>
          <w:sz w:val="54"/>
        </w:rPr>
      </w:pPr>
    </w:p>
    <w:p w14:paraId="5B4E8E26" w14:textId="77777777" w:rsidR="00590F9E" w:rsidRDefault="00745046">
      <w:pPr>
        <w:pStyle w:val="Heading1"/>
      </w:pPr>
      <w:r>
        <w:t xml:space="preserve">Business </w:t>
      </w:r>
      <w:r>
        <w:rPr>
          <w:spacing w:val="-2"/>
        </w:rPr>
        <w:t>Offerings</w:t>
      </w:r>
    </w:p>
    <w:p w14:paraId="6FB03F9D" w14:textId="77777777" w:rsidR="00590F9E" w:rsidRDefault="00590F9E">
      <w:pPr>
        <w:pStyle w:val="BodyText"/>
        <w:rPr>
          <w:sz w:val="45"/>
        </w:rPr>
      </w:pPr>
    </w:p>
    <w:p w14:paraId="578554E2" w14:textId="77777777" w:rsidR="00590F9E" w:rsidRDefault="00590F9E">
      <w:pPr>
        <w:pStyle w:val="BodyText"/>
        <w:rPr>
          <w:sz w:val="45"/>
        </w:rPr>
      </w:pPr>
    </w:p>
    <w:p w14:paraId="31163CD7" w14:textId="77777777" w:rsidR="00590F9E" w:rsidRDefault="00590F9E">
      <w:pPr>
        <w:pStyle w:val="BodyText"/>
        <w:spacing w:before="461"/>
        <w:rPr>
          <w:sz w:val="45"/>
        </w:rPr>
      </w:pPr>
    </w:p>
    <w:p w14:paraId="3D28DCAC" w14:textId="77777777" w:rsidR="00590F9E" w:rsidRDefault="00745046">
      <w:pPr>
        <w:pStyle w:val="Heading2"/>
      </w:pPr>
      <w:r>
        <w:rPr>
          <w:noProof/>
          <w:lang w:val="en-IN" w:eastAsia="en-IN"/>
        </w:rPr>
        <w:drawing>
          <wp:anchor distT="0" distB="0" distL="0" distR="0" simplePos="0" relativeHeight="15771136" behindDoc="0" locked="0" layoutInCell="1" allowOverlap="1" wp14:anchorId="4B4D3803" wp14:editId="6C6A9BEF">
            <wp:simplePos x="0" y="0"/>
            <wp:positionH relativeFrom="page">
              <wp:posOffset>733424</wp:posOffset>
            </wp:positionH>
            <wp:positionV relativeFrom="paragraph">
              <wp:posOffset>11169</wp:posOffset>
            </wp:positionV>
            <wp:extent cx="4476749" cy="2705100"/>
            <wp:effectExtent l="0" t="0" r="0" b="0"/>
            <wp:wrapNone/>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679" cstate="print"/>
                    <a:stretch>
                      <a:fillRect/>
                    </a:stretch>
                  </pic:blipFill>
                  <pic:spPr>
                    <a:xfrm>
                      <a:off x="0" y="0"/>
                      <a:ext cx="4476749" cy="2705100"/>
                    </a:xfrm>
                    <a:prstGeom prst="rect">
                      <a:avLst/>
                    </a:prstGeom>
                  </pic:spPr>
                </pic:pic>
              </a:graphicData>
            </a:graphic>
          </wp:anchor>
        </w:drawing>
      </w:r>
      <w:r>
        <w:t xml:space="preserve">EPC </w:t>
      </w:r>
      <w:r>
        <w:rPr>
          <w:spacing w:val="-2"/>
        </w:rPr>
        <w:t>Solutions</w:t>
      </w:r>
    </w:p>
    <w:p w14:paraId="63A680C8" w14:textId="77777777" w:rsidR="00590F9E" w:rsidRDefault="00745046">
      <w:pPr>
        <w:pStyle w:val="BodyText"/>
        <w:spacing w:before="4"/>
      </w:pPr>
      <w:r>
        <w:rPr>
          <w:noProof/>
          <w:lang w:val="en-IN" w:eastAsia="en-IN"/>
        </w:rPr>
        <mc:AlternateContent>
          <mc:Choice Requires="wps">
            <w:drawing>
              <wp:anchor distT="0" distB="0" distL="0" distR="0" simplePos="0" relativeHeight="487629824" behindDoc="1" locked="0" layoutInCell="1" allowOverlap="1" wp14:anchorId="50ED1FA7" wp14:editId="33E41F03">
                <wp:simplePos x="0" y="0"/>
                <wp:positionH relativeFrom="page">
                  <wp:posOffset>5495924</wp:posOffset>
                </wp:positionH>
                <wp:positionV relativeFrom="paragraph">
                  <wp:posOffset>149310</wp:posOffset>
                </wp:positionV>
                <wp:extent cx="476250" cy="28575"/>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28575"/>
                        </a:xfrm>
                        <a:custGeom>
                          <a:avLst/>
                          <a:gdLst/>
                          <a:ahLst/>
                          <a:cxnLst/>
                          <a:rect l="l" t="t" r="r" b="b"/>
                          <a:pathLst>
                            <a:path w="476250" h="28575">
                              <a:moveTo>
                                <a:pt x="476249" y="28574"/>
                              </a:moveTo>
                              <a:lnTo>
                                <a:pt x="0" y="28574"/>
                              </a:lnTo>
                              <a:lnTo>
                                <a:pt x="0" y="0"/>
                              </a:lnTo>
                              <a:lnTo>
                                <a:pt x="476249" y="0"/>
                              </a:lnTo>
                              <a:lnTo>
                                <a:pt x="476249" y="28574"/>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669FEC68" id="Graphic 207" o:spid="_x0000_s1026" style="position:absolute;margin-left:432.75pt;margin-top:11.75pt;width:37.5pt;height:2.25pt;z-index:-15686656;visibility:visible;mso-wrap-style:square;mso-wrap-distance-left:0;mso-wrap-distance-top:0;mso-wrap-distance-right:0;mso-wrap-distance-bottom:0;mso-position-horizontal:absolute;mso-position-horizontal-relative:page;mso-position-vertical:absolute;mso-position-vertical-relative:text;v-text-anchor:top" coordsize="476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" path="m476249,28574l,28574,,,476249,r,28574xe" fillcolor="#ff4d00" stroked="f">
                <v:path arrowok="t"/>
                <w10:wrap type="topAndBottom" anchorx="page"/>
              </v:shape>
            </w:pict>
          </mc:Fallback>
        </mc:AlternateContent>
      </w:r>
    </w:p>
    <w:p w14:paraId="05A771BF" w14:textId="77777777" w:rsidR="00590F9E" w:rsidRDefault="00745046">
      <w:pPr>
        <w:spacing w:before="193" w:line="297" w:lineRule="auto"/>
        <w:ind w:left="7797" w:right="714"/>
        <w:jc w:val="both"/>
        <w:rPr>
          <w:sz w:val="21"/>
        </w:rPr>
      </w:pPr>
      <w:r>
        <w:rPr>
          <w:sz w:val="21"/>
        </w:rPr>
        <w:t>Enrich’s EPC services ensure that your resources are optimized to their fullest. With clearly defined parameters from the Customer, we are</w:t>
      </w:r>
      <w:r>
        <w:rPr>
          <w:spacing w:val="40"/>
          <w:sz w:val="21"/>
        </w:rPr>
        <w:t xml:space="preserve"> </w:t>
      </w:r>
      <w:r>
        <w:rPr>
          <w:sz w:val="21"/>
        </w:rPr>
        <w:t>equipped to handle any scale of solar projects from design development to turnkey EPC project.</w:t>
      </w:r>
    </w:p>
    <w:p w14:paraId="03C34DE2" w14:textId="77777777" w:rsidR="00590F9E" w:rsidRDefault="00745046">
      <w:pPr>
        <w:spacing w:before="152" w:line="297" w:lineRule="auto"/>
        <w:ind w:left="7797" w:right="713"/>
        <w:jc w:val="both"/>
        <w:rPr>
          <w:sz w:val="21"/>
        </w:rPr>
      </w:pPr>
      <w:r>
        <w:rPr>
          <w:sz w:val="21"/>
        </w:rPr>
        <w:t>Enrich dwells upon the finer nuances of each project, especially timely execution, Quality control and reducing minor complications that may arise on the field.</w:t>
      </w:r>
    </w:p>
    <w:p w14:paraId="768F91FE" w14:textId="77777777" w:rsidR="00590F9E" w:rsidRDefault="00745046">
      <w:pPr>
        <w:spacing w:before="152" w:line="297" w:lineRule="auto"/>
        <w:ind w:left="7797" w:right="713"/>
        <w:jc w:val="both"/>
        <w:rPr>
          <w:sz w:val="21"/>
        </w:rPr>
      </w:pPr>
      <w:r>
        <w:rPr>
          <w:sz w:val="21"/>
        </w:rPr>
        <w:t>Enrich’s experienced and competent team provides suitable system design that adheres strictly to Customer brief. Quality components are key factors towards</w:t>
      </w:r>
      <w:r>
        <w:rPr>
          <w:spacing w:val="-4"/>
          <w:sz w:val="21"/>
        </w:rPr>
        <w:t xml:space="preserve"> </w:t>
      </w:r>
      <w:r>
        <w:rPr>
          <w:sz w:val="21"/>
        </w:rPr>
        <w:t>smooth</w:t>
      </w:r>
      <w:r>
        <w:rPr>
          <w:spacing w:val="-4"/>
          <w:sz w:val="21"/>
        </w:rPr>
        <w:t xml:space="preserve"> </w:t>
      </w:r>
      <w:r>
        <w:rPr>
          <w:sz w:val="21"/>
        </w:rPr>
        <w:t>functioning</w:t>
      </w:r>
      <w:r>
        <w:rPr>
          <w:spacing w:val="-4"/>
          <w:sz w:val="21"/>
        </w:rPr>
        <w:t xml:space="preserve"> </w:t>
      </w:r>
      <w:r>
        <w:rPr>
          <w:sz w:val="21"/>
        </w:rPr>
        <w:t>of</w:t>
      </w:r>
      <w:r>
        <w:rPr>
          <w:spacing w:val="-4"/>
          <w:sz w:val="21"/>
        </w:rPr>
        <w:t xml:space="preserve"> </w:t>
      </w:r>
      <w:r>
        <w:rPr>
          <w:sz w:val="21"/>
        </w:rPr>
        <w:t>the</w:t>
      </w:r>
      <w:r>
        <w:rPr>
          <w:spacing w:val="-4"/>
          <w:sz w:val="21"/>
        </w:rPr>
        <w:t xml:space="preserve"> </w:t>
      </w:r>
      <w:r>
        <w:rPr>
          <w:sz w:val="21"/>
        </w:rPr>
        <w:t>solar</w:t>
      </w:r>
      <w:r>
        <w:rPr>
          <w:spacing w:val="-4"/>
          <w:sz w:val="21"/>
        </w:rPr>
        <w:t xml:space="preserve"> </w:t>
      </w:r>
      <w:r>
        <w:rPr>
          <w:sz w:val="21"/>
        </w:rPr>
        <w:t>farm.</w:t>
      </w:r>
      <w:r>
        <w:rPr>
          <w:spacing w:val="-4"/>
          <w:sz w:val="21"/>
        </w:rPr>
        <w:t xml:space="preserve"> </w:t>
      </w:r>
      <w:r>
        <w:rPr>
          <w:sz w:val="21"/>
        </w:rPr>
        <w:t>We</w:t>
      </w:r>
      <w:r>
        <w:rPr>
          <w:spacing w:val="-4"/>
          <w:sz w:val="21"/>
        </w:rPr>
        <w:t xml:space="preserve"> </w:t>
      </w:r>
      <w:r>
        <w:rPr>
          <w:sz w:val="21"/>
        </w:rPr>
        <w:t>source</w:t>
      </w:r>
      <w:r>
        <w:rPr>
          <w:spacing w:val="-4"/>
          <w:sz w:val="21"/>
        </w:rPr>
        <w:t xml:space="preserve"> </w:t>
      </w:r>
      <w:r>
        <w:rPr>
          <w:sz w:val="21"/>
        </w:rPr>
        <w:t>the</w:t>
      </w:r>
      <w:r>
        <w:rPr>
          <w:spacing w:val="-4"/>
          <w:sz w:val="21"/>
        </w:rPr>
        <w:t xml:space="preserve"> </w:t>
      </w:r>
      <w:r>
        <w:rPr>
          <w:sz w:val="21"/>
        </w:rPr>
        <w:t>highest</w:t>
      </w:r>
      <w:r>
        <w:rPr>
          <w:spacing w:val="-4"/>
          <w:sz w:val="21"/>
        </w:rPr>
        <w:t xml:space="preserve"> </w:t>
      </w:r>
      <w:r>
        <w:rPr>
          <w:sz w:val="21"/>
        </w:rPr>
        <w:t>Quality components to harmonize with a superior design, to ensure optimum</w:t>
      </w:r>
      <w:r>
        <w:rPr>
          <w:spacing w:val="40"/>
          <w:sz w:val="21"/>
        </w:rPr>
        <w:t xml:space="preserve"> </w:t>
      </w:r>
      <w:r>
        <w:rPr>
          <w:sz w:val="21"/>
        </w:rPr>
        <w:t>energy output and return on investment for our Customer.</w:t>
      </w:r>
    </w:p>
    <w:p w14:paraId="7CE0B4A1" w14:textId="77777777" w:rsidR="00590F9E" w:rsidRDefault="00745046">
      <w:pPr>
        <w:spacing w:before="153" w:line="297" w:lineRule="auto"/>
        <w:ind w:left="7797" w:right="713"/>
        <w:jc w:val="both"/>
        <w:rPr>
          <w:sz w:val="21"/>
        </w:rPr>
      </w:pPr>
      <w:r>
        <w:rPr>
          <w:sz w:val="21"/>
        </w:rPr>
        <w:t xml:space="preserve">The most important aspect of any project is its actual construction and development. Working in unison with your in-house professionals we work towards design realization. Enrich has the expertise and know – how to </w:t>
      </w:r>
      <w:proofErr w:type="gramStart"/>
      <w:r>
        <w:rPr>
          <w:sz w:val="21"/>
        </w:rPr>
        <w:t>obtain</w:t>
      </w:r>
      <w:r>
        <w:rPr>
          <w:spacing w:val="78"/>
          <w:sz w:val="21"/>
        </w:rPr>
        <w:t xml:space="preserve">  </w:t>
      </w:r>
      <w:r>
        <w:rPr>
          <w:sz w:val="21"/>
        </w:rPr>
        <w:t>necessary</w:t>
      </w:r>
      <w:proofErr w:type="gramEnd"/>
      <w:r>
        <w:rPr>
          <w:spacing w:val="78"/>
          <w:sz w:val="21"/>
        </w:rPr>
        <w:t xml:space="preserve">  </w:t>
      </w:r>
      <w:r>
        <w:rPr>
          <w:sz w:val="21"/>
        </w:rPr>
        <w:t>licenses,</w:t>
      </w:r>
      <w:r>
        <w:rPr>
          <w:spacing w:val="78"/>
          <w:sz w:val="21"/>
        </w:rPr>
        <w:t xml:space="preserve">  </w:t>
      </w:r>
      <w:r>
        <w:rPr>
          <w:sz w:val="21"/>
        </w:rPr>
        <w:t>permissions</w:t>
      </w:r>
      <w:r>
        <w:rPr>
          <w:spacing w:val="79"/>
          <w:sz w:val="21"/>
        </w:rPr>
        <w:t xml:space="preserve">  </w:t>
      </w:r>
      <w:r>
        <w:rPr>
          <w:sz w:val="21"/>
        </w:rPr>
        <w:t>and</w:t>
      </w:r>
      <w:r>
        <w:rPr>
          <w:spacing w:val="78"/>
          <w:sz w:val="21"/>
        </w:rPr>
        <w:t xml:space="preserve">  </w:t>
      </w:r>
      <w:r>
        <w:rPr>
          <w:sz w:val="21"/>
        </w:rPr>
        <w:t>other</w:t>
      </w:r>
      <w:r>
        <w:rPr>
          <w:spacing w:val="78"/>
          <w:sz w:val="21"/>
        </w:rPr>
        <w:t xml:space="preserve">  </w:t>
      </w:r>
      <w:r>
        <w:rPr>
          <w:spacing w:val="-2"/>
          <w:sz w:val="21"/>
        </w:rPr>
        <w:t>government</w:t>
      </w:r>
    </w:p>
    <w:p w14:paraId="537E9254" w14:textId="77777777" w:rsidR="00590F9E" w:rsidRDefault="00590F9E">
      <w:pPr>
        <w:spacing w:line="297" w:lineRule="auto"/>
        <w:jc w:val="both"/>
        <w:rPr>
          <w:sz w:val="21"/>
        </w:rPr>
        <w:sectPr w:rsidR="00590F9E">
          <w:pgSz w:w="16840" w:h="11900" w:orient="landscape"/>
          <w:pgMar w:top="1320" w:right="425" w:bottom="280" w:left="850" w:header="720" w:footer="720" w:gutter="0"/>
          <w:cols w:space="720"/>
        </w:sectPr>
      </w:pPr>
    </w:p>
    <w:p w14:paraId="39C07483" w14:textId="77777777" w:rsidR="00590F9E" w:rsidRDefault="00745046">
      <w:pPr>
        <w:spacing w:before="74" w:line="297" w:lineRule="auto"/>
        <w:ind w:left="297" w:right="8214"/>
        <w:jc w:val="both"/>
        <w:rPr>
          <w:sz w:val="21"/>
        </w:rPr>
      </w:pPr>
      <w:r>
        <w:rPr>
          <w:sz w:val="21"/>
        </w:rPr>
        <w:lastRenderedPageBreak/>
        <w:t>documentation,</w:t>
      </w:r>
      <w:r>
        <w:rPr>
          <w:spacing w:val="-2"/>
          <w:sz w:val="21"/>
        </w:rPr>
        <w:t xml:space="preserve"> </w:t>
      </w:r>
      <w:r>
        <w:rPr>
          <w:sz w:val="21"/>
        </w:rPr>
        <w:t>ensuring</w:t>
      </w:r>
      <w:r>
        <w:rPr>
          <w:spacing w:val="-2"/>
          <w:sz w:val="21"/>
        </w:rPr>
        <w:t xml:space="preserve"> </w:t>
      </w:r>
      <w:r>
        <w:rPr>
          <w:sz w:val="21"/>
        </w:rPr>
        <w:t>rules</w:t>
      </w:r>
      <w:r>
        <w:rPr>
          <w:spacing w:val="-2"/>
          <w:sz w:val="21"/>
        </w:rPr>
        <w:t xml:space="preserve"> </w:t>
      </w:r>
      <w:r>
        <w:rPr>
          <w:sz w:val="21"/>
        </w:rPr>
        <w:t>and</w:t>
      </w:r>
      <w:r>
        <w:rPr>
          <w:spacing w:val="-2"/>
          <w:sz w:val="21"/>
        </w:rPr>
        <w:t xml:space="preserve"> </w:t>
      </w:r>
      <w:r>
        <w:rPr>
          <w:sz w:val="21"/>
        </w:rPr>
        <w:t>local</w:t>
      </w:r>
      <w:r>
        <w:rPr>
          <w:spacing w:val="-2"/>
          <w:sz w:val="21"/>
        </w:rPr>
        <w:t xml:space="preserve"> </w:t>
      </w:r>
      <w:r>
        <w:rPr>
          <w:sz w:val="21"/>
        </w:rPr>
        <w:t>codes</w:t>
      </w:r>
      <w:r>
        <w:rPr>
          <w:spacing w:val="-2"/>
          <w:sz w:val="21"/>
        </w:rPr>
        <w:t xml:space="preserve"> </w:t>
      </w:r>
      <w:r>
        <w:rPr>
          <w:sz w:val="21"/>
        </w:rPr>
        <w:t>are</w:t>
      </w:r>
      <w:r>
        <w:rPr>
          <w:spacing w:val="-2"/>
          <w:sz w:val="21"/>
        </w:rPr>
        <w:t xml:space="preserve"> </w:t>
      </w:r>
      <w:r>
        <w:rPr>
          <w:sz w:val="21"/>
        </w:rPr>
        <w:t>carefully</w:t>
      </w:r>
      <w:r>
        <w:rPr>
          <w:spacing w:val="-2"/>
          <w:sz w:val="21"/>
        </w:rPr>
        <w:t xml:space="preserve"> </w:t>
      </w:r>
      <w:r>
        <w:rPr>
          <w:sz w:val="21"/>
        </w:rPr>
        <w:t>maintained</w:t>
      </w:r>
      <w:r>
        <w:rPr>
          <w:spacing w:val="-2"/>
          <w:sz w:val="21"/>
        </w:rPr>
        <w:t xml:space="preserve"> </w:t>
      </w:r>
      <w:r>
        <w:rPr>
          <w:sz w:val="21"/>
        </w:rPr>
        <w:t>and that</w:t>
      </w:r>
      <w:r>
        <w:rPr>
          <w:spacing w:val="-1"/>
          <w:sz w:val="21"/>
        </w:rPr>
        <w:t xml:space="preserve"> </w:t>
      </w:r>
      <w:r>
        <w:rPr>
          <w:sz w:val="21"/>
        </w:rPr>
        <w:t>construction</w:t>
      </w:r>
      <w:r>
        <w:rPr>
          <w:spacing w:val="-1"/>
          <w:sz w:val="21"/>
        </w:rPr>
        <w:t xml:space="preserve"> </w:t>
      </w:r>
      <w:r>
        <w:rPr>
          <w:sz w:val="21"/>
        </w:rPr>
        <w:t>work</w:t>
      </w:r>
      <w:r>
        <w:rPr>
          <w:spacing w:val="-1"/>
          <w:sz w:val="21"/>
        </w:rPr>
        <w:t xml:space="preserve"> </w:t>
      </w:r>
      <w:r>
        <w:rPr>
          <w:sz w:val="21"/>
        </w:rPr>
        <w:t>is</w:t>
      </w:r>
      <w:r>
        <w:rPr>
          <w:spacing w:val="-1"/>
          <w:sz w:val="21"/>
        </w:rPr>
        <w:t xml:space="preserve"> </w:t>
      </w:r>
      <w:r>
        <w:rPr>
          <w:sz w:val="21"/>
        </w:rPr>
        <w:t>complete</w:t>
      </w:r>
      <w:r>
        <w:rPr>
          <w:spacing w:val="-1"/>
          <w:sz w:val="21"/>
        </w:rPr>
        <w:t xml:space="preserve"> </w:t>
      </w:r>
      <w:r>
        <w:rPr>
          <w:sz w:val="21"/>
        </w:rPr>
        <w:t>completed</w:t>
      </w:r>
      <w:r>
        <w:rPr>
          <w:spacing w:val="-1"/>
          <w:sz w:val="21"/>
        </w:rPr>
        <w:t xml:space="preserve"> </w:t>
      </w:r>
      <w:r>
        <w:rPr>
          <w:sz w:val="21"/>
        </w:rPr>
        <w:t>within</w:t>
      </w:r>
      <w:r>
        <w:rPr>
          <w:spacing w:val="-1"/>
          <w:sz w:val="21"/>
        </w:rPr>
        <w:t xml:space="preserve"> </w:t>
      </w:r>
      <w:r>
        <w:rPr>
          <w:sz w:val="21"/>
        </w:rPr>
        <w:t>the</w:t>
      </w:r>
      <w:r>
        <w:rPr>
          <w:spacing w:val="-1"/>
          <w:sz w:val="21"/>
        </w:rPr>
        <w:t xml:space="preserve"> </w:t>
      </w:r>
      <w:r>
        <w:rPr>
          <w:sz w:val="21"/>
        </w:rPr>
        <w:t>promised</w:t>
      </w:r>
      <w:r>
        <w:rPr>
          <w:spacing w:val="-1"/>
          <w:sz w:val="21"/>
        </w:rPr>
        <w:t xml:space="preserve"> </w:t>
      </w:r>
      <w:r>
        <w:rPr>
          <w:sz w:val="21"/>
        </w:rPr>
        <w:t>stipulated time frame.</w:t>
      </w:r>
    </w:p>
    <w:p w14:paraId="274290D2" w14:textId="77777777" w:rsidR="00590F9E" w:rsidRDefault="00590F9E">
      <w:pPr>
        <w:pStyle w:val="BodyText"/>
        <w:rPr>
          <w:sz w:val="20"/>
        </w:rPr>
      </w:pPr>
    </w:p>
    <w:p w14:paraId="3FBA89DA" w14:textId="77777777" w:rsidR="00590F9E" w:rsidRDefault="00590F9E">
      <w:pPr>
        <w:pStyle w:val="BodyText"/>
        <w:rPr>
          <w:sz w:val="20"/>
        </w:rPr>
      </w:pPr>
    </w:p>
    <w:p w14:paraId="7247478F" w14:textId="77777777" w:rsidR="00590F9E" w:rsidRDefault="00590F9E">
      <w:pPr>
        <w:pStyle w:val="BodyText"/>
        <w:rPr>
          <w:sz w:val="20"/>
        </w:rPr>
      </w:pPr>
    </w:p>
    <w:p w14:paraId="33913136" w14:textId="77777777" w:rsidR="00590F9E" w:rsidRDefault="00590F9E">
      <w:pPr>
        <w:pStyle w:val="BodyText"/>
        <w:rPr>
          <w:sz w:val="20"/>
        </w:rPr>
      </w:pPr>
    </w:p>
    <w:p w14:paraId="6419AC9F" w14:textId="77777777" w:rsidR="00590F9E" w:rsidRDefault="00590F9E">
      <w:pPr>
        <w:pStyle w:val="BodyText"/>
        <w:rPr>
          <w:sz w:val="20"/>
        </w:rPr>
      </w:pPr>
    </w:p>
    <w:p w14:paraId="48003EF5" w14:textId="77777777" w:rsidR="00590F9E" w:rsidRDefault="00590F9E">
      <w:pPr>
        <w:pStyle w:val="BodyText"/>
        <w:rPr>
          <w:sz w:val="20"/>
        </w:rPr>
      </w:pPr>
    </w:p>
    <w:p w14:paraId="4C7C05C2" w14:textId="77777777" w:rsidR="00590F9E" w:rsidRDefault="00590F9E">
      <w:pPr>
        <w:pStyle w:val="BodyText"/>
        <w:rPr>
          <w:sz w:val="20"/>
        </w:rPr>
      </w:pPr>
    </w:p>
    <w:p w14:paraId="4CF5CBA0" w14:textId="77777777" w:rsidR="00590F9E" w:rsidRDefault="00590F9E">
      <w:pPr>
        <w:pStyle w:val="BodyText"/>
        <w:rPr>
          <w:sz w:val="20"/>
        </w:rPr>
      </w:pPr>
    </w:p>
    <w:p w14:paraId="0C91A566" w14:textId="77777777" w:rsidR="00590F9E" w:rsidRDefault="00590F9E">
      <w:pPr>
        <w:pStyle w:val="BodyText"/>
        <w:spacing w:before="16"/>
        <w:rPr>
          <w:sz w:val="20"/>
        </w:rPr>
      </w:pPr>
    </w:p>
    <w:p w14:paraId="4A82FF96" w14:textId="77777777" w:rsidR="00590F9E" w:rsidRDefault="00590F9E">
      <w:pPr>
        <w:pStyle w:val="BodyText"/>
        <w:rPr>
          <w:sz w:val="20"/>
        </w:rPr>
        <w:sectPr w:rsidR="00590F9E">
          <w:pgSz w:w="16840" w:h="11900" w:orient="landscape"/>
          <w:pgMar w:top="220" w:right="425" w:bottom="280" w:left="850" w:header="720" w:footer="720" w:gutter="0"/>
          <w:cols w:space="720"/>
        </w:sectPr>
      </w:pPr>
    </w:p>
    <w:p w14:paraId="1E940CEA" w14:textId="77777777" w:rsidR="00590F9E" w:rsidRDefault="00745046">
      <w:pPr>
        <w:pStyle w:val="Heading4"/>
        <w:spacing w:before="94"/>
      </w:pPr>
      <w:r>
        <w:lastRenderedPageBreak/>
        <w:t>About</w:t>
      </w:r>
      <w:r>
        <w:rPr>
          <w:spacing w:val="7"/>
        </w:rPr>
        <w:t xml:space="preserve"> </w:t>
      </w:r>
      <w:r>
        <w:rPr>
          <w:spacing w:val="-2"/>
        </w:rPr>
        <w:t>Enrich</w:t>
      </w:r>
    </w:p>
    <w:p w14:paraId="30C0244E" w14:textId="77777777" w:rsidR="00590F9E" w:rsidRDefault="001E615D">
      <w:pPr>
        <w:pStyle w:val="BodyText"/>
        <w:spacing w:before="284"/>
        <w:ind w:left="747"/>
      </w:pPr>
      <w:hyperlink r:id="rId680">
        <w:r w:rsidR="00745046">
          <w:rPr>
            <w:spacing w:val="-2"/>
          </w:rPr>
          <w:t>Promoters</w:t>
        </w:r>
      </w:hyperlink>
    </w:p>
    <w:p w14:paraId="563DA01F" w14:textId="77777777" w:rsidR="00590F9E" w:rsidRDefault="00745046">
      <w:pPr>
        <w:pStyle w:val="Heading4"/>
        <w:spacing w:before="94"/>
      </w:pPr>
      <w:r>
        <w:br w:type="column"/>
      </w:r>
      <w:r>
        <w:rPr>
          <w:spacing w:val="-2"/>
        </w:rPr>
        <w:lastRenderedPageBreak/>
        <w:t>Projects</w:t>
      </w:r>
    </w:p>
    <w:p w14:paraId="1534B2A9" w14:textId="77777777" w:rsidR="00590F9E" w:rsidRDefault="001E615D">
      <w:pPr>
        <w:pStyle w:val="BodyText"/>
        <w:spacing w:before="284"/>
        <w:ind w:left="747"/>
      </w:pPr>
      <w:hyperlink r:id="rId681">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21B6B85E" w14:textId="77777777" w:rsidR="00590F9E" w:rsidRDefault="00745046">
      <w:pPr>
        <w:pStyle w:val="Heading4"/>
        <w:spacing w:before="94"/>
      </w:pPr>
      <w:r>
        <w:br w:type="column"/>
      </w:r>
      <w:r>
        <w:lastRenderedPageBreak/>
        <w:t>Business</w:t>
      </w:r>
      <w:r>
        <w:rPr>
          <w:spacing w:val="10"/>
        </w:rPr>
        <w:t xml:space="preserve"> </w:t>
      </w:r>
      <w:r>
        <w:rPr>
          <w:spacing w:val="-2"/>
        </w:rPr>
        <w:t>Solutions</w:t>
      </w:r>
    </w:p>
    <w:p w14:paraId="79CB9FBF" w14:textId="77777777" w:rsidR="00590F9E" w:rsidRDefault="001E615D">
      <w:pPr>
        <w:pStyle w:val="BodyText"/>
        <w:spacing w:before="284"/>
        <w:ind w:left="747"/>
      </w:pPr>
      <w:hyperlink r:id="rId682">
        <w:r w:rsidR="00745046">
          <w:t>EPC</w:t>
        </w:r>
        <w:r w:rsidR="00745046">
          <w:rPr>
            <w:spacing w:val="-5"/>
          </w:rPr>
          <w:t xml:space="preserve"> </w:t>
        </w:r>
        <w:r w:rsidR="00745046">
          <w:rPr>
            <w:spacing w:val="-2"/>
          </w:rPr>
          <w:t>Solutions</w:t>
        </w:r>
      </w:hyperlink>
    </w:p>
    <w:p w14:paraId="13BC6C08" w14:textId="77777777" w:rsidR="00590F9E" w:rsidRDefault="00745046">
      <w:pPr>
        <w:spacing w:before="94" w:line="302" w:lineRule="auto"/>
        <w:ind w:left="747"/>
        <w:rPr>
          <w:sz w:val="27"/>
        </w:rPr>
      </w:pPr>
      <w:r>
        <w:br w:type="column"/>
      </w:r>
      <w:hyperlink r:id="rId683">
        <w:r>
          <w:rPr>
            <w:spacing w:val="-2"/>
            <w:sz w:val="27"/>
          </w:rPr>
          <w:t>Clientele</w:t>
        </w:r>
      </w:hyperlink>
      <w:r>
        <w:rPr>
          <w:spacing w:val="-2"/>
          <w:sz w:val="27"/>
        </w:rPr>
        <w:t xml:space="preserve"> </w:t>
      </w:r>
      <w:hyperlink r:id="rId684">
        <w:r>
          <w:rPr>
            <w:spacing w:val="-2"/>
            <w:sz w:val="27"/>
          </w:rPr>
          <w:t>(https://enrichenergy.com/clientele)</w:t>
        </w:r>
      </w:hyperlink>
    </w:p>
    <w:p w14:paraId="3E893C4F" w14:textId="77777777" w:rsidR="00590F9E" w:rsidRDefault="00590F9E">
      <w:pPr>
        <w:spacing w:line="302" w:lineRule="auto"/>
        <w:rPr>
          <w:sz w:val="27"/>
        </w:rPr>
        <w:sectPr w:rsidR="00590F9E">
          <w:type w:val="continuous"/>
          <w:pgSz w:w="16840" w:h="11900" w:orient="landscape"/>
          <w:pgMar w:top="260" w:right="425" w:bottom="280" w:left="850" w:header="720" w:footer="720" w:gutter="0"/>
          <w:cols w:num="4" w:space="720" w:equalWidth="0">
            <w:col w:w="2351" w:space="1174"/>
            <w:col w:w="2104" w:space="1421"/>
            <w:col w:w="3095" w:space="430"/>
            <w:col w:w="4990"/>
          </w:cols>
        </w:sectPr>
      </w:pPr>
    </w:p>
    <w:p w14:paraId="31DB6E87" w14:textId="77777777" w:rsidR="00590F9E" w:rsidRDefault="001E615D">
      <w:pPr>
        <w:pStyle w:val="BodyText"/>
        <w:spacing w:before="93"/>
        <w:ind w:left="747"/>
      </w:pPr>
      <w:hyperlink r:id="rId685">
        <w:r w:rsidR="00745046">
          <w:rPr>
            <w:spacing w:val="-2"/>
          </w:rPr>
          <w:t>(https://enrichenergy.com/promoters)</w:t>
        </w:r>
      </w:hyperlink>
    </w:p>
    <w:p w14:paraId="4A2C03FD" w14:textId="77777777" w:rsidR="00590F9E" w:rsidRDefault="001E615D">
      <w:pPr>
        <w:pStyle w:val="BodyText"/>
        <w:spacing w:before="123" w:line="132" w:lineRule="exact"/>
        <w:ind w:left="747"/>
      </w:pPr>
      <w:hyperlink r:id="rId686">
        <w:r w:rsidR="00745046">
          <w:rPr>
            <w:spacing w:val="-2"/>
          </w:rPr>
          <w:t>Achievement</w:t>
        </w:r>
      </w:hyperlink>
    </w:p>
    <w:p w14:paraId="15A1DDAD" w14:textId="77777777" w:rsidR="00590F9E" w:rsidRDefault="00745046">
      <w:pPr>
        <w:pStyle w:val="BodyText"/>
        <w:spacing w:before="93"/>
        <w:ind w:left="571"/>
      </w:pPr>
      <w:r>
        <w:br w:type="column"/>
      </w:r>
      <w:hyperlink r:id="rId687">
        <w:r>
          <w:rPr>
            <w:spacing w:val="-2"/>
          </w:rPr>
          <w:t>(https://enrichenergy.com/projects)</w:t>
        </w:r>
      </w:hyperlink>
    </w:p>
    <w:p w14:paraId="7DC1E460" w14:textId="77777777" w:rsidR="00590F9E" w:rsidRDefault="001E615D">
      <w:pPr>
        <w:pStyle w:val="BodyText"/>
        <w:spacing w:before="123" w:line="132" w:lineRule="exact"/>
        <w:ind w:left="571"/>
      </w:pPr>
      <w:hyperlink r:id="rId688"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12632F5D" w14:textId="77777777" w:rsidR="00590F9E" w:rsidRDefault="00745046">
      <w:pPr>
        <w:spacing w:before="127" w:line="158" w:lineRule="auto"/>
        <w:ind w:left="747"/>
        <w:rPr>
          <w:position w:val="-14"/>
          <w:sz w:val="27"/>
        </w:rPr>
      </w:pPr>
      <w:r>
        <w:br w:type="column"/>
      </w:r>
      <w:hyperlink r:id="rId689">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690">
        <w:r>
          <w:rPr>
            <w:w w:val="99"/>
            <w:sz w:val="18"/>
          </w:rPr>
          <w:t>/e</w:t>
        </w:r>
        <w:r>
          <w:rPr>
            <w:spacing w:val="-32"/>
            <w:w w:val="99"/>
            <w:sz w:val="18"/>
          </w:rPr>
          <w:t>p</w:t>
        </w:r>
      </w:hyperlink>
      <w:hyperlink r:id="rId691">
        <w:r>
          <w:rPr>
            <w:spacing w:val="-121"/>
            <w:w w:val="101"/>
            <w:position w:val="-14"/>
            <w:sz w:val="27"/>
          </w:rPr>
          <w:t>e</w:t>
        </w:r>
      </w:hyperlink>
      <w:hyperlink r:id="rId692">
        <w:r>
          <w:rPr>
            <w:w w:val="99"/>
            <w:sz w:val="18"/>
          </w:rPr>
          <w:t>c</w:t>
        </w:r>
        <w:r>
          <w:rPr>
            <w:spacing w:val="-29"/>
            <w:w w:val="99"/>
            <w:sz w:val="18"/>
          </w:rPr>
          <w:t>-</w:t>
        </w:r>
      </w:hyperlink>
      <w:hyperlink r:id="rId693">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021CB943" w14:textId="77777777" w:rsidR="00590F9E" w:rsidRDefault="001E615D">
      <w:pPr>
        <w:pStyle w:val="BodyText"/>
        <w:spacing w:line="154" w:lineRule="exact"/>
        <w:ind w:left="747"/>
      </w:pPr>
      <w:hyperlink r:id="rId694">
        <w:r w:rsidR="00745046">
          <w:rPr>
            <w:spacing w:val="-2"/>
          </w:rPr>
          <w:t>solutions/)</w:t>
        </w:r>
      </w:hyperlink>
    </w:p>
    <w:p w14:paraId="22FBF4D7"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36ECAA1C" w14:textId="77777777" w:rsidR="00590F9E" w:rsidRDefault="001E615D">
      <w:pPr>
        <w:pStyle w:val="BodyText"/>
        <w:spacing w:before="168"/>
        <w:ind w:left="747"/>
      </w:pPr>
      <w:hyperlink r:id="rId695">
        <w:r w:rsidR="00745046">
          <w:rPr>
            <w:spacing w:val="-2"/>
          </w:rPr>
          <w:t>(https://enrichenergy.com/achievements)</w:t>
        </w:r>
      </w:hyperlink>
    </w:p>
    <w:p w14:paraId="3046C206" w14:textId="77777777" w:rsidR="00590F9E" w:rsidRDefault="00745046">
      <w:pPr>
        <w:pStyle w:val="BodyText"/>
        <w:spacing w:before="168"/>
        <w:ind w:left="273"/>
      </w:pPr>
      <w:r>
        <w:br w:type="column"/>
      </w:r>
      <w:hyperlink r:id="rId696" w:anchor="home">
        <w:r>
          <w:rPr>
            <w:spacing w:val="-2"/>
          </w:rPr>
          <w:t>(https://enrichenergy.com/projects/#home)</w:t>
        </w:r>
      </w:hyperlink>
    </w:p>
    <w:p w14:paraId="258E2F75" w14:textId="77777777" w:rsidR="00590F9E" w:rsidRDefault="00745046">
      <w:pPr>
        <w:pStyle w:val="BodyText"/>
        <w:spacing w:before="168"/>
        <w:ind w:left="154"/>
      </w:pPr>
      <w:r>
        <w:br w:type="column"/>
      </w:r>
      <w:hyperlink r:id="rId697">
        <w:r>
          <w:t>End</w:t>
        </w:r>
        <w:r>
          <w:rPr>
            <w:spacing w:val="-4"/>
          </w:rPr>
          <w:t xml:space="preserve"> </w:t>
        </w:r>
        <w:r>
          <w:t>to</w:t>
        </w:r>
        <w:r>
          <w:rPr>
            <w:spacing w:val="-4"/>
          </w:rPr>
          <w:t xml:space="preserve"> </w:t>
        </w:r>
        <w:r>
          <w:t>End</w:t>
        </w:r>
        <w:r>
          <w:rPr>
            <w:spacing w:val="-3"/>
          </w:rPr>
          <w:t xml:space="preserve"> </w:t>
        </w:r>
        <w:r>
          <w:rPr>
            <w:spacing w:val="-2"/>
          </w:rPr>
          <w:t>Solutions</w:t>
        </w:r>
      </w:hyperlink>
    </w:p>
    <w:p w14:paraId="5ABF55B9" w14:textId="77777777" w:rsidR="00590F9E" w:rsidRDefault="00745046">
      <w:pPr>
        <w:spacing w:line="305" w:lineRule="exact"/>
        <w:ind w:left="747"/>
        <w:rPr>
          <w:sz w:val="27"/>
        </w:rPr>
      </w:pPr>
      <w:r>
        <w:br w:type="column"/>
      </w:r>
      <w:hyperlink r:id="rId698">
        <w:r>
          <w:rPr>
            <w:spacing w:val="-2"/>
            <w:sz w:val="27"/>
          </w:rPr>
          <w:t>(https://enrichenergy.com/video)</w:t>
        </w:r>
      </w:hyperlink>
    </w:p>
    <w:p w14:paraId="79487937"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6C5F191B" w14:textId="77777777" w:rsidR="00590F9E" w:rsidRDefault="001E615D">
      <w:pPr>
        <w:pStyle w:val="BodyText"/>
        <w:spacing w:before="123"/>
        <w:ind w:left="747"/>
      </w:pPr>
      <w:hyperlink r:id="rId699">
        <w:r w:rsidR="00745046">
          <w:t>CSR</w:t>
        </w:r>
      </w:hyperlink>
      <w:r w:rsidR="00745046">
        <w:rPr>
          <w:spacing w:val="-5"/>
        </w:rPr>
        <w:t xml:space="preserve"> </w:t>
      </w:r>
      <w:hyperlink r:id="rId700">
        <w:r w:rsidR="00745046">
          <w:rPr>
            <w:spacing w:val="-2"/>
          </w:rPr>
          <w:t>(https://enrichenergy.com/csr)</w:t>
        </w:r>
      </w:hyperlink>
    </w:p>
    <w:p w14:paraId="175310D4" w14:textId="77777777" w:rsidR="00590F9E" w:rsidRDefault="00745046">
      <w:pPr>
        <w:spacing w:before="123"/>
        <w:ind w:left="710"/>
        <w:rPr>
          <w:sz w:val="18"/>
        </w:rPr>
      </w:pPr>
      <w:r>
        <w:br w:type="column"/>
      </w:r>
      <w:hyperlink r:id="rId701" w:anchor="menu1">
        <w:r>
          <w:rPr>
            <w:spacing w:val="-5"/>
            <w:sz w:val="18"/>
          </w:rPr>
          <w:t>EPC</w:t>
        </w:r>
      </w:hyperlink>
    </w:p>
    <w:p w14:paraId="68B95DC5" w14:textId="77777777" w:rsidR="00590F9E" w:rsidRDefault="00745046">
      <w:pPr>
        <w:pStyle w:val="BodyText"/>
        <w:spacing w:before="124" w:line="139" w:lineRule="auto"/>
        <w:ind w:left="747"/>
        <w:rPr>
          <w:position w:val="-17"/>
          <w:sz w:val="27"/>
        </w:rPr>
      </w:pPr>
      <w:r>
        <w:br w:type="column"/>
      </w:r>
      <w:hyperlink r:id="rId702">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703">
        <w:r>
          <w:rPr>
            <w:w w:val="99"/>
          </w:rPr>
          <w:t>/</w:t>
        </w:r>
        <w:proofErr w:type="spellStart"/>
        <w:r>
          <w:rPr>
            <w:w w:val="99"/>
          </w:rPr>
          <w:t>e</w:t>
        </w:r>
        <w:r>
          <w:rPr>
            <w:spacing w:val="-77"/>
            <w:w w:val="99"/>
          </w:rPr>
          <w:t>n</w:t>
        </w:r>
        <w:proofErr w:type="spellEnd"/>
      </w:hyperlink>
      <w:hyperlink r:id="rId704">
        <w:r>
          <w:rPr>
            <w:w w:val="101"/>
            <w:position w:val="-17"/>
            <w:sz w:val="27"/>
          </w:rPr>
          <w:t>l</w:t>
        </w:r>
        <w:r>
          <w:rPr>
            <w:spacing w:val="-136"/>
            <w:w w:val="101"/>
            <w:position w:val="-17"/>
            <w:sz w:val="27"/>
          </w:rPr>
          <w:t>o</w:t>
        </w:r>
      </w:hyperlink>
      <w:hyperlink r:id="rId705">
        <w:r>
          <w:rPr>
            <w:w w:val="99"/>
          </w:rPr>
          <w:t>d</w:t>
        </w:r>
        <w:r>
          <w:rPr>
            <w:spacing w:val="-23"/>
            <w:w w:val="99"/>
          </w:rPr>
          <w:t>-</w:t>
        </w:r>
      </w:hyperlink>
      <w:hyperlink r:id="rId706">
        <w:r>
          <w:rPr>
            <w:spacing w:val="-10"/>
            <w:position w:val="-17"/>
            <w:sz w:val="27"/>
          </w:rPr>
          <w:t>g</w:t>
        </w:r>
      </w:hyperlink>
    </w:p>
    <w:p w14:paraId="2A4F36B8"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3BF2F6C1" w14:textId="77777777" w:rsidR="00590F9E" w:rsidRDefault="001E615D">
      <w:pPr>
        <w:pStyle w:val="BodyText"/>
        <w:spacing w:before="54" w:line="132" w:lineRule="exact"/>
        <w:ind w:left="747"/>
      </w:pPr>
      <w:hyperlink r:id="rId707">
        <w:r w:rsidR="00745046">
          <w:rPr>
            <w:spacing w:val="-2"/>
          </w:rPr>
          <w:t>Brochures</w:t>
        </w:r>
      </w:hyperlink>
    </w:p>
    <w:p w14:paraId="72F10FA5" w14:textId="77777777" w:rsidR="00590F9E" w:rsidRDefault="00745046">
      <w:pPr>
        <w:pStyle w:val="BodyText"/>
        <w:spacing w:line="186" w:lineRule="exact"/>
        <w:ind w:left="747"/>
        <w:rPr>
          <w:position w:val="3"/>
        </w:rPr>
      </w:pPr>
      <w:r>
        <w:br w:type="column"/>
      </w:r>
      <w:hyperlink r:id="rId708" w:anchor="menu1">
        <w:r>
          <w:rPr>
            <w:spacing w:val="-2"/>
          </w:rPr>
          <w:t>(https://enrichenergy.com/projects/#menu1)</w:t>
        </w:r>
      </w:hyperlink>
      <w:r>
        <w:rPr>
          <w:spacing w:val="63"/>
          <w:w w:val="150"/>
        </w:rPr>
        <w:t xml:space="preserve"> </w:t>
      </w:r>
      <w:hyperlink r:id="rId709">
        <w:r>
          <w:rPr>
            <w:spacing w:val="-2"/>
            <w:position w:val="3"/>
          </w:rPr>
          <w:t>to-end-solutions)</w:t>
        </w:r>
      </w:hyperlink>
    </w:p>
    <w:p w14:paraId="24F21C5D" w14:textId="77777777" w:rsidR="00590F9E" w:rsidRDefault="00590F9E">
      <w:pPr>
        <w:pStyle w:val="BodyText"/>
        <w:spacing w:line="186"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7736D327" w14:textId="77777777" w:rsidR="00590F9E" w:rsidRDefault="001E615D">
      <w:pPr>
        <w:pStyle w:val="BodyText"/>
        <w:spacing w:before="168"/>
        <w:ind w:left="747"/>
      </w:pPr>
      <w:hyperlink r:id="rId710">
        <w:r w:rsidR="00745046">
          <w:rPr>
            <w:spacing w:val="-2"/>
          </w:rPr>
          <w:t>(https://enrichenergy.com/wp-</w:t>
        </w:r>
      </w:hyperlink>
    </w:p>
    <w:p w14:paraId="0D4F884A" w14:textId="77777777" w:rsidR="00590F9E" w:rsidRDefault="00745046">
      <w:pPr>
        <w:spacing w:before="168"/>
        <w:ind w:right="38"/>
        <w:jc w:val="right"/>
        <w:rPr>
          <w:sz w:val="18"/>
        </w:rPr>
      </w:pPr>
      <w:r>
        <w:br w:type="column"/>
      </w:r>
      <w:hyperlink r:id="rId711" w:anchor="menu2">
        <w:r>
          <w:rPr>
            <w:spacing w:val="-5"/>
            <w:sz w:val="18"/>
          </w:rPr>
          <w:t>IPP</w:t>
        </w:r>
      </w:hyperlink>
    </w:p>
    <w:p w14:paraId="3F2C41F2" w14:textId="77777777" w:rsidR="00590F9E" w:rsidRDefault="00745046">
      <w:pPr>
        <w:pStyle w:val="BodyText"/>
        <w:spacing w:before="138"/>
        <w:ind w:left="747"/>
      </w:pPr>
      <w:r>
        <w:br w:type="column"/>
      </w:r>
      <w:hyperlink r:id="rId712">
        <w:r>
          <w:t>Rooftop</w:t>
        </w:r>
        <w:r>
          <w:rPr>
            <w:spacing w:val="-8"/>
          </w:rPr>
          <w:t xml:space="preserve"> </w:t>
        </w:r>
        <w:r>
          <w:rPr>
            <w:spacing w:val="-2"/>
          </w:rPr>
          <w:t>Solutions</w:t>
        </w:r>
      </w:hyperlink>
    </w:p>
    <w:p w14:paraId="1FEAAA32" w14:textId="77777777" w:rsidR="00590F9E" w:rsidRDefault="00745046">
      <w:pPr>
        <w:spacing w:line="304" w:lineRule="exact"/>
        <w:ind w:left="747"/>
        <w:rPr>
          <w:sz w:val="27"/>
        </w:rPr>
      </w:pPr>
      <w:r>
        <w:br w:type="column"/>
      </w:r>
      <w:hyperlink r:id="rId713">
        <w:r>
          <w:rPr>
            <w:spacing w:val="-2"/>
            <w:sz w:val="27"/>
          </w:rPr>
          <w:t>(https://enrichenergy.com/blogs)</w:t>
        </w:r>
      </w:hyperlink>
    </w:p>
    <w:p w14:paraId="08900C5F"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19374193" w14:textId="77777777" w:rsidR="00590F9E" w:rsidRDefault="001E615D">
      <w:pPr>
        <w:pStyle w:val="BodyText"/>
        <w:spacing w:before="93" w:line="102" w:lineRule="exact"/>
        <w:ind w:left="747"/>
      </w:pPr>
      <w:hyperlink r:id="rId714">
        <w:r w:rsidR="00745046">
          <w:rPr>
            <w:spacing w:val="-2"/>
          </w:rPr>
          <w:t>content/uploads/2017/12/Enrich-</w:t>
        </w:r>
      </w:hyperlink>
    </w:p>
    <w:p w14:paraId="77DB6C8E" w14:textId="77777777" w:rsidR="00590F9E" w:rsidRDefault="00745046">
      <w:pPr>
        <w:pStyle w:val="BodyText"/>
        <w:spacing w:before="63" w:line="132" w:lineRule="exact"/>
        <w:ind w:left="747"/>
      </w:pPr>
      <w:r>
        <w:br w:type="column"/>
      </w:r>
      <w:hyperlink r:id="rId715" w:anchor="menu2">
        <w:r>
          <w:rPr>
            <w:spacing w:val="-2"/>
            <w:position w:val="-2"/>
          </w:rPr>
          <w:t>(https://enrichenergy.com/projects/#menu2)</w:t>
        </w:r>
      </w:hyperlink>
      <w:r>
        <w:rPr>
          <w:spacing w:val="55"/>
          <w:w w:val="150"/>
          <w:position w:val="-2"/>
        </w:rPr>
        <w:t xml:space="preserve"> </w:t>
      </w:r>
      <w:hyperlink r:id="rId716">
        <w:r>
          <w:rPr>
            <w:spacing w:val="-2"/>
          </w:rPr>
          <w:t>(https://enrichenergy.com/business_offerings/rooftop-</w:t>
        </w:r>
      </w:hyperlink>
    </w:p>
    <w:p w14:paraId="37E080B8"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3AB6D382" w14:textId="77777777" w:rsidR="00590F9E" w:rsidRDefault="001E615D">
      <w:pPr>
        <w:pStyle w:val="BodyText"/>
        <w:spacing w:before="198" w:line="192" w:lineRule="exact"/>
        <w:ind w:left="747"/>
      </w:pPr>
      <w:hyperlink r:id="rId717">
        <w:r w:rsidR="00745046">
          <w:rPr>
            <w:spacing w:val="-2"/>
          </w:rPr>
          <w:t>Energy_Corp-Brochure_2017.pdf)</w:t>
        </w:r>
      </w:hyperlink>
    </w:p>
    <w:p w14:paraId="12DCF2B4" w14:textId="77777777" w:rsidR="00590F9E" w:rsidRDefault="00745046">
      <w:pPr>
        <w:spacing w:before="21"/>
        <w:rPr>
          <w:sz w:val="18"/>
        </w:rPr>
      </w:pPr>
      <w:r>
        <w:br w:type="column"/>
      </w:r>
    </w:p>
    <w:p w14:paraId="41579A03" w14:textId="77777777" w:rsidR="00590F9E" w:rsidRDefault="001E615D">
      <w:pPr>
        <w:pStyle w:val="BodyText"/>
        <w:spacing w:line="162" w:lineRule="exact"/>
        <w:ind w:left="747"/>
      </w:pPr>
      <w:hyperlink r:id="rId718" w:anchor="menu3">
        <w:r w:rsidR="00745046">
          <w:rPr>
            <w:spacing w:val="-2"/>
          </w:rPr>
          <w:t>Rooftop</w:t>
        </w:r>
      </w:hyperlink>
    </w:p>
    <w:p w14:paraId="58BC4EE3" w14:textId="77777777" w:rsidR="00590F9E" w:rsidRDefault="00745046">
      <w:pPr>
        <w:pStyle w:val="BodyText"/>
        <w:spacing w:before="168"/>
        <w:ind w:left="747"/>
      </w:pPr>
      <w:r>
        <w:br w:type="column"/>
      </w:r>
      <w:hyperlink r:id="rId719">
        <w:r>
          <w:rPr>
            <w:spacing w:val="-2"/>
          </w:rPr>
          <w:t>solutions/)</w:t>
        </w:r>
      </w:hyperlink>
    </w:p>
    <w:p w14:paraId="4B2B4696" w14:textId="77777777" w:rsidR="00590F9E" w:rsidRDefault="00745046">
      <w:pPr>
        <w:pStyle w:val="Heading4"/>
        <w:spacing w:line="305" w:lineRule="exact"/>
      </w:pPr>
      <w:r>
        <w:br w:type="column"/>
      </w:r>
      <w:hyperlink r:id="rId720">
        <w:r>
          <w:rPr>
            <w:spacing w:val="-2"/>
          </w:rPr>
          <w:t>Careers</w:t>
        </w:r>
      </w:hyperlink>
    </w:p>
    <w:p w14:paraId="563FC674"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67AD2170"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72160" behindDoc="0" locked="0" layoutInCell="1" allowOverlap="1" wp14:anchorId="51868BA8" wp14:editId="31A89681">
                <wp:simplePos x="0" y="0"/>
                <wp:positionH relativeFrom="page">
                  <wp:posOffset>1019174</wp:posOffset>
                </wp:positionH>
                <wp:positionV relativeFrom="paragraph">
                  <wp:posOffset>128752</wp:posOffset>
                </wp:positionV>
                <wp:extent cx="285750" cy="285750"/>
                <wp:effectExtent l="0" t="0" r="0" b="0"/>
                <wp:wrapNone/>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209" name="Graphic 209">
                          <a:hlinkClick r:id="rId379"/>
                        </wps:cNvPr>
                        <wps:cNvSpPr/>
                        <wps:spPr>
                          <a:xfrm>
                            <a:off x="4762" y="4762"/>
                            <a:ext cx="276225" cy="276225"/>
                          </a:xfrm>
                          <a:custGeom>
                            <a:avLst/>
                            <a:gdLst/>
                            <a:ahLst/>
                            <a:cxnLst/>
                            <a:rect l="l" t="t" r="r" b="b"/>
                            <a:pathLst>
                              <a:path w="276225" h="276225">
                                <a:moveTo>
                                  <a:pt x="276224" y="138112"/>
                                </a:moveTo>
                                <a:lnTo>
                                  <a:pt x="270279" y="178204"/>
                                </a:lnTo>
                                <a:lnTo>
                                  <a:pt x="252948" y="214842"/>
                                </a:lnTo>
                                <a:lnTo>
                                  <a:pt x="225730" y="244875"/>
                                </a:lnTo>
                                <a:lnTo>
                                  <a:pt x="190965" y="265710"/>
                                </a:lnTo>
                                <a:lnTo>
                                  <a:pt x="151649" y="275560"/>
                                </a:lnTo>
                                <a:lnTo>
                                  <a:pt x="138112" y="276224"/>
                                </a:lnTo>
                                <a:lnTo>
                                  <a:pt x="131327" y="276058"/>
                                </a:lnTo>
                                <a:lnTo>
                                  <a:pt x="91591" y="268153"/>
                                </a:lnTo>
                                <a:lnTo>
                                  <a:pt x="55831" y="249040"/>
                                </a:lnTo>
                                <a:lnTo>
                                  <a:pt x="27183" y="220392"/>
                                </a:lnTo>
                                <a:lnTo>
                                  <a:pt x="8069" y="184633"/>
                                </a:lnTo>
                                <a:lnTo>
                                  <a:pt x="165" y="144897"/>
                                </a:lnTo>
                                <a:lnTo>
                                  <a:pt x="0" y="138112"/>
                                </a:lnTo>
                                <a:lnTo>
                                  <a:pt x="165" y="131327"/>
                                </a:lnTo>
                                <a:lnTo>
                                  <a:pt x="8069" y="91589"/>
                                </a:lnTo>
                                <a:lnTo>
                                  <a:pt x="27183" y="55831"/>
                                </a:lnTo>
                                <a:lnTo>
                                  <a:pt x="55831" y="27183"/>
                                </a:lnTo>
                                <a:lnTo>
                                  <a:pt x="91591" y="8069"/>
                                </a:lnTo>
                                <a:lnTo>
                                  <a:pt x="131327" y="165"/>
                                </a:lnTo>
                                <a:lnTo>
                                  <a:pt x="138112" y="0"/>
                                </a:lnTo>
                                <a:lnTo>
                                  <a:pt x="144897" y="165"/>
                                </a:lnTo>
                                <a:lnTo>
                                  <a:pt x="184633" y="8069"/>
                                </a:lnTo>
                                <a:lnTo>
                                  <a:pt x="220393" y="27183"/>
                                </a:lnTo>
                                <a:lnTo>
                                  <a:pt x="249041" y="55831"/>
                                </a:lnTo>
                                <a:lnTo>
                                  <a:pt x="268155" y="91589"/>
                                </a:lnTo>
                                <a:lnTo>
                                  <a:pt x="276059" y="131327"/>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10" name="Image 210">
                            <a:hlinkClick r:id="rId379"/>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7D9F0BF4" id="Group 208" o:spid="_x0000_s1026" style="position:absolute;margin-left:80.25pt;margin-top:10.15pt;width:22.5pt;height:22.5pt;z-index:15772160;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">
                <v:shape id="Graphic 209"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" o:button="t" path="m276224,138112r-5945,40092l252948,214842r-27218,30033l190965,265710r-39316,9850l138112,276224r-6785,-166l91591,268153,55831,249040,27183,220392,8069,184633,165,144897,,138112r165,-6785l8069,91589,27183,55831,55831,27183,91591,8069,131327,165,138112,r6785,165l184633,8069r35760,19114l249041,55831r19114,35758l276059,131327r165,6785xe" filled="f" strokecolor="gray" strokeweight=".26456mm">
                  <v:fill o:detectmouseclick="t"/>
                  <v:path arrowok="t"/>
                </v:shape>
                <v:shape id="Image 210"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" o:button="t">
                  <v:fill o:detectmouseclick="t"/>
                  <v:imagedata r:id="rId253" o:title=""/>
                </v:shape>
                <w10:wrap anchorx="page"/>
              </v:group>
            </w:pict>
          </mc:Fallback>
        </mc:AlternateContent>
      </w:r>
      <w:hyperlink r:id="rId721" w:anchor="menu3">
        <w:r>
          <w:t>(https://enrichenergy.com/projects/#menu3)</w:t>
        </w:r>
      </w:hyperlink>
      <w:r>
        <w:rPr>
          <w:spacing w:val="24"/>
        </w:rPr>
        <w:t xml:space="preserve"> </w:t>
      </w:r>
      <w:hyperlink r:id="rId722">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77E8A298" w14:textId="77777777" w:rsidR="00590F9E" w:rsidRDefault="00745046">
      <w:pPr>
        <w:spacing w:line="305" w:lineRule="exact"/>
        <w:ind w:left="2245"/>
        <w:rPr>
          <w:sz w:val="27"/>
        </w:rPr>
      </w:pPr>
      <w:r>
        <w:br w:type="column"/>
      </w:r>
      <w:hyperlink r:id="rId723">
        <w:r>
          <w:rPr>
            <w:spacing w:val="-2"/>
            <w:sz w:val="27"/>
          </w:rPr>
          <w:t>(https://enrichenergy.com/career)</w:t>
        </w:r>
      </w:hyperlink>
    </w:p>
    <w:p w14:paraId="32B2AA6A"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0B406E77" w14:textId="77777777" w:rsidR="00590F9E" w:rsidRDefault="00590F9E">
      <w:pPr>
        <w:pStyle w:val="BodyText"/>
        <w:spacing w:before="93"/>
        <w:rPr>
          <w:sz w:val="21"/>
        </w:rPr>
      </w:pPr>
    </w:p>
    <w:p w14:paraId="41DA896C" w14:textId="77777777" w:rsidR="00590F9E" w:rsidRDefault="001E615D">
      <w:pPr>
        <w:ind w:left="747"/>
        <w:rPr>
          <w:sz w:val="21"/>
        </w:rPr>
      </w:pPr>
      <w:hyperlink r:id="rId724">
        <w:r w:rsidR="00745046">
          <w:rPr>
            <w:spacing w:val="-2"/>
            <w:sz w:val="21"/>
          </w:rPr>
          <w:t>(https://www.linkedin.com/company/9316416/)</w:t>
        </w:r>
      </w:hyperlink>
    </w:p>
    <w:p w14:paraId="77D6C4EE" w14:textId="77777777" w:rsidR="00590F9E" w:rsidRDefault="00745046">
      <w:pPr>
        <w:pStyle w:val="BodyText"/>
        <w:spacing w:before="63" w:line="348" w:lineRule="auto"/>
        <w:ind w:left="747" w:right="3192"/>
      </w:pPr>
      <w:r>
        <w:br w:type="column"/>
      </w:r>
      <w:hyperlink r:id="rId725">
        <w:r>
          <w:rPr>
            <w:spacing w:val="-2"/>
          </w:rPr>
          <w:t>(https://enrichenergy.com/business_offerings/om-</w:t>
        </w:r>
      </w:hyperlink>
      <w:r>
        <w:rPr>
          <w:spacing w:val="-2"/>
        </w:rPr>
        <w:t xml:space="preserve"> </w:t>
      </w:r>
      <w:hyperlink r:id="rId726">
        <w:r>
          <w:rPr>
            <w:spacing w:val="-2"/>
          </w:rPr>
          <w:t>services/)</w:t>
        </w:r>
      </w:hyperlink>
    </w:p>
    <w:p w14:paraId="054DD05B" w14:textId="77777777" w:rsidR="00590F9E" w:rsidRDefault="001E615D">
      <w:pPr>
        <w:pStyle w:val="BodyText"/>
        <w:spacing w:before="29" w:line="360" w:lineRule="auto"/>
        <w:ind w:left="747" w:right="2928"/>
      </w:pPr>
      <w:hyperlink r:id="rId727">
        <w:r w:rsidR="00745046">
          <w:t>Energy Storage</w:t>
        </w:r>
      </w:hyperlink>
      <w:r w:rsidR="00745046">
        <w:t xml:space="preserve"> </w:t>
      </w:r>
      <w:hyperlink r:id="rId728">
        <w:r w:rsidR="00745046">
          <w:rPr>
            <w:spacing w:val="-2"/>
          </w:rPr>
          <w:t>(https://enrichenergy.com/business_offerings/energystorage/)</w:t>
        </w:r>
      </w:hyperlink>
      <w:r w:rsidR="00745046">
        <w:rPr>
          <w:spacing w:val="-2"/>
        </w:rPr>
        <w:t xml:space="preserve"> </w:t>
      </w:r>
      <w:hyperlink r:id="rId729">
        <w:r w:rsidR="00745046">
          <w:t>Value Added Services</w:t>
        </w:r>
      </w:hyperlink>
      <w:r w:rsidR="00745046">
        <w:t xml:space="preserve"> </w:t>
      </w:r>
      <w:hyperlink r:id="rId730">
        <w:r w:rsidR="00745046">
          <w:rPr>
            <w:spacing w:val="-2"/>
          </w:rPr>
          <w:t>(https://enrichenergy.com/business_offerings/value-</w:t>
        </w:r>
      </w:hyperlink>
    </w:p>
    <w:p w14:paraId="153EEA22" w14:textId="77777777" w:rsidR="00590F9E" w:rsidRDefault="001E615D">
      <w:pPr>
        <w:pStyle w:val="BodyText"/>
        <w:spacing w:line="195" w:lineRule="exact"/>
        <w:ind w:left="747"/>
      </w:pPr>
      <w:hyperlink r:id="rId731">
        <w:r w:rsidR="00745046">
          <w:rPr>
            <w:spacing w:val="-2"/>
          </w:rPr>
          <w:t>added-services/)</w:t>
        </w:r>
      </w:hyperlink>
    </w:p>
    <w:p w14:paraId="29A8E13C"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4ED58E31" w14:textId="77777777" w:rsidR="00590F9E" w:rsidRDefault="00590F9E">
      <w:pPr>
        <w:pStyle w:val="BodyText"/>
      </w:pPr>
    </w:p>
    <w:p w14:paraId="71BCCE02" w14:textId="77777777" w:rsidR="00590F9E" w:rsidRDefault="00590F9E">
      <w:pPr>
        <w:pStyle w:val="BodyText"/>
      </w:pPr>
    </w:p>
    <w:p w14:paraId="73380541" w14:textId="77777777" w:rsidR="00590F9E" w:rsidRDefault="00590F9E">
      <w:pPr>
        <w:pStyle w:val="BodyText"/>
      </w:pPr>
    </w:p>
    <w:p w14:paraId="472E896C" w14:textId="77777777" w:rsidR="00590F9E" w:rsidRDefault="00590F9E">
      <w:pPr>
        <w:pStyle w:val="BodyText"/>
      </w:pPr>
    </w:p>
    <w:p w14:paraId="5F5AC2FC" w14:textId="77777777" w:rsidR="00590F9E" w:rsidRDefault="00590F9E">
      <w:pPr>
        <w:pStyle w:val="BodyText"/>
        <w:spacing w:before="108"/>
      </w:pPr>
    </w:p>
    <w:p w14:paraId="37F713B7" w14:textId="77777777" w:rsidR="00590F9E" w:rsidRDefault="001E615D">
      <w:pPr>
        <w:pStyle w:val="BodyText"/>
        <w:tabs>
          <w:tab w:val="left" w:pos="5356"/>
          <w:tab w:val="left" w:pos="9586"/>
        </w:tabs>
        <w:ind w:left="522"/>
      </w:pPr>
      <w:hyperlink r:id="rId732">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733">
        <w:r w:rsidR="00745046">
          <w:t>Disclaimer</w:t>
        </w:r>
        <w:r w:rsidR="00745046">
          <w:rPr>
            <w:spacing w:val="-10"/>
          </w:rPr>
          <w:t xml:space="preserve"> </w:t>
        </w:r>
        <w:r w:rsidR="00745046">
          <w:rPr>
            <w:spacing w:val="-2"/>
          </w:rPr>
          <w:t>(https://enrichenergy.com/disclaimer)</w:t>
        </w:r>
      </w:hyperlink>
      <w:r w:rsidR="00745046">
        <w:tab/>
      </w:r>
      <w:hyperlink r:id="rId734">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1CBC28FA" w14:textId="77777777" w:rsidR="00590F9E" w:rsidRDefault="001E615D">
      <w:pPr>
        <w:pStyle w:val="BodyText"/>
        <w:spacing w:before="94"/>
        <w:ind w:left="8603"/>
      </w:pPr>
      <w:hyperlink r:id="rId735">
        <w:r w:rsidR="00745046">
          <w:t>Copyright</w:t>
        </w:r>
        <w:r w:rsidR="00745046">
          <w:rPr>
            <w:spacing w:val="-13"/>
          </w:rPr>
          <w:t xml:space="preserve"> </w:t>
        </w:r>
        <w:r w:rsidR="00745046">
          <w:t>2018</w:t>
        </w:r>
      </w:hyperlink>
      <w:r w:rsidR="00745046">
        <w:rPr>
          <w:spacing w:val="-12"/>
        </w:rPr>
        <w:t xml:space="preserve"> </w:t>
      </w:r>
      <w:hyperlink r:id="rId736">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797CBBF5"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4143AE99"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73696" behindDoc="0" locked="0" layoutInCell="1" allowOverlap="1" wp14:anchorId="2BA2B0FA" wp14:editId="1B6C1FB2">
                <wp:simplePos x="0" y="0"/>
                <wp:positionH relativeFrom="page">
                  <wp:posOffset>10380395</wp:posOffset>
                </wp:positionH>
                <wp:positionV relativeFrom="page">
                  <wp:posOffset>4652391</wp:posOffset>
                </wp:positionV>
                <wp:extent cx="174625" cy="721995"/>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0B0ADC6C"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2BA2B0FA" id="Textbox 211" o:spid="_x0000_s1172" type="#_x0000_t202" style="position:absolute;margin-left:817.35pt;margin-top:366.35pt;width:13.75pt;height:56.85pt;z-index:1577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" filled="f" stroked="f">
                <v:path arrowok="t"/>
                <v:textbox style="layout-flow:vertical;mso-layout-flow-alt:bottom-to-top" inset="0,0,0,0">
                  <w:txbxContent>
                    <w:p w14:paraId="0B0ADC6C"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p>
    <w:p w14:paraId="5C8E0284" w14:textId="77777777" w:rsidR="00590F9E" w:rsidRDefault="00590F9E">
      <w:pPr>
        <w:pStyle w:val="BodyText"/>
        <w:spacing w:before="2"/>
        <w:rPr>
          <w:sz w:val="54"/>
        </w:rPr>
      </w:pPr>
    </w:p>
    <w:p w14:paraId="4F03611D" w14:textId="77777777" w:rsidR="00590F9E" w:rsidRDefault="00745046">
      <w:pPr>
        <w:pStyle w:val="Heading1"/>
      </w:pPr>
      <w:r>
        <w:t xml:space="preserve">Business </w:t>
      </w:r>
      <w:r>
        <w:rPr>
          <w:spacing w:val="-2"/>
        </w:rPr>
        <w:t>Offerings</w:t>
      </w:r>
    </w:p>
    <w:p w14:paraId="4FB1633C" w14:textId="77777777" w:rsidR="00590F9E" w:rsidRDefault="00590F9E">
      <w:pPr>
        <w:pStyle w:val="BodyText"/>
        <w:rPr>
          <w:sz w:val="45"/>
        </w:rPr>
      </w:pPr>
    </w:p>
    <w:p w14:paraId="6338DC7F" w14:textId="77777777" w:rsidR="00590F9E" w:rsidRDefault="00590F9E">
      <w:pPr>
        <w:pStyle w:val="BodyText"/>
        <w:rPr>
          <w:sz w:val="45"/>
        </w:rPr>
      </w:pPr>
    </w:p>
    <w:p w14:paraId="176FDCF7" w14:textId="77777777" w:rsidR="00590F9E" w:rsidRDefault="00590F9E">
      <w:pPr>
        <w:pStyle w:val="BodyText"/>
        <w:spacing w:before="461"/>
        <w:rPr>
          <w:sz w:val="45"/>
        </w:rPr>
      </w:pPr>
    </w:p>
    <w:p w14:paraId="397CA7A1" w14:textId="77777777" w:rsidR="00590F9E" w:rsidRDefault="00745046">
      <w:pPr>
        <w:pStyle w:val="Heading2"/>
      </w:pPr>
      <w:r>
        <w:rPr>
          <w:noProof/>
          <w:lang w:val="en-IN" w:eastAsia="en-IN"/>
        </w:rPr>
        <w:drawing>
          <wp:anchor distT="0" distB="0" distL="0" distR="0" simplePos="0" relativeHeight="15773184" behindDoc="0" locked="0" layoutInCell="1" allowOverlap="1" wp14:anchorId="1E089DF9" wp14:editId="4BA116AC">
            <wp:simplePos x="0" y="0"/>
            <wp:positionH relativeFrom="page">
              <wp:posOffset>733424</wp:posOffset>
            </wp:positionH>
            <wp:positionV relativeFrom="paragraph">
              <wp:posOffset>11170</wp:posOffset>
            </wp:positionV>
            <wp:extent cx="4476749" cy="3362324"/>
            <wp:effectExtent l="0" t="0" r="0" b="0"/>
            <wp:wrapNone/>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737" cstate="print"/>
                    <a:stretch>
                      <a:fillRect/>
                    </a:stretch>
                  </pic:blipFill>
                  <pic:spPr>
                    <a:xfrm>
                      <a:off x="0" y="0"/>
                      <a:ext cx="4476749" cy="3362324"/>
                    </a:xfrm>
                    <a:prstGeom prst="rect">
                      <a:avLst/>
                    </a:prstGeom>
                  </pic:spPr>
                </pic:pic>
              </a:graphicData>
            </a:graphic>
          </wp:anchor>
        </w:drawing>
      </w:r>
      <w:r>
        <w:t xml:space="preserve">End to End </w:t>
      </w:r>
      <w:r>
        <w:rPr>
          <w:spacing w:val="-2"/>
        </w:rPr>
        <w:t>Solutions</w:t>
      </w:r>
    </w:p>
    <w:p w14:paraId="7E37924B" w14:textId="77777777" w:rsidR="00590F9E" w:rsidRDefault="00745046">
      <w:pPr>
        <w:pStyle w:val="BodyText"/>
        <w:spacing w:before="4"/>
      </w:pPr>
      <w:r>
        <w:rPr>
          <w:noProof/>
          <w:lang w:val="en-IN" w:eastAsia="en-IN"/>
        </w:rPr>
        <mc:AlternateContent>
          <mc:Choice Requires="wps">
            <w:drawing>
              <wp:anchor distT="0" distB="0" distL="0" distR="0" simplePos="0" relativeHeight="487631872" behindDoc="1" locked="0" layoutInCell="1" allowOverlap="1" wp14:anchorId="7DEFADAE" wp14:editId="6EE6ED4F">
                <wp:simplePos x="0" y="0"/>
                <wp:positionH relativeFrom="page">
                  <wp:posOffset>5495924</wp:posOffset>
                </wp:positionH>
                <wp:positionV relativeFrom="paragraph">
                  <wp:posOffset>149310</wp:posOffset>
                </wp:positionV>
                <wp:extent cx="476250" cy="28575"/>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28575"/>
                        </a:xfrm>
                        <a:custGeom>
                          <a:avLst/>
                          <a:gdLst/>
                          <a:ahLst/>
                          <a:cxnLst/>
                          <a:rect l="l" t="t" r="r" b="b"/>
                          <a:pathLst>
                            <a:path w="476250" h="28575">
                              <a:moveTo>
                                <a:pt x="476249" y="28574"/>
                              </a:moveTo>
                              <a:lnTo>
                                <a:pt x="0" y="28574"/>
                              </a:lnTo>
                              <a:lnTo>
                                <a:pt x="0" y="0"/>
                              </a:lnTo>
                              <a:lnTo>
                                <a:pt x="476249" y="0"/>
                              </a:lnTo>
                              <a:lnTo>
                                <a:pt x="476249" y="28574"/>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3BB1282C" id="Graphic 213" o:spid="_x0000_s1026" style="position:absolute;margin-left:432.75pt;margin-top:11.75pt;width:37.5pt;height:2.25pt;z-index:-15684608;visibility:visible;mso-wrap-style:square;mso-wrap-distance-left:0;mso-wrap-distance-top:0;mso-wrap-distance-right:0;mso-wrap-distance-bottom:0;mso-position-horizontal:absolute;mso-position-horizontal-relative:page;mso-position-vertical:absolute;mso-position-vertical-relative:text;v-text-anchor:top" coordsize="476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" path="m476249,28574l,28574,,,476249,r,28574xe" fillcolor="#ff4d00" stroked="f">
                <v:path arrowok="t"/>
                <w10:wrap type="topAndBottom" anchorx="page"/>
              </v:shape>
            </w:pict>
          </mc:Fallback>
        </mc:AlternateContent>
      </w:r>
    </w:p>
    <w:p w14:paraId="34F43A0A" w14:textId="77777777" w:rsidR="00590F9E" w:rsidRDefault="00745046">
      <w:pPr>
        <w:spacing w:before="193" w:line="297" w:lineRule="auto"/>
        <w:ind w:left="7797" w:right="713"/>
        <w:jc w:val="both"/>
        <w:rPr>
          <w:sz w:val="21"/>
        </w:rPr>
      </w:pPr>
      <w:r>
        <w:rPr>
          <w:sz w:val="21"/>
        </w:rPr>
        <w:t>Enrich’s adaptable End to End solutions through self and its associate companies in solar photovoltaic (PV) energy solutions, enable Customers</w:t>
      </w:r>
      <w:r>
        <w:rPr>
          <w:spacing w:val="80"/>
          <w:sz w:val="21"/>
        </w:rPr>
        <w:t xml:space="preserve"> </w:t>
      </w:r>
      <w:r>
        <w:rPr>
          <w:sz w:val="21"/>
        </w:rPr>
        <w:t>to generate clean and affordable energy, with low maintenance, tailored to the needs of the project and environment. Enrich manages complete Solar energy project from early stages of development to securing financing, approvals to bringing the project to fruition and maintaining its optimal maintenance for best investment returns. Thus making going solar an effortless experience for the Customer.</w:t>
      </w:r>
    </w:p>
    <w:p w14:paraId="18634F9A" w14:textId="77777777" w:rsidR="00590F9E" w:rsidRDefault="00745046">
      <w:pPr>
        <w:spacing w:before="154"/>
        <w:ind w:left="7797"/>
        <w:rPr>
          <w:sz w:val="21"/>
        </w:rPr>
      </w:pPr>
      <w:r>
        <w:rPr>
          <w:sz w:val="21"/>
        </w:rPr>
        <w:t xml:space="preserve">Solar PV Energy </w:t>
      </w:r>
      <w:proofErr w:type="gramStart"/>
      <w:r>
        <w:rPr>
          <w:sz w:val="21"/>
        </w:rPr>
        <w:t xml:space="preserve">Solutions </w:t>
      </w:r>
      <w:r>
        <w:rPr>
          <w:spacing w:val="-10"/>
          <w:sz w:val="21"/>
        </w:rPr>
        <w:t>:</w:t>
      </w:r>
      <w:proofErr w:type="gramEnd"/>
    </w:p>
    <w:p w14:paraId="34F182BD" w14:textId="77777777" w:rsidR="00590F9E" w:rsidRDefault="00745046">
      <w:pPr>
        <w:pStyle w:val="ListParagraph"/>
        <w:numPr>
          <w:ilvl w:val="0"/>
          <w:numId w:val="2"/>
        </w:numPr>
        <w:tabs>
          <w:tab w:val="left" w:pos="7925"/>
        </w:tabs>
        <w:spacing w:before="59"/>
        <w:ind w:hanging="128"/>
        <w:rPr>
          <w:sz w:val="21"/>
        </w:rPr>
      </w:pPr>
      <w:r>
        <w:rPr>
          <w:sz w:val="21"/>
        </w:rPr>
        <w:t xml:space="preserve">Solar resource </w:t>
      </w:r>
      <w:r>
        <w:rPr>
          <w:spacing w:val="-2"/>
          <w:sz w:val="21"/>
        </w:rPr>
        <w:t>estimation</w:t>
      </w:r>
    </w:p>
    <w:p w14:paraId="3031648D" w14:textId="77777777" w:rsidR="00590F9E" w:rsidRDefault="00745046">
      <w:pPr>
        <w:pStyle w:val="ListParagraph"/>
        <w:numPr>
          <w:ilvl w:val="0"/>
          <w:numId w:val="2"/>
        </w:numPr>
        <w:tabs>
          <w:tab w:val="left" w:pos="7925"/>
        </w:tabs>
        <w:ind w:hanging="128"/>
        <w:rPr>
          <w:sz w:val="21"/>
        </w:rPr>
      </w:pPr>
      <w:r>
        <w:rPr>
          <w:sz w:val="21"/>
        </w:rPr>
        <w:t xml:space="preserve">Project Development &amp; </w:t>
      </w:r>
      <w:r>
        <w:rPr>
          <w:spacing w:val="-2"/>
          <w:sz w:val="21"/>
        </w:rPr>
        <w:t>Design</w:t>
      </w:r>
    </w:p>
    <w:p w14:paraId="71EB5188" w14:textId="77777777" w:rsidR="00590F9E" w:rsidRDefault="00745046">
      <w:pPr>
        <w:pStyle w:val="ListParagraph"/>
        <w:numPr>
          <w:ilvl w:val="0"/>
          <w:numId w:val="2"/>
        </w:numPr>
        <w:tabs>
          <w:tab w:val="left" w:pos="7925"/>
        </w:tabs>
        <w:spacing w:before="59"/>
        <w:ind w:hanging="128"/>
        <w:rPr>
          <w:sz w:val="21"/>
        </w:rPr>
      </w:pPr>
      <w:r>
        <w:rPr>
          <w:spacing w:val="-2"/>
          <w:sz w:val="21"/>
        </w:rPr>
        <w:t>Financing</w:t>
      </w:r>
    </w:p>
    <w:p w14:paraId="6BA3C637" w14:textId="77777777" w:rsidR="00590F9E" w:rsidRDefault="00745046">
      <w:pPr>
        <w:pStyle w:val="ListParagraph"/>
        <w:numPr>
          <w:ilvl w:val="0"/>
          <w:numId w:val="2"/>
        </w:numPr>
        <w:tabs>
          <w:tab w:val="left" w:pos="7925"/>
        </w:tabs>
        <w:ind w:hanging="128"/>
        <w:rPr>
          <w:sz w:val="21"/>
        </w:rPr>
      </w:pPr>
      <w:r>
        <w:rPr>
          <w:sz w:val="21"/>
        </w:rPr>
        <w:t xml:space="preserve">Engineering, Procurement, Construction </w:t>
      </w:r>
      <w:r>
        <w:rPr>
          <w:spacing w:val="-2"/>
          <w:sz w:val="21"/>
        </w:rPr>
        <w:t>(EPC)</w:t>
      </w:r>
    </w:p>
    <w:p w14:paraId="04F816E8" w14:textId="77777777" w:rsidR="00590F9E" w:rsidRDefault="00745046">
      <w:pPr>
        <w:pStyle w:val="ListParagraph"/>
        <w:numPr>
          <w:ilvl w:val="0"/>
          <w:numId w:val="2"/>
        </w:numPr>
        <w:tabs>
          <w:tab w:val="left" w:pos="7913"/>
        </w:tabs>
        <w:spacing w:before="59"/>
        <w:ind w:left="7913" w:hanging="116"/>
        <w:rPr>
          <w:sz w:val="21"/>
        </w:rPr>
      </w:pPr>
      <w:r>
        <w:rPr>
          <w:sz w:val="21"/>
        </w:rPr>
        <w:t xml:space="preserve">Approvals &amp; </w:t>
      </w:r>
      <w:r>
        <w:rPr>
          <w:spacing w:val="-2"/>
          <w:sz w:val="21"/>
        </w:rPr>
        <w:t>Permits</w:t>
      </w:r>
    </w:p>
    <w:p w14:paraId="3C937D8D" w14:textId="77777777" w:rsidR="00590F9E" w:rsidRDefault="00745046">
      <w:pPr>
        <w:pStyle w:val="ListParagraph"/>
        <w:numPr>
          <w:ilvl w:val="0"/>
          <w:numId w:val="2"/>
        </w:numPr>
        <w:tabs>
          <w:tab w:val="left" w:pos="7921"/>
        </w:tabs>
        <w:ind w:left="7921" w:hanging="124"/>
        <w:rPr>
          <w:sz w:val="21"/>
        </w:rPr>
      </w:pPr>
      <w:r>
        <w:rPr>
          <w:spacing w:val="-2"/>
          <w:sz w:val="21"/>
        </w:rPr>
        <w:t>Testing</w:t>
      </w:r>
    </w:p>
    <w:p w14:paraId="014457B4" w14:textId="77777777" w:rsidR="00590F9E" w:rsidRDefault="00590F9E">
      <w:pPr>
        <w:pStyle w:val="ListParagraph"/>
        <w:rPr>
          <w:sz w:val="21"/>
        </w:rPr>
        <w:sectPr w:rsidR="00590F9E">
          <w:pgSz w:w="16840" w:h="11900" w:orient="landscape"/>
          <w:pgMar w:top="1320" w:right="425" w:bottom="280" w:left="850" w:header="720" w:footer="720" w:gutter="0"/>
          <w:cols w:space="720"/>
        </w:sectPr>
      </w:pPr>
    </w:p>
    <w:p w14:paraId="35E540D3" w14:textId="77777777" w:rsidR="00590F9E" w:rsidRDefault="00745046">
      <w:pPr>
        <w:pStyle w:val="ListParagraph"/>
        <w:numPr>
          <w:ilvl w:val="0"/>
          <w:numId w:val="2"/>
        </w:numPr>
        <w:tabs>
          <w:tab w:val="left" w:pos="425"/>
        </w:tabs>
        <w:spacing w:before="74"/>
        <w:ind w:left="425" w:hanging="128"/>
        <w:rPr>
          <w:sz w:val="21"/>
        </w:rPr>
      </w:pPr>
      <w:r>
        <w:rPr>
          <w:spacing w:val="-2"/>
          <w:sz w:val="21"/>
        </w:rPr>
        <w:lastRenderedPageBreak/>
        <w:t>Commissioning</w:t>
      </w:r>
    </w:p>
    <w:p w14:paraId="36F4AD7B" w14:textId="77777777" w:rsidR="00590F9E" w:rsidRDefault="00745046">
      <w:pPr>
        <w:pStyle w:val="ListParagraph"/>
        <w:numPr>
          <w:ilvl w:val="0"/>
          <w:numId w:val="2"/>
        </w:numPr>
        <w:tabs>
          <w:tab w:val="left" w:pos="425"/>
        </w:tabs>
        <w:ind w:left="425" w:hanging="128"/>
        <w:rPr>
          <w:sz w:val="21"/>
        </w:rPr>
      </w:pPr>
      <w:r>
        <w:rPr>
          <w:spacing w:val="-2"/>
          <w:sz w:val="21"/>
        </w:rPr>
        <w:t>Monitoring</w:t>
      </w:r>
    </w:p>
    <w:p w14:paraId="63B009EB" w14:textId="77777777" w:rsidR="00590F9E" w:rsidRDefault="00745046">
      <w:pPr>
        <w:pStyle w:val="ListParagraph"/>
        <w:numPr>
          <w:ilvl w:val="0"/>
          <w:numId w:val="2"/>
        </w:numPr>
        <w:tabs>
          <w:tab w:val="left" w:pos="425"/>
        </w:tabs>
        <w:spacing w:before="59"/>
        <w:ind w:left="425" w:hanging="128"/>
        <w:rPr>
          <w:sz w:val="21"/>
        </w:rPr>
      </w:pPr>
      <w:r>
        <w:rPr>
          <w:sz w:val="21"/>
        </w:rPr>
        <w:t xml:space="preserve">Operation and Maintenance </w:t>
      </w:r>
      <w:r>
        <w:rPr>
          <w:spacing w:val="-2"/>
          <w:sz w:val="21"/>
        </w:rPr>
        <w:t>(O&amp;M)</w:t>
      </w:r>
    </w:p>
    <w:p w14:paraId="73796C16" w14:textId="77777777" w:rsidR="00590F9E" w:rsidRDefault="00745046">
      <w:pPr>
        <w:spacing w:before="208" w:line="297" w:lineRule="auto"/>
        <w:ind w:left="297" w:right="8214"/>
        <w:rPr>
          <w:sz w:val="21"/>
        </w:rPr>
      </w:pPr>
      <w:r>
        <w:rPr>
          <w:sz w:val="21"/>
        </w:rPr>
        <w:t>Enrich</w:t>
      </w:r>
      <w:r>
        <w:rPr>
          <w:spacing w:val="37"/>
          <w:sz w:val="21"/>
        </w:rPr>
        <w:t xml:space="preserve"> </w:t>
      </w:r>
      <w:r>
        <w:rPr>
          <w:sz w:val="21"/>
        </w:rPr>
        <w:t>maintains</w:t>
      </w:r>
      <w:r>
        <w:rPr>
          <w:spacing w:val="37"/>
          <w:sz w:val="21"/>
        </w:rPr>
        <w:t xml:space="preserve"> </w:t>
      </w:r>
      <w:r>
        <w:rPr>
          <w:sz w:val="21"/>
        </w:rPr>
        <w:t>a</w:t>
      </w:r>
      <w:r>
        <w:rPr>
          <w:spacing w:val="37"/>
          <w:sz w:val="21"/>
        </w:rPr>
        <w:t xml:space="preserve"> </w:t>
      </w:r>
      <w:r>
        <w:rPr>
          <w:sz w:val="21"/>
        </w:rPr>
        <w:t>strong</w:t>
      </w:r>
      <w:r>
        <w:rPr>
          <w:spacing w:val="37"/>
          <w:sz w:val="21"/>
        </w:rPr>
        <w:t xml:space="preserve"> </w:t>
      </w:r>
      <w:r>
        <w:rPr>
          <w:sz w:val="21"/>
        </w:rPr>
        <w:t>commitment</w:t>
      </w:r>
      <w:r>
        <w:rPr>
          <w:spacing w:val="37"/>
          <w:sz w:val="21"/>
        </w:rPr>
        <w:t xml:space="preserve"> </w:t>
      </w:r>
      <w:r>
        <w:rPr>
          <w:sz w:val="21"/>
        </w:rPr>
        <w:t>to</w:t>
      </w:r>
      <w:r>
        <w:rPr>
          <w:spacing w:val="37"/>
          <w:sz w:val="21"/>
        </w:rPr>
        <w:t xml:space="preserve"> </w:t>
      </w:r>
      <w:r>
        <w:rPr>
          <w:sz w:val="21"/>
        </w:rPr>
        <w:t>each</w:t>
      </w:r>
      <w:r>
        <w:rPr>
          <w:spacing w:val="37"/>
          <w:sz w:val="21"/>
        </w:rPr>
        <w:t xml:space="preserve"> </w:t>
      </w:r>
      <w:r>
        <w:rPr>
          <w:sz w:val="21"/>
        </w:rPr>
        <w:t>Customer</w:t>
      </w:r>
      <w:r>
        <w:rPr>
          <w:spacing w:val="37"/>
          <w:sz w:val="21"/>
        </w:rPr>
        <w:t xml:space="preserve"> </w:t>
      </w:r>
      <w:r>
        <w:rPr>
          <w:sz w:val="21"/>
        </w:rPr>
        <w:t>and</w:t>
      </w:r>
      <w:r>
        <w:rPr>
          <w:spacing w:val="37"/>
          <w:sz w:val="21"/>
        </w:rPr>
        <w:t xml:space="preserve"> </w:t>
      </w:r>
      <w:r>
        <w:rPr>
          <w:sz w:val="21"/>
        </w:rPr>
        <w:t>to</w:t>
      </w:r>
      <w:r>
        <w:rPr>
          <w:spacing w:val="37"/>
          <w:sz w:val="21"/>
        </w:rPr>
        <w:t xml:space="preserve"> </w:t>
      </w:r>
      <w:r>
        <w:rPr>
          <w:sz w:val="21"/>
        </w:rPr>
        <w:t>Quality installations for optimum durability.</w:t>
      </w:r>
    </w:p>
    <w:p w14:paraId="14348187" w14:textId="77777777" w:rsidR="00590F9E" w:rsidRDefault="00590F9E">
      <w:pPr>
        <w:pStyle w:val="BodyText"/>
        <w:rPr>
          <w:sz w:val="20"/>
        </w:rPr>
      </w:pPr>
    </w:p>
    <w:p w14:paraId="3D59E37F" w14:textId="77777777" w:rsidR="00590F9E" w:rsidRDefault="00590F9E">
      <w:pPr>
        <w:pStyle w:val="BodyText"/>
        <w:rPr>
          <w:sz w:val="20"/>
        </w:rPr>
      </w:pPr>
    </w:p>
    <w:p w14:paraId="3C79559B" w14:textId="77777777" w:rsidR="00590F9E" w:rsidRDefault="00590F9E">
      <w:pPr>
        <w:pStyle w:val="BodyText"/>
        <w:rPr>
          <w:sz w:val="20"/>
        </w:rPr>
      </w:pPr>
    </w:p>
    <w:p w14:paraId="15D5E651" w14:textId="77777777" w:rsidR="00590F9E" w:rsidRDefault="00590F9E">
      <w:pPr>
        <w:pStyle w:val="BodyText"/>
        <w:rPr>
          <w:sz w:val="20"/>
        </w:rPr>
      </w:pPr>
    </w:p>
    <w:p w14:paraId="49F15E15" w14:textId="77777777" w:rsidR="00590F9E" w:rsidRDefault="00590F9E">
      <w:pPr>
        <w:pStyle w:val="BodyText"/>
        <w:rPr>
          <w:sz w:val="20"/>
        </w:rPr>
      </w:pPr>
    </w:p>
    <w:p w14:paraId="4BB32F5C" w14:textId="77777777" w:rsidR="00590F9E" w:rsidRDefault="00590F9E">
      <w:pPr>
        <w:pStyle w:val="BodyText"/>
        <w:rPr>
          <w:sz w:val="20"/>
        </w:rPr>
      </w:pPr>
    </w:p>
    <w:p w14:paraId="342CAD32" w14:textId="77777777" w:rsidR="00590F9E" w:rsidRDefault="00590F9E">
      <w:pPr>
        <w:pStyle w:val="BodyText"/>
        <w:rPr>
          <w:sz w:val="20"/>
        </w:rPr>
      </w:pPr>
    </w:p>
    <w:p w14:paraId="30FD29A9" w14:textId="77777777" w:rsidR="00590F9E" w:rsidRDefault="00590F9E">
      <w:pPr>
        <w:pStyle w:val="BodyText"/>
        <w:rPr>
          <w:sz w:val="20"/>
        </w:rPr>
      </w:pPr>
    </w:p>
    <w:p w14:paraId="7B3411B5" w14:textId="77777777" w:rsidR="00590F9E" w:rsidRDefault="00590F9E">
      <w:pPr>
        <w:pStyle w:val="BodyText"/>
        <w:spacing w:before="16"/>
        <w:rPr>
          <w:sz w:val="20"/>
        </w:rPr>
      </w:pPr>
    </w:p>
    <w:p w14:paraId="17983A60" w14:textId="77777777" w:rsidR="00590F9E" w:rsidRDefault="00590F9E">
      <w:pPr>
        <w:pStyle w:val="BodyText"/>
        <w:rPr>
          <w:sz w:val="20"/>
        </w:rPr>
        <w:sectPr w:rsidR="00590F9E">
          <w:pgSz w:w="16840" w:h="11900" w:orient="landscape"/>
          <w:pgMar w:top="220" w:right="425" w:bottom="0" w:left="850" w:header="720" w:footer="720" w:gutter="0"/>
          <w:cols w:space="720"/>
        </w:sectPr>
      </w:pPr>
    </w:p>
    <w:p w14:paraId="460444D3" w14:textId="77777777" w:rsidR="00590F9E" w:rsidRDefault="00745046">
      <w:pPr>
        <w:pStyle w:val="Heading4"/>
        <w:spacing w:before="94"/>
      </w:pPr>
      <w:r>
        <w:lastRenderedPageBreak/>
        <w:t>About</w:t>
      </w:r>
      <w:r>
        <w:rPr>
          <w:spacing w:val="7"/>
        </w:rPr>
        <w:t xml:space="preserve"> </w:t>
      </w:r>
      <w:r>
        <w:rPr>
          <w:spacing w:val="-2"/>
        </w:rPr>
        <w:t>Enrich</w:t>
      </w:r>
    </w:p>
    <w:p w14:paraId="2CD1253A" w14:textId="77777777" w:rsidR="00590F9E" w:rsidRDefault="001E615D">
      <w:pPr>
        <w:pStyle w:val="BodyText"/>
        <w:spacing w:before="284"/>
        <w:ind w:left="747"/>
      </w:pPr>
      <w:hyperlink r:id="rId738">
        <w:r w:rsidR="00745046">
          <w:rPr>
            <w:spacing w:val="-2"/>
          </w:rPr>
          <w:t>Promoters</w:t>
        </w:r>
      </w:hyperlink>
    </w:p>
    <w:p w14:paraId="6E8DDBFD" w14:textId="77777777" w:rsidR="00590F9E" w:rsidRDefault="00745046">
      <w:pPr>
        <w:pStyle w:val="Heading4"/>
        <w:spacing w:before="94"/>
      </w:pPr>
      <w:r>
        <w:br w:type="column"/>
      </w:r>
      <w:r>
        <w:rPr>
          <w:spacing w:val="-2"/>
        </w:rPr>
        <w:lastRenderedPageBreak/>
        <w:t>Projects</w:t>
      </w:r>
    </w:p>
    <w:p w14:paraId="533D6269" w14:textId="77777777" w:rsidR="00590F9E" w:rsidRDefault="001E615D">
      <w:pPr>
        <w:pStyle w:val="BodyText"/>
        <w:spacing w:before="284"/>
        <w:ind w:left="747"/>
      </w:pPr>
      <w:hyperlink r:id="rId739">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74F52664" w14:textId="77777777" w:rsidR="00590F9E" w:rsidRDefault="00745046">
      <w:pPr>
        <w:pStyle w:val="Heading4"/>
        <w:spacing w:before="94"/>
      </w:pPr>
      <w:r>
        <w:br w:type="column"/>
      </w:r>
      <w:r>
        <w:lastRenderedPageBreak/>
        <w:t>Business</w:t>
      </w:r>
      <w:r>
        <w:rPr>
          <w:spacing w:val="10"/>
        </w:rPr>
        <w:t xml:space="preserve"> </w:t>
      </w:r>
      <w:r>
        <w:rPr>
          <w:spacing w:val="-2"/>
        </w:rPr>
        <w:t>Solutions</w:t>
      </w:r>
    </w:p>
    <w:p w14:paraId="7BCEB8C5" w14:textId="77777777" w:rsidR="00590F9E" w:rsidRDefault="001E615D">
      <w:pPr>
        <w:pStyle w:val="BodyText"/>
        <w:spacing w:before="284"/>
        <w:ind w:left="747"/>
      </w:pPr>
      <w:hyperlink r:id="rId740">
        <w:r w:rsidR="00745046">
          <w:t>EPC</w:t>
        </w:r>
        <w:r w:rsidR="00745046">
          <w:rPr>
            <w:spacing w:val="-5"/>
          </w:rPr>
          <w:t xml:space="preserve"> </w:t>
        </w:r>
        <w:r w:rsidR="00745046">
          <w:rPr>
            <w:spacing w:val="-2"/>
          </w:rPr>
          <w:t>Solutions</w:t>
        </w:r>
      </w:hyperlink>
    </w:p>
    <w:p w14:paraId="449353E1" w14:textId="77777777" w:rsidR="00590F9E" w:rsidRDefault="00745046">
      <w:pPr>
        <w:spacing w:before="94" w:line="302" w:lineRule="auto"/>
        <w:ind w:left="747"/>
        <w:rPr>
          <w:sz w:val="27"/>
        </w:rPr>
      </w:pPr>
      <w:r>
        <w:br w:type="column"/>
      </w:r>
      <w:hyperlink r:id="rId741">
        <w:r>
          <w:rPr>
            <w:spacing w:val="-2"/>
            <w:sz w:val="27"/>
          </w:rPr>
          <w:t>Clientele</w:t>
        </w:r>
      </w:hyperlink>
      <w:r>
        <w:rPr>
          <w:spacing w:val="-2"/>
          <w:sz w:val="27"/>
        </w:rPr>
        <w:t xml:space="preserve"> </w:t>
      </w:r>
      <w:hyperlink r:id="rId742">
        <w:r>
          <w:rPr>
            <w:spacing w:val="-2"/>
            <w:sz w:val="27"/>
          </w:rPr>
          <w:t>(https://enrichenergy.com/clientele)</w:t>
        </w:r>
      </w:hyperlink>
    </w:p>
    <w:p w14:paraId="6305B162" w14:textId="77777777" w:rsidR="00590F9E" w:rsidRDefault="00590F9E">
      <w:pPr>
        <w:spacing w:line="302" w:lineRule="auto"/>
        <w:rPr>
          <w:sz w:val="27"/>
        </w:rPr>
        <w:sectPr w:rsidR="00590F9E">
          <w:type w:val="continuous"/>
          <w:pgSz w:w="16840" w:h="11900" w:orient="landscape"/>
          <w:pgMar w:top="260" w:right="425" w:bottom="280" w:left="850" w:header="720" w:footer="720" w:gutter="0"/>
          <w:cols w:num="4" w:space="720" w:equalWidth="0">
            <w:col w:w="2351" w:space="1174"/>
            <w:col w:w="2104" w:space="1421"/>
            <w:col w:w="3095" w:space="430"/>
            <w:col w:w="4990"/>
          </w:cols>
        </w:sectPr>
      </w:pPr>
    </w:p>
    <w:p w14:paraId="6C72E3DA" w14:textId="77777777" w:rsidR="00590F9E" w:rsidRDefault="001E615D">
      <w:pPr>
        <w:pStyle w:val="BodyText"/>
        <w:spacing w:before="93"/>
        <w:ind w:left="747"/>
      </w:pPr>
      <w:hyperlink r:id="rId743">
        <w:r w:rsidR="00745046">
          <w:rPr>
            <w:spacing w:val="-2"/>
          </w:rPr>
          <w:t>(https://enrichenergy.com/promoters)</w:t>
        </w:r>
      </w:hyperlink>
    </w:p>
    <w:p w14:paraId="0E9C0794" w14:textId="77777777" w:rsidR="00590F9E" w:rsidRDefault="001E615D">
      <w:pPr>
        <w:pStyle w:val="BodyText"/>
        <w:spacing w:before="123" w:line="132" w:lineRule="exact"/>
        <w:ind w:left="747"/>
      </w:pPr>
      <w:hyperlink r:id="rId744">
        <w:r w:rsidR="00745046">
          <w:rPr>
            <w:spacing w:val="-2"/>
          </w:rPr>
          <w:t>Achievement</w:t>
        </w:r>
      </w:hyperlink>
    </w:p>
    <w:p w14:paraId="12DB631A" w14:textId="77777777" w:rsidR="00590F9E" w:rsidRDefault="00745046">
      <w:pPr>
        <w:pStyle w:val="BodyText"/>
        <w:spacing w:before="93"/>
        <w:ind w:left="571"/>
      </w:pPr>
      <w:r>
        <w:br w:type="column"/>
      </w:r>
      <w:hyperlink r:id="rId745">
        <w:r>
          <w:rPr>
            <w:spacing w:val="-2"/>
          </w:rPr>
          <w:t>(https://enrichenergy.com/projects)</w:t>
        </w:r>
      </w:hyperlink>
    </w:p>
    <w:p w14:paraId="0575A7FA" w14:textId="77777777" w:rsidR="00590F9E" w:rsidRDefault="001E615D">
      <w:pPr>
        <w:pStyle w:val="BodyText"/>
        <w:spacing w:before="123" w:line="132" w:lineRule="exact"/>
        <w:ind w:left="571"/>
      </w:pPr>
      <w:hyperlink r:id="rId746"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0DB9D8E5" w14:textId="77777777" w:rsidR="00590F9E" w:rsidRDefault="00745046">
      <w:pPr>
        <w:spacing w:before="127" w:line="158" w:lineRule="auto"/>
        <w:ind w:left="747"/>
        <w:rPr>
          <w:position w:val="-14"/>
          <w:sz w:val="27"/>
        </w:rPr>
      </w:pPr>
      <w:r>
        <w:br w:type="column"/>
      </w:r>
      <w:hyperlink r:id="rId747">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748">
        <w:r>
          <w:rPr>
            <w:w w:val="99"/>
            <w:sz w:val="18"/>
          </w:rPr>
          <w:t>/e</w:t>
        </w:r>
        <w:r>
          <w:rPr>
            <w:spacing w:val="-32"/>
            <w:w w:val="99"/>
            <w:sz w:val="18"/>
          </w:rPr>
          <w:t>p</w:t>
        </w:r>
      </w:hyperlink>
      <w:hyperlink r:id="rId749">
        <w:r>
          <w:rPr>
            <w:spacing w:val="-121"/>
            <w:w w:val="101"/>
            <w:position w:val="-14"/>
            <w:sz w:val="27"/>
          </w:rPr>
          <w:t>e</w:t>
        </w:r>
      </w:hyperlink>
      <w:hyperlink r:id="rId750">
        <w:r>
          <w:rPr>
            <w:w w:val="99"/>
            <w:sz w:val="18"/>
          </w:rPr>
          <w:t>c</w:t>
        </w:r>
        <w:r>
          <w:rPr>
            <w:spacing w:val="-29"/>
            <w:w w:val="99"/>
            <w:sz w:val="18"/>
          </w:rPr>
          <w:t>-</w:t>
        </w:r>
      </w:hyperlink>
      <w:hyperlink r:id="rId751">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2DC29013" w14:textId="77777777" w:rsidR="00590F9E" w:rsidRDefault="001E615D">
      <w:pPr>
        <w:pStyle w:val="BodyText"/>
        <w:spacing w:line="154" w:lineRule="exact"/>
        <w:ind w:left="747"/>
      </w:pPr>
      <w:hyperlink r:id="rId752">
        <w:r w:rsidR="00745046">
          <w:rPr>
            <w:spacing w:val="-2"/>
          </w:rPr>
          <w:t>solutions/)</w:t>
        </w:r>
      </w:hyperlink>
    </w:p>
    <w:p w14:paraId="1C1DFC4D"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4564CFD1" w14:textId="77777777" w:rsidR="00590F9E" w:rsidRDefault="001E615D">
      <w:pPr>
        <w:pStyle w:val="BodyText"/>
        <w:spacing w:before="168"/>
        <w:ind w:left="747"/>
      </w:pPr>
      <w:hyperlink r:id="rId753">
        <w:r w:rsidR="00745046">
          <w:rPr>
            <w:spacing w:val="-2"/>
          </w:rPr>
          <w:t>(https://enrichenergy.com/achievements)</w:t>
        </w:r>
      </w:hyperlink>
    </w:p>
    <w:p w14:paraId="47856775" w14:textId="77777777" w:rsidR="00590F9E" w:rsidRDefault="00745046">
      <w:pPr>
        <w:pStyle w:val="BodyText"/>
        <w:spacing w:before="168"/>
        <w:ind w:left="273"/>
      </w:pPr>
      <w:r>
        <w:br w:type="column"/>
      </w:r>
      <w:hyperlink r:id="rId754" w:anchor="home">
        <w:r>
          <w:rPr>
            <w:spacing w:val="-2"/>
          </w:rPr>
          <w:t>(https://enrichenergy.com/projects/#home)</w:t>
        </w:r>
      </w:hyperlink>
    </w:p>
    <w:p w14:paraId="63DEC7DF" w14:textId="77777777" w:rsidR="00590F9E" w:rsidRDefault="00745046">
      <w:pPr>
        <w:pStyle w:val="BodyText"/>
        <w:spacing w:before="168"/>
        <w:ind w:left="154"/>
      </w:pPr>
      <w:r>
        <w:br w:type="column"/>
      </w:r>
      <w:hyperlink r:id="rId755">
        <w:r>
          <w:t>End</w:t>
        </w:r>
        <w:r>
          <w:rPr>
            <w:spacing w:val="-4"/>
          </w:rPr>
          <w:t xml:space="preserve"> </w:t>
        </w:r>
        <w:r>
          <w:t>to</w:t>
        </w:r>
        <w:r>
          <w:rPr>
            <w:spacing w:val="-4"/>
          </w:rPr>
          <w:t xml:space="preserve"> </w:t>
        </w:r>
        <w:r>
          <w:t>End</w:t>
        </w:r>
        <w:r>
          <w:rPr>
            <w:spacing w:val="-3"/>
          </w:rPr>
          <w:t xml:space="preserve"> </w:t>
        </w:r>
        <w:r>
          <w:rPr>
            <w:spacing w:val="-2"/>
          </w:rPr>
          <w:t>Solutions</w:t>
        </w:r>
      </w:hyperlink>
    </w:p>
    <w:p w14:paraId="74A6A414" w14:textId="77777777" w:rsidR="00590F9E" w:rsidRDefault="00745046">
      <w:pPr>
        <w:spacing w:line="305" w:lineRule="exact"/>
        <w:ind w:left="747"/>
        <w:rPr>
          <w:sz w:val="27"/>
        </w:rPr>
      </w:pPr>
      <w:r>
        <w:br w:type="column"/>
      </w:r>
      <w:hyperlink r:id="rId756">
        <w:r>
          <w:rPr>
            <w:spacing w:val="-2"/>
            <w:sz w:val="27"/>
          </w:rPr>
          <w:t>(https://enrichenergy.com/video)</w:t>
        </w:r>
      </w:hyperlink>
    </w:p>
    <w:p w14:paraId="37F18CF3"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48B91F84" w14:textId="77777777" w:rsidR="00590F9E" w:rsidRDefault="001E615D">
      <w:pPr>
        <w:pStyle w:val="BodyText"/>
        <w:spacing w:before="123"/>
        <w:ind w:left="747"/>
      </w:pPr>
      <w:hyperlink r:id="rId757">
        <w:r w:rsidR="00745046">
          <w:t>CSR</w:t>
        </w:r>
      </w:hyperlink>
      <w:r w:rsidR="00745046">
        <w:rPr>
          <w:spacing w:val="-5"/>
        </w:rPr>
        <w:t xml:space="preserve"> </w:t>
      </w:r>
      <w:hyperlink r:id="rId758">
        <w:r w:rsidR="00745046">
          <w:rPr>
            <w:spacing w:val="-2"/>
          </w:rPr>
          <w:t>(https://enrichenergy.com/csr)</w:t>
        </w:r>
      </w:hyperlink>
    </w:p>
    <w:p w14:paraId="00FAF19C" w14:textId="77777777" w:rsidR="00590F9E" w:rsidRDefault="00745046">
      <w:pPr>
        <w:spacing w:before="123"/>
        <w:ind w:left="710"/>
        <w:rPr>
          <w:sz w:val="18"/>
        </w:rPr>
      </w:pPr>
      <w:r>
        <w:br w:type="column"/>
      </w:r>
      <w:hyperlink r:id="rId759" w:anchor="menu1">
        <w:r>
          <w:rPr>
            <w:spacing w:val="-5"/>
            <w:sz w:val="18"/>
          </w:rPr>
          <w:t>EPC</w:t>
        </w:r>
      </w:hyperlink>
    </w:p>
    <w:p w14:paraId="36139B4E" w14:textId="77777777" w:rsidR="00590F9E" w:rsidRDefault="00745046">
      <w:pPr>
        <w:pStyle w:val="BodyText"/>
        <w:spacing w:before="124" w:line="139" w:lineRule="auto"/>
        <w:ind w:left="747"/>
        <w:rPr>
          <w:position w:val="-17"/>
          <w:sz w:val="27"/>
        </w:rPr>
      </w:pPr>
      <w:r>
        <w:br w:type="column"/>
      </w:r>
      <w:hyperlink r:id="rId760">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761">
        <w:r>
          <w:rPr>
            <w:w w:val="99"/>
          </w:rPr>
          <w:t>/</w:t>
        </w:r>
        <w:proofErr w:type="spellStart"/>
        <w:r>
          <w:rPr>
            <w:w w:val="99"/>
          </w:rPr>
          <w:t>e</w:t>
        </w:r>
        <w:r>
          <w:rPr>
            <w:spacing w:val="-77"/>
            <w:w w:val="99"/>
          </w:rPr>
          <w:t>n</w:t>
        </w:r>
        <w:proofErr w:type="spellEnd"/>
      </w:hyperlink>
      <w:hyperlink r:id="rId762">
        <w:r>
          <w:rPr>
            <w:w w:val="101"/>
            <w:position w:val="-17"/>
            <w:sz w:val="27"/>
          </w:rPr>
          <w:t>l</w:t>
        </w:r>
        <w:r>
          <w:rPr>
            <w:spacing w:val="-136"/>
            <w:w w:val="101"/>
            <w:position w:val="-17"/>
            <w:sz w:val="27"/>
          </w:rPr>
          <w:t>o</w:t>
        </w:r>
      </w:hyperlink>
      <w:hyperlink r:id="rId763">
        <w:r>
          <w:rPr>
            <w:w w:val="99"/>
          </w:rPr>
          <w:t>d</w:t>
        </w:r>
        <w:r>
          <w:rPr>
            <w:spacing w:val="-23"/>
            <w:w w:val="99"/>
          </w:rPr>
          <w:t>-</w:t>
        </w:r>
      </w:hyperlink>
      <w:hyperlink r:id="rId764">
        <w:r>
          <w:rPr>
            <w:spacing w:val="-10"/>
            <w:position w:val="-17"/>
            <w:sz w:val="27"/>
          </w:rPr>
          <w:t>g</w:t>
        </w:r>
      </w:hyperlink>
    </w:p>
    <w:p w14:paraId="2939CA91"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291CE9B4" w14:textId="77777777" w:rsidR="00590F9E" w:rsidRDefault="001E615D">
      <w:pPr>
        <w:pStyle w:val="BodyText"/>
        <w:spacing w:before="54" w:line="132" w:lineRule="exact"/>
        <w:ind w:left="747"/>
      </w:pPr>
      <w:hyperlink r:id="rId765">
        <w:r w:rsidR="00745046">
          <w:rPr>
            <w:spacing w:val="-2"/>
          </w:rPr>
          <w:t>Brochures</w:t>
        </w:r>
      </w:hyperlink>
    </w:p>
    <w:p w14:paraId="553E6DBD" w14:textId="77777777" w:rsidR="00590F9E" w:rsidRDefault="00745046">
      <w:pPr>
        <w:pStyle w:val="BodyText"/>
        <w:spacing w:line="186" w:lineRule="exact"/>
        <w:ind w:left="747"/>
        <w:rPr>
          <w:position w:val="3"/>
        </w:rPr>
      </w:pPr>
      <w:r>
        <w:br w:type="column"/>
      </w:r>
      <w:hyperlink r:id="rId766" w:anchor="menu1">
        <w:r>
          <w:rPr>
            <w:spacing w:val="-2"/>
          </w:rPr>
          <w:t>(https://enrichenergy.com/projects/#menu1)</w:t>
        </w:r>
      </w:hyperlink>
      <w:r>
        <w:rPr>
          <w:spacing w:val="63"/>
          <w:w w:val="150"/>
        </w:rPr>
        <w:t xml:space="preserve"> </w:t>
      </w:r>
      <w:hyperlink r:id="rId767">
        <w:r>
          <w:rPr>
            <w:spacing w:val="-2"/>
            <w:position w:val="3"/>
          </w:rPr>
          <w:t>to-end-solutions)</w:t>
        </w:r>
      </w:hyperlink>
    </w:p>
    <w:p w14:paraId="5704D336" w14:textId="77777777" w:rsidR="00590F9E" w:rsidRDefault="00590F9E">
      <w:pPr>
        <w:pStyle w:val="BodyText"/>
        <w:spacing w:line="186"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6F279981" w14:textId="77777777" w:rsidR="00590F9E" w:rsidRDefault="001E615D">
      <w:pPr>
        <w:pStyle w:val="BodyText"/>
        <w:spacing w:before="168"/>
        <w:ind w:left="747"/>
      </w:pPr>
      <w:hyperlink r:id="rId768">
        <w:r w:rsidR="00745046">
          <w:rPr>
            <w:spacing w:val="-2"/>
          </w:rPr>
          <w:t>(https://enrichenergy.com/wp-</w:t>
        </w:r>
      </w:hyperlink>
    </w:p>
    <w:p w14:paraId="5D38D05D" w14:textId="77777777" w:rsidR="00590F9E" w:rsidRDefault="00745046">
      <w:pPr>
        <w:spacing w:before="168"/>
        <w:ind w:right="38"/>
        <w:jc w:val="right"/>
        <w:rPr>
          <w:sz w:val="18"/>
        </w:rPr>
      </w:pPr>
      <w:r>
        <w:br w:type="column"/>
      </w:r>
      <w:hyperlink r:id="rId769" w:anchor="menu2">
        <w:r>
          <w:rPr>
            <w:spacing w:val="-5"/>
            <w:sz w:val="18"/>
          </w:rPr>
          <w:t>IPP</w:t>
        </w:r>
      </w:hyperlink>
    </w:p>
    <w:p w14:paraId="679E6C34" w14:textId="77777777" w:rsidR="00590F9E" w:rsidRDefault="00745046">
      <w:pPr>
        <w:pStyle w:val="BodyText"/>
        <w:spacing w:before="138"/>
        <w:ind w:left="747"/>
      </w:pPr>
      <w:r>
        <w:br w:type="column"/>
      </w:r>
      <w:hyperlink r:id="rId770">
        <w:r>
          <w:t>Rooftop</w:t>
        </w:r>
        <w:r>
          <w:rPr>
            <w:spacing w:val="-8"/>
          </w:rPr>
          <w:t xml:space="preserve"> </w:t>
        </w:r>
        <w:r>
          <w:rPr>
            <w:spacing w:val="-2"/>
          </w:rPr>
          <w:t>Solutions</w:t>
        </w:r>
      </w:hyperlink>
    </w:p>
    <w:p w14:paraId="43AA00B9" w14:textId="77777777" w:rsidR="00590F9E" w:rsidRDefault="00745046">
      <w:pPr>
        <w:spacing w:line="304" w:lineRule="exact"/>
        <w:ind w:left="747"/>
        <w:rPr>
          <w:sz w:val="27"/>
        </w:rPr>
      </w:pPr>
      <w:r>
        <w:br w:type="column"/>
      </w:r>
      <w:hyperlink r:id="rId771">
        <w:r>
          <w:rPr>
            <w:spacing w:val="-2"/>
            <w:sz w:val="27"/>
          </w:rPr>
          <w:t>(https://enrichenergy.com/blogs)</w:t>
        </w:r>
      </w:hyperlink>
    </w:p>
    <w:p w14:paraId="6BEAA062"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2317AE03" w14:textId="77777777" w:rsidR="00590F9E" w:rsidRDefault="001E615D">
      <w:pPr>
        <w:pStyle w:val="BodyText"/>
        <w:spacing w:before="93" w:line="102" w:lineRule="exact"/>
        <w:ind w:left="747"/>
      </w:pPr>
      <w:hyperlink r:id="rId772">
        <w:r w:rsidR="00745046">
          <w:rPr>
            <w:spacing w:val="-2"/>
          </w:rPr>
          <w:t>content/uploads/2017/12/Enrich-</w:t>
        </w:r>
      </w:hyperlink>
    </w:p>
    <w:p w14:paraId="5E7B7DD5" w14:textId="77777777" w:rsidR="00590F9E" w:rsidRDefault="00745046">
      <w:pPr>
        <w:pStyle w:val="BodyText"/>
        <w:spacing w:before="63" w:line="132" w:lineRule="exact"/>
        <w:ind w:left="747"/>
      </w:pPr>
      <w:r>
        <w:br w:type="column"/>
      </w:r>
      <w:hyperlink r:id="rId773" w:anchor="menu2">
        <w:r>
          <w:rPr>
            <w:spacing w:val="-2"/>
            <w:position w:val="-2"/>
          </w:rPr>
          <w:t>(https://enrichenergy.com/projects/#menu2)</w:t>
        </w:r>
      </w:hyperlink>
      <w:r>
        <w:rPr>
          <w:spacing w:val="55"/>
          <w:w w:val="150"/>
          <w:position w:val="-2"/>
        </w:rPr>
        <w:t xml:space="preserve"> </w:t>
      </w:r>
      <w:hyperlink r:id="rId774">
        <w:r>
          <w:rPr>
            <w:spacing w:val="-2"/>
          </w:rPr>
          <w:t>(https://enrichenergy.com/business_offerings/rooftop-</w:t>
        </w:r>
      </w:hyperlink>
    </w:p>
    <w:p w14:paraId="42973EED"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3F55EF2D" w14:textId="77777777" w:rsidR="00590F9E" w:rsidRDefault="001E615D">
      <w:pPr>
        <w:pStyle w:val="BodyText"/>
        <w:spacing w:before="198" w:line="192" w:lineRule="exact"/>
        <w:ind w:left="747"/>
      </w:pPr>
      <w:hyperlink r:id="rId775">
        <w:r w:rsidR="00745046">
          <w:rPr>
            <w:spacing w:val="-2"/>
          </w:rPr>
          <w:t>Energy_Corp-Brochure_2017.pdf)</w:t>
        </w:r>
      </w:hyperlink>
    </w:p>
    <w:p w14:paraId="5EC56C75" w14:textId="77777777" w:rsidR="00590F9E" w:rsidRDefault="00745046">
      <w:pPr>
        <w:spacing w:before="21"/>
        <w:rPr>
          <w:sz w:val="18"/>
        </w:rPr>
      </w:pPr>
      <w:r>
        <w:br w:type="column"/>
      </w:r>
    </w:p>
    <w:p w14:paraId="56DEBFE9" w14:textId="77777777" w:rsidR="00590F9E" w:rsidRDefault="001E615D">
      <w:pPr>
        <w:pStyle w:val="BodyText"/>
        <w:spacing w:line="162" w:lineRule="exact"/>
        <w:ind w:left="747"/>
      </w:pPr>
      <w:hyperlink r:id="rId776" w:anchor="menu3">
        <w:r w:rsidR="00745046">
          <w:rPr>
            <w:spacing w:val="-2"/>
          </w:rPr>
          <w:t>Rooftop</w:t>
        </w:r>
      </w:hyperlink>
    </w:p>
    <w:p w14:paraId="3A752DB4" w14:textId="77777777" w:rsidR="00590F9E" w:rsidRDefault="00745046">
      <w:pPr>
        <w:pStyle w:val="BodyText"/>
        <w:spacing w:before="168"/>
        <w:ind w:left="747"/>
      </w:pPr>
      <w:r>
        <w:br w:type="column"/>
      </w:r>
      <w:hyperlink r:id="rId777">
        <w:r>
          <w:rPr>
            <w:spacing w:val="-2"/>
          </w:rPr>
          <w:t>solutions/)</w:t>
        </w:r>
      </w:hyperlink>
    </w:p>
    <w:p w14:paraId="3C6726FC" w14:textId="77777777" w:rsidR="00590F9E" w:rsidRDefault="00745046">
      <w:pPr>
        <w:pStyle w:val="Heading4"/>
        <w:spacing w:line="305" w:lineRule="exact"/>
      </w:pPr>
      <w:r>
        <w:br w:type="column"/>
      </w:r>
      <w:hyperlink r:id="rId778">
        <w:r>
          <w:rPr>
            <w:spacing w:val="-2"/>
          </w:rPr>
          <w:t>Careers</w:t>
        </w:r>
      </w:hyperlink>
    </w:p>
    <w:p w14:paraId="5C4F6E28"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6E41E1D9"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74208" behindDoc="0" locked="0" layoutInCell="1" allowOverlap="1" wp14:anchorId="2C2AEEB4" wp14:editId="061444BD">
                <wp:simplePos x="0" y="0"/>
                <wp:positionH relativeFrom="page">
                  <wp:posOffset>1019174</wp:posOffset>
                </wp:positionH>
                <wp:positionV relativeFrom="paragraph">
                  <wp:posOffset>128752</wp:posOffset>
                </wp:positionV>
                <wp:extent cx="285750" cy="285750"/>
                <wp:effectExtent l="0" t="0" r="0" b="0"/>
                <wp:wrapNone/>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215" name="Graphic 215">
                          <a:hlinkClick r:id="rId379"/>
                        </wps:cNvPr>
                        <wps:cNvSpPr/>
                        <wps:spPr>
                          <a:xfrm>
                            <a:off x="4762" y="4762"/>
                            <a:ext cx="276225" cy="276225"/>
                          </a:xfrm>
                          <a:custGeom>
                            <a:avLst/>
                            <a:gdLst/>
                            <a:ahLst/>
                            <a:cxnLst/>
                            <a:rect l="l" t="t" r="r" b="b"/>
                            <a:pathLst>
                              <a:path w="276225" h="276225">
                                <a:moveTo>
                                  <a:pt x="276224" y="138112"/>
                                </a:moveTo>
                                <a:lnTo>
                                  <a:pt x="270279" y="178203"/>
                                </a:lnTo>
                                <a:lnTo>
                                  <a:pt x="252948" y="214842"/>
                                </a:lnTo>
                                <a:lnTo>
                                  <a:pt x="225730" y="244874"/>
                                </a:lnTo>
                                <a:lnTo>
                                  <a:pt x="190965" y="265710"/>
                                </a:lnTo>
                                <a:lnTo>
                                  <a:pt x="151649" y="275560"/>
                                </a:lnTo>
                                <a:lnTo>
                                  <a:pt x="138112" y="276224"/>
                                </a:lnTo>
                                <a:lnTo>
                                  <a:pt x="131327" y="276058"/>
                                </a:lnTo>
                                <a:lnTo>
                                  <a:pt x="91591" y="268153"/>
                                </a:lnTo>
                                <a:lnTo>
                                  <a:pt x="55831" y="249039"/>
                                </a:lnTo>
                                <a:lnTo>
                                  <a:pt x="27183" y="220392"/>
                                </a:lnTo>
                                <a:lnTo>
                                  <a:pt x="8069" y="184632"/>
                                </a:lnTo>
                                <a:lnTo>
                                  <a:pt x="165" y="144897"/>
                                </a:lnTo>
                                <a:lnTo>
                                  <a:pt x="0" y="138112"/>
                                </a:lnTo>
                                <a:lnTo>
                                  <a:pt x="165" y="131326"/>
                                </a:lnTo>
                                <a:lnTo>
                                  <a:pt x="8069" y="91589"/>
                                </a:lnTo>
                                <a:lnTo>
                                  <a:pt x="27183" y="55830"/>
                                </a:lnTo>
                                <a:lnTo>
                                  <a:pt x="55831" y="27182"/>
                                </a:lnTo>
                                <a:lnTo>
                                  <a:pt x="91591" y="8069"/>
                                </a:lnTo>
                                <a:lnTo>
                                  <a:pt x="131327" y="165"/>
                                </a:lnTo>
                                <a:lnTo>
                                  <a:pt x="138112" y="0"/>
                                </a:lnTo>
                                <a:lnTo>
                                  <a:pt x="144897" y="165"/>
                                </a:lnTo>
                                <a:lnTo>
                                  <a:pt x="184633" y="8069"/>
                                </a:lnTo>
                                <a:lnTo>
                                  <a:pt x="220393" y="27182"/>
                                </a:lnTo>
                                <a:lnTo>
                                  <a:pt x="249041" y="55830"/>
                                </a:lnTo>
                                <a:lnTo>
                                  <a:pt x="268155" y="91589"/>
                                </a:lnTo>
                                <a:lnTo>
                                  <a:pt x="276059" y="131326"/>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16" name="Image 216">
                            <a:hlinkClick r:id="rId379"/>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638CCDB4" id="Group 214" o:spid="_x0000_s1026" style="position:absolute;margin-left:80.25pt;margin-top:10.15pt;width:22.5pt;height:22.5pt;z-index:15774208;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">
                <v:shape id="Graphic 215"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" o:button="t" path="m276224,138112r-5945,40091l252948,214842r-27218,30032l190965,265710r-39316,9850l138112,276224r-6785,-166l91591,268153,55831,249039,27183,220392,8069,184632,165,144897,,138112r165,-6786l8069,91589,27183,55830,55831,27182,91591,8069,131327,165,138112,r6785,165l184633,8069r35760,19113l249041,55830r19114,35759l276059,131326r165,6786xe" filled="f" strokecolor="gray" strokeweight=".26456mm">
                  <v:fill o:detectmouseclick="t"/>
                  <v:path arrowok="t"/>
                </v:shape>
                <v:shape id="Image 216"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" o:button="t">
                  <v:fill o:detectmouseclick="t"/>
                  <v:imagedata r:id="rId253" o:title=""/>
                </v:shape>
                <w10:wrap anchorx="page"/>
              </v:group>
            </w:pict>
          </mc:Fallback>
        </mc:AlternateContent>
      </w:r>
      <w:hyperlink r:id="rId779" w:anchor="menu3">
        <w:r>
          <w:t>(https://enrichenergy.com/projects/#menu3)</w:t>
        </w:r>
      </w:hyperlink>
      <w:r>
        <w:rPr>
          <w:spacing w:val="24"/>
        </w:rPr>
        <w:t xml:space="preserve"> </w:t>
      </w:r>
      <w:hyperlink r:id="rId780">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7082428E" w14:textId="77777777" w:rsidR="00590F9E" w:rsidRDefault="00745046">
      <w:pPr>
        <w:spacing w:line="305" w:lineRule="exact"/>
        <w:ind w:left="2245"/>
        <w:rPr>
          <w:sz w:val="27"/>
        </w:rPr>
      </w:pPr>
      <w:r>
        <w:br w:type="column"/>
      </w:r>
      <w:hyperlink r:id="rId781">
        <w:r>
          <w:rPr>
            <w:spacing w:val="-2"/>
            <w:sz w:val="27"/>
          </w:rPr>
          <w:t>(https://enrichenergy.com/career)</w:t>
        </w:r>
      </w:hyperlink>
    </w:p>
    <w:p w14:paraId="5040442F"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4C84AFFE" w14:textId="77777777" w:rsidR="00590F9E" w:rsidRDefault="00590F9E">
      <w:pPr>
        <w:pStyle w:val="BodyText"/>
        <w:spacing w:before="93"/>
        <w:rPr>
          <w:sz w:val="21"/>
        </w:rPr>
      </w:pPr>
    </w:p>
    <w:p w14:paraId="196072DA" w14:textId="77777777" w:rsidR="00590F9E" w:rsidRDefault="001E615D">
      <w:pPr>
        <w:ind w:left="747"/>
        <w:rPr>
          <w:sz w:val="21"/>
        </w:rPr>
      </w:pPr>
      <w:hyperlink r:id="rId782">
        <w:r w:rsidR="00745046">
          <w:rPr>
            <w:spacing w:val="-2"/>
            <w:sz w:val="21"/>
          </w:rPr>
          <w:t>(https://www.linkedin.com/company/9316416/)</w:t>
        </w:r>
      </w:hyperlink>
    </w:p>
    <w:p w14:paraId="2422C4ED" w14:textId="77777777" w:rsidR="00590F9E" w:rsidRDefault="00745046">
      <w:pPr>
        <w:pStyle w:val="BodyText"/>
        <w:spacing w:before="63" w:line="348" w:lineRule="auto"/>
        <w:ind w:left="747" w:right="3192"/>
      </w:pPr>
      <w:r>
        <w:br w:type="column"/>
      </w:r>
      <w:hyperlink r:id="rId783">
        <w:r>
          <w:rPr>
            <w:spacing w:val="-2"/>
          </w:rPr>
          <w:t>(https://enrichenergy.com/business_offerings/om-</w:t>
        </w:r>
      </w:hyperlink>
      <w:r>
        <w:rPr>
          <w:spacing w:val="-2"/>
        </w:rPr>
        <w:t xml:space="preserve"> </w:t>
      </w:r>
      <w:hyperlink r:id="rId784">
        <w:r>
          <w:rPr>
            <w:spacing w:val="-2"/>
          </w:rPr>
          <w:t>services/)</w:t>
        </w:r>
      </w:hyperlink>
    </w:p>
    <w:p w14:paraId="64E9869F" w14:textId="77777777" w:rsidR="00590F9E" w:rsidRDefault="001E615D">
      <w:pPr>
        <w:pStyle w:val="BodyText"/>
        <w:spacing w:before="29" w:line="360" w:lineRule="auto"/>
        <w:ind w:left="747" w:right="2928"/>
      </w:pPr>
      <w:hyperlink r:id="rId785">
        <w:r w:rsidR="00745046">
          <w:t>Energy Storage</w:t>
        </w:r>
      </w:hyperlink>
      <w:r w:rsidR="00745046">
        <w:t xml:space="preserve"> </w:t>
      </w:r>
      <w:hyperlink r:id="rId786">
        <w:r w:rsidR="00745046">
          <w:rPr>
            <w:spacing w:val="-2"/>
          </w:rPr>
          <w:t>(https://enrichenergy.com/business_offerings/energystorage/)</w:t>
        </w:r>
      </w:hyperlink>
      <w:r w:rsidR="00745046">
        <w:rPr>
          <w:spacing w:val="-2"/>
        </w:rPr>
        <w:t xml:space="preserve"> </w:t>
      </w:r>
      <w:hyperlink r:id="rId787">
        <w:r w:rsidR="00745046">
          <w:t>Value Added Services</w:t>
        </w:r>
      </w:hyperlink>
      <w:r w:rsidR="00745046">
        <w:t xml:space="preserve"> </w:t>
      </w:r>
      <w:hyperlink r:id="rId788">
        <w:r w:rsidR="00745046">
          <w:rPr>
            <w:spacing w:val="-2"/>
          </w:rPr>
          <w:t>(https://enrichenergy.com/business_offerings/value-</w:t>
        </w:r>
      </w:hyperlink>
    </w:p>
    <w:p w14:paraId="6DDE6963" w14:textId="77777777" w:rsidR="00590F9E" w:rsidRDefault="001E615D">
      <w:pPr>
        <w:pStyle w:val="BodyText"/>
        <w:spacing w:line="195" w:lineRule="exact"/>
        <w:ind w:left="747"/>
      </w:pPr>
      <w:hyperlink r:id="rId789">
        <w:r w:rsidR="00745046">
          <w:rPr>
            <w:spacing w:val="-2"/>
          </w:rPr>
          <w:t>added-services/)</w:t>
        </w:r>
      </w:hyperlink>
    </w:p>
    <w:p w14:paraId="087DDCD3"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5F8D46D1" w14:textId="77777777" w:rsidR="00590F9E" w:rsidRDefault="00590F9E">
      <w:pPr>
        <w:pStyle w:val="BodyText"/>
      </w:pPr>
    </w:p>
    <w:p w14:paraId="49E2BAA8" w14:textId="77777777" w:rsidR="00590F9E" w:rsidRDefault="00590F9E">
      <w:pPr>
        <w:pStyle w:val="BodyText"/>
      </w:pPr>
    </w:p>
    <w:p w14:paraId="1A1FAD1B" w14:textId="77777777" w:rsidR="00590F9E" w:rsidRDefault="00590F9E">
      <w:pPr>
        <w:pStyle w:val="BodyText"/>
      </w:pPr>
    </w:p>
    <w:p w14:paraId="4C4091C4" w14:textId="77777777" w:rsidR="00590F9E" w:rsidRDefault="00590F9E">
      <w:pPr>
        <w:pStyle w:val="BodyText"/>
      </w:pPr>
    </w:p>
    <w:p w14:paraId="6424E571" w14:textId="77777777" w:rsidR="00590F9E" w:rsidRDefault="00590F9E">
      <w:pPr>
        <w:pStyle w:val="BodyText"/>
        <w:spacing w:before="108"/>
      </w:pPr>
    </w:p>
    <w:p w14:paraId="768306B3" w14:textId="77777777" w:rsidR="00590F9E" w:rsidRDefault="001E615D">
      <w:pPr>
        <w:pStyle w:val="BodyText"/>
        <w:tabs>
          <w:tab w:val="left" w:pos="5356"/>
          <w:tab w:val="left" w:pos="9586"/>
        </w:tabs>
        <w:ind w:left="522"/>
      </w:pPr>
      <w:hyperlink r:id="rId790">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791">
        <w:r w:rsidR="00745046">
          <w:t>Disclaimer</w:t>
        </w:r>
        <w:r w:rsidR="00745046">
          <w:rPr>
            <w:spacing w:val="-10"/>
          </w:rPr>
          <w:t xml:space="preserve"> </w:t>
        </w:r>
        <w:r w:rsidR="00745046">
          <w:rPr>
            <w:spacing w:val="-2"/>
          </w:rPr>
          <w:t>(https://enrichenergy.com/disclaimer)</w:t>
        </w:r>
      </w:hyperlink>
      <w:r w:rsidR="00745046">
        <w:tab/>
      </w:r>
      <w:hyperlink r:id="rId792">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1BA4FB63" w14:textId="77777777" w:rsidR="00590F9E" w:rsidRDefault="001E615D">
      <w:pPr>
        <w:pStyle w:val="BodyText"/>
        <w:spacing w:before="94"/>
        <w:ind w:left="8603"/>
      </w:pPr>
      <w:hyperlink r:id="rId793">
        <w:r w:rsidR="00745046">
          <w:t>Copyright</w:t>
        </w:r>
        <w:r w:rsidR="00745046">
          <w:rPr>
            <w:spacing w:val="-13"/>
          </w:rPr>
          <w:t xml:space="preserve"> </w:t>
        </w:r>
        <w:r w:rsidR="00745046">
          <w:t>2018</w:t>
        </w:r>
      </w:hyperlink>
      <w:r w:rsidR="00745046">
        <w:rPr>
          <w:spacing w:val="-12"/>
        </w:rPr>
        <w:t xml:space="preserve"> </w:t>
      </w:r>
      <w:hyperlink r:id="rId794">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234CD045"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54DEAF99" w14:textId="77777777" w:rsidR="00590F9E" w:rsidRDefault="00590F9E">
      <w:pPr>
        <w:pStyle w:val="BodyText"/>
        <w:spacing w:before="4"/>
        <w:rPr>
          <w:sz w:val="17"/>
        </w:rPr>
      </w:pPr>
    </w:p>
    <w:p w14:paraId="7E0353D3" w14:textId="77777777" w:rsidR="00590F9E" w:rsidRDefault="00590F9E">
      <w:pPr>
        <w:pStyle w:val="BodyText"/>
        <w:rPr>
          <w:sz w:val="17"/>
        </w:rPr>
        <w:sectPr w:rsidR="00590F9E">
          <w:pgSz w:w="16840" w:h="11900" w:orient="landscape"/>
          <w:pgMar w:top="1320" w:right="425" w:bottom="280" w:left="850" w:header="720" w:footer="720" w:gutter="0"/>
          <w:cols w:space="720"/>
        </w:sectPr>
      </w:pPr>
    </w:p>
    <w:p w14:paraId="60B3BE49"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75744" behindDoc="0" locked="0" layoutInCell="1" allowOverlap="1" wp14:anchorId="529DB5DD" wp14:editId="0756C9C3">
                <wp:simplePos x="0" y="0"/>
                <wp:positionH relativeFrom="page">
                  <wp:posOffset>10380395</wp:posOffset>
                </wp:positionH>
                <wp:positionV relativeFrom="page">
                  <wp:posOffset>4652391</wp:posOffset>
                </wp:positionV>
                <wp:extent cx="174625" cy="721995"/>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12334D25"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529DB5DD" id="Textbox 217" o:spid="_x0000_s1173" type="#_x0000_t202" style="position:absolute;margin-left:817.35pt;margin-top:366.35pt;width:13.75pt;height:56.85pt;z-index:1577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" filled="f" stroked="f">
                <v:path arrowok="t"/>
                <v:textbox style="layout-flow:vertical;mso-layout-flow-alt:bottom-to-top" inset="0,0,0,0">
                  <w:txbxContent>
                    <w:p w14:paraId="12334D25"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p>
    <w:p w14:paraId="6A97E171" w14:textId="77777777" w:rsidR="00590F9E" w:rsidRDefault="00590F9E">
      <w:pPr>
        <w:pStyle w:val="BodyText"/>
        <w:spacing w:before="2"/>
        <w:rPr>
          <w:sz w:val="54"/>
        </w:rPr>
      </w:pPr>
    </w:p>
    <w:p w14:paraId="5FB08D9B" w14:textId="77777777" w:rsidR="00590F9E" w:rsidRDefault="00745046">
      <w:pPr>
        <w:pStyle w:val="Heading1"/>
      </w:pPr>
      <w:r>
        <w:t xml:space="preserve">Business </w:t>
      </w:r>
      <w:r>
        <w:rPr>
          <w:spacing w:val="-2"/>
        </w:rPr>
        <w:t>Offerings</w:t>
      </w:r>
    </w:p>
    <w:p w14:paraId="1335602F" w14:textId="77777777" w:rsidR="00590F9E" w:rsidRDefault="00590F9E">
      <w:pPr>
        <w:pStyle w:val="BodyText"/>
        <w:rPr>
          <w:sz w:val="45"/>
        </w:rPr>
      </w:pPr>
    </w:p>
    <w:p w14:paraId="01B79BA2" w14:textId="77777777" w:rsidR="00590F9E" w:rsidRDefault="00590F9E">
      <w:pPr>
        <w:pStyle w:val="BodyText"/>
        <w:rPr>
          <w:sz w:val="45"/>
        </w:rPr>
      </w:pPr>
    </w:p>
    <w:p w14:paraId="7BDA3DEF" w14:textId="77777777" w:rsidR="00590F9E" w:rsidRDefault="00590F9E">
      <w:pPr>
        <w:pStyle w:val="BodyText"/>
        <w:spacing w:before="461"/>
        <w:rPr>
          <w:sz w:val="45"/>
        </w:rPr>
      </w:pPr>
    </w:p>
    <w:p w14:paraId="7E8700D8" w14:textId="77777777" w:rsidR="00590F9E" w:rsidRDefault="00745046">
      <w:pPr>
        <w:pStyle w:val="Heading2"/>
      </w:pPr>
      <w:r>
        <w:rPr>
          <w:noProof/>
          <w:lang w:val="en-IN" w:eastAsia="en-IN"/>
        </w:rPr>
        <w:drawing>
          <wp:anchor distT="0" distB="0" distL="0" distR="0" simplePos="0" relativeHeight="15775232" behindDoc="0" locked="0" layoutInCell="1" allowOverlap="1" wp14:anchorId="2786F597" wp14:editId="7F885AB9">
            <wp:simplePos x="0" y="0"/>
            <wp:positionH relativeFrom="page">
              <wp:posOffset>733424</wp:posOffset>
            </wp:positionH>
            <wp:positionV relativeFrom="paragraph">
              <wp:posOffset>11170</wp:posOffset>
            </wp:positionV>
            <wp:extent cx="4476749" cy="180022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795" cstate="print"/>
                    <a:stretch>
                      <a:fillRect/>
                    </a:stretch>
                  </pic:blipFill>
                  <pic:spPr>
                    <a:xfrm>
                      <a:off x="0" y="0"/>
                      <a:ext cx="4476749" cy="1800224"/>
                    </a:xfrm>
                    <a:prstGeom prst="rect">
                      <a:avLst/>
                    </a:prstGeom>
                  </pic:spPr>
                </pic:pic>
              </a:graphicData>
            </a:graphic>
          </wp:anchor>
        </w:drawing>
      </w:r>
      <w:r>
        <w:t xml:space="preserve">Rooftop </w:t>
      </w:r>
      <w:r>
        <w:rPr>
          <w:spacing w:val="-2"/>
        </w:rPr>
        <w:t>Solutions</w:t>
      </w:r>
    </w:p>
    <w:p w14:paraId="1C385B87" w14:textId="77777777" w:rsidR="00590F9E" w:rsidRDefault="00745046">
      <w:pPr>
        <w:pStyle w:val="BodyText"/>
        <w:spacing w:before="4"/>
      </w:pPr>
      <w:r>
        <w:rPr>
          <w:noProof/>
          <w:lang w:val="en-IN" w:eastAsia="en-IN"/>
        </w:rPr>
        <mc:AlternateContent>
          <mc:Choice Requires="wps">
            <w:drawing>
              <wp:anchor distT="0" distB="0" distL="0" distR="0" simplePos="0" relativeHeight="487633920" behindDoc="1" locked="0" layoutInCell="1" allowOverlap="1" wp14:anchorId="2D0D663E" wp14:editId="761815E3">
                <wp:simplePos x="0" y="0"/>
                <wp:positionH relativeFrom="page">
                  <wp:posOffset>5495924</wp:posOffset>
                </wp:positionH>
                <wp:positionV relativeFrom="paragraph">
                  <wp:posOffset>149310</wp:posOffset>
                </wp:positionV>
                <wp:extent cx="476250" cy="28575"/>
                <wp:effectExtent l="0" t="0" r="0" b="0"/>
                <wp:wrapTopAndBottom/>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28575"/>
                        </a:xfrm>
                        <a:custGeom>
                          <a:avLst/>
                          <a:gdLst/>
                          <a:ahLst/>
                          <a:cxnLst/>
                          <a:rect l="l" t="t" r="r" b="b"/>
                          <a:pathLst>
                            <a:path w="476250" h="28575">
                              <a:moveTo>
                                <a:pt x="476249" y="28574"/>
                              </a:moveTo>
                              <a:lnTo>
                                <a:pt x="0" y="28574"/>
                              </a:lnTo>
                              <a:lnTo>
                                <a:pt x="0" y="0"/>
                              </a:lnTo>
                              <a:lnTo>
                                <a:pt x="476249" y="0"/>
                              </a:lnTo>
                              <a:lnTo>
                                <a:pt x="476249" y="28574"/>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0CC338D0" id="Graphic 219" o:spid="_x0000_s1026" style="position:absolute;margin-left:432.75pt;margin-top:11.75pt;width:37.5pt;height:2.25pt;z-index:-15682560;visibility:visible;mso-wrap-style:square;mso-wrap-distance-left:0;mso-wrap-distance-top:0;mso-wrap-distance-right:0;mso-wrap-distance-bottom:0;mso-position-horizontal:absolute;mso-position-horizontal-relative:page;mso-position-vertical:absolute;mso-position-vertical-relative:text;v-text-anchor:top" coordsize="476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" path="m476249,28574l,28574,,,476249,r,28574xe" fillcolor="#ff4d00" stroked="f">
                <v:path arrowok="t"/>
                <w10:wrap type="topAndBottom" anchorx="page"/>
              </v:shape>
            </w:pict>
          </mc:Fallback>
        </mc:AlternateContent>
      </w:r>
    </w:p>
    <w:p w14:paraId="391C03AA" w14:textId="77777777" w:rsidR="00590F9E" w:rsidRDefault="00745046">
      <w:pPr>
        <w:spacing w:before="193" w:line="297" w:lineRule="auto"/>
        <w:ind w:left="7797" w:right="713"/>
        <w:jc w:val="both"/>
        <w:rPr>
          <w:sz w:val="21"/>
        </w:rPr>
      </w:pPr>
      <w:r>
        <w:rPr>
          <w:sz w:val="21"/>
        </w:rPr>
        <w:t>Rooftop Solar installation is a</w:t>
      </w:r>
      <w:ins w:id="207" w:author="Shekhar Shirwalkar" w:date="2025-01-08T16:52:00Z">
        <w:r w:rsidR="00852805">
          <w:rPr>
            <w:sz w:val="21"/>
          </w:rPr>
          <w:t xml:space="preserve">n option ideal for on-site generation and use of solar </w:t>
        </w:r>
      </w:ins>
      <w:ins w:id="208" w:author="Shekhar Shirwalkar" w:date="2025-01-08T16:53:00Z">
        <w:r w:rsidR="00852805">
          <w:rPr>
            <w:sz w:val="21"/>
          </w:rPr>
          <w:t xml:space="preserve">power. </w:t>
        </w:r>
      </w:ins>
      <w:del w:id="209" w:author="Shekhar Shirwalkar" w:date="2025-01-08T16:53:00Z">
        <w:r w:rsidDel="00852805">
          <w:rPr>
            <w:sz w:val="21"/>
          </w:rPr>
          <w:delText xml:space="preserve"> quick and easy solution to meet energy requirement at consumption point. </w:delText>
        </w:r>
      </w:del>
      <w:r>
        <w:rPr>
          <w:sz w:val="21"/>
        </w:rPr>
        <w:t>It is also a cost effective solution that helps in reducing the carbon footprint.</w:t>
      </w:r>
    </w:p>
    <w:p w14:paraId="02C55E63" w14:textId="77777777" w:rsidR="00590F9E" w:rsidRDefault="00745046">
      <w:pPr>
        <w:spacing w:before="151" w:line="297" w:lineRule="auto"/>
        <w:ind w:left="7797" w:right="714"/>
        <w:jc w:val="both"/>
        <w:rPr>
          <w:sz w:val="21"/>
        </w:rPr>
      </w:pPr>
      <w:r>
        <w:rPr>
          <w:sz w:val="21"/>
        </w:rPr>
        <w:t xml:space="preserve">Enrich has the </w:t>
      </w:r>
      <w:ins w:id="210" w:author="Shekhar Shirwalkar" w:date="2025-01-08T16:53:00Z">
        <w:r w:rsidR="00852805">
          <w:rPr>
            <w:sz w:val="21"/>
          </w:rPr>
          <w:t>experience of delivering large</w:t>
        </w:r>
      </w:ins>
      <w:ins w:id="211" w:author="Shekhar Shirwalkar" w:date="2025-01-08T16:54:00Z">
        <w:r w:rsidR="00852805">
          <w:rPr>
            <w:sz w:val="21"/>
          </w:rPr>
          <w:t xml:space="preserve"> scale</w:t>
        </w:r>
      </w:ins>
      <w:ins w:id="212" w:author="Shekhar Shirwalkar" w:date="2025-01-08T16:53:00Z">
        <w:r w:rsidR="00852805">
          <w:rPr>
            <w:sz w:val="21"/>
          </w:rPr>
          <w:t xml:space="preserve"> </w:t>
        </w:r>
      </w:ins>
      <w:del w:id="213" w:author="Shekhar Shirwalkar" w:date="2025-01-08T16:54:00Z">
        <w:r w:rsidDel="00852805">
          <w:rPr>
            <w:sz w:val="21"/>
          </w:rPr>
          <w:delText xml:space="preserve">capability and capacity to handle any scale of </w:delText>
        </w:r>
      </w:del>
      <w:r>
        <w:rPr>
          <w:sz w:val="21"/>
        </w:rPr>
        <w:t xml:space="preserve">rooftop solar power projects, </w:t>
      </w:r>
      <w:del w:id="214" w:author="Shekhar Shirwalkar" w:date="2025-01-08T16:54:00Z">
        <w:r w:rsidDel="00852805">
          <w:rPr>
            <w:sz w:val="21"/>
          </w:rPr>
          <w:delText>both On-Grid and Off-Grid Solutions, from concept to</w:delText>
        </w:r>
        <w:r w:rsidDel="00852805">
          <w:rPr>
            <w:spacing w:val="40"/>
            <w:sz w:val="21"/>
          </w:rPr>
          <w:delText xml:space="preserve"> </w:delText>
        </w:r>
        <w:r w:rsidDel="00852805">
          <w:rPr>
            <w:sz w:val="21"/>
          </w:rPr>
          <w:delText>design &amp; development and up to project commissioning. Enrich aims to provide solar rooftop solutions to</w:delText>
        </w:r>
      </w:del>
      <w:ins w:id="215" w:author="Shekhar Shirwalkar" w:date="2025-01-08T16:54:00Z">
        <w:r w:rsidR="00852805">
          <w:rPr>
            <w:sz w:val="21"/>
          </w:rPr>
          <w:t>for</w:t>
        </w:r>
      </w:ins>
      <w:bookmarkStart w:id="216" w:name="_GoBack"/>
      <w:bookmarkEnd w:id="216"/>
      <w:r>
        <w:rPr>
          <w:sz w:val="21"/>
        </w:rPr>
        <w:t xml:space="preserve"> industries and commercial establishments from KW to MW scale.</w:t>
      </w:r>
    </w:p>
    <w:p w14:paraId="68C2B655" w14:textId="77777777" w:rsidR="00590F9E" w:rsidRDefault="00590F9E">
      <w:pPr>
        <w:pStyle w:val="BodyText"/>
        <w:rPr>
          <w:sz w:val="27"/>
        </w:rPr>
      </w:pPr>
    </w:p>
    <w:p w14:paraId="10D9C7D5" w14:textId="77777777" w:rsidR="00590F9E" w:rsidRDefault="00590F9E">
      <w:pPr>
        <w:pStyle w:val="BodyText"/>
        <w:rPr>
          <w:sz w:val="27"/>
        </w:rPr>
      </w:pPr>
    </w:p>
    <w:p w14:paraId="0DD3DE8B" w14:textId="77777777" w:rsidR="00590F9E" w:rsidRDefault="00590F9E">
      <w:pPr>
        <w:pStyle w:val="BodyText"/>
        <w:rPr>
          <w:sz w:val="27"/>
        </w:rPr>
      </w:pPr>
    </w:p>
    <w:p w14:paraId="140D3BC3" w14:textId="77777777" w:rsidR="00590F9E" w:rsidRDefault="00590F9E">
      <w:pPr>
        <w:pStyle w:val="BodyText"/>
        <w:rPr>
          <w:sz w:val="27"/>
        </w:rPr>
      </w:pPr>
    </w:p>
    <w:p w14:paraId="5ABA6355" w14:textId="77777777" w:rsidR="00590F9E" w:rsidRDefault="00590F9E">
      <w:pPr>
        <w:pStyle w:val="BodyText"/>
        <w:rPr>
          <w:sz w:val="27"/>
        </w:rPr>
      </w:pPr>
    </w:p>
    <w:p w14:paraId="3B819643" w14:textId="77777777" w:rsidR="00590F9E" w:rsidRDefault="00590F9E">
      <w:pPr>
        <w:pStyle w:val="BodyText"/>
        <w:rPr>
          <w:sz w:val="27"/>
        </w:rPr>
      </w:pPr>
    </w:p>
    <w:p w14:paraId="756E4EC5" w14:textId="77777777" w:rsidR="00590F9E" w:rsidRDefault="00590F9E">
      <w:pPr>
        <w:pStyle w:val="BodyText"/>
        <w:spacing w:before="8"/>
        <w:rPr>
          <w:sz w:val="27"/>
        </w:rPr>
      </w:pPr>
    </w:p>
    <w:p w14:paraId="23D0D1E1" w14:textId="77777777" w:rsidR="00590F9E" w:rsidRDefault="00745046">
      <w:pPr>
        <w:pStyle w:val="Heading4"/>
        <w:tabs>
          <w:tab w:val="left" w:pos="4272"/>
          <w:tab w:val="left" w:pos="7797"/>
        </w:tabs>
        <w:spacing w:before="1"/>
      </w:pPr>
      <w:r>
        <w:t>About</w:t>
      </w:r>
      <w:r>
        <w:rPr>
          <w:spacing w:val="7"/>
        </w:rPr>
        <w:t xml:space="preserve"> </w:t>
      </w:r>
      <w:r>
        <w:rPr>
          <w:spacing w:val="-2"/>
        </w:rPr>
        <w:t>Enrich</w:t>
      </w:r>
      <w:r>
        <w:tab/>
      </w:r>
      <w:r>
        <w:rPr>
          <w:spacing w:val="-2"/>
        </w:rPr>
        <w:t>Projects</w:t>
      </w:r>
      <w:r>
        <w:tab/>
        <w:t>Business</w:t>
      </w:r>
      <w:r>
        <w:rPr>
          <w:spacing w:val="10"/>
        </w:rPr>
        <w:t xml:space="preserve"> </w:t>
      </w:r>
      <w:r>
        <w:rPr>
          <w:spacing w:val="-2"/>
        </w:rPr>
        <w:t>Solutions</w:t>
      </w:r>
    </w:p>
    <w:p w14:paraId="1D107763" w14:textId="77777777" w:rsidR="00590F9E" w:rsidRDefault="00590F9E">
      <w:pPr>
        <w:pStyle w:val="Heading4"/>
        <w:sectPr w:rsidR="00590F9E">
          <w:pgSz w:w="16840" w:h="11900" w:orient="landscape"/>
          <w:pgMar w:top="1320" w:right="425" w:bottom="280" w:left="850" w:header="720" w:footer="720" w:gutter="0"/>
          <w:cols w:space="720"/>
        </w:sectPr>
      </w:pPr>
    </w:p>
    <w:p w14:paraId="1BC0D1DB" w14:textId="77777777" w:rsidR="00590F9E" w:rsidRDefault="001E615D">
      <w:pPr>
        <w:pStyle w:val="BodyText"/>
        <w:spacing w:before="102"/>
        <w:ind w:left="747"/>
      </w:pPr>
      <w:hyperlink r:id="rId796">
        <w:r w:rsidR="00745046">
          <w:rPr>
            <w:spacing w:val="-2"/>
          </w:rPr>
          <w:t>Promoters</w:t>
        </w:r>
      </w:hyperlink>
    </w:p>
    <w:p w14:paraId="4F3F7D93" w14:textId="77777777" w:rsidR="00590F9E" w:rsidRDefault="00745046">
      <w:pPr>
        <w:pStyle w:val="BodyText"/>
        <w:spacing w:before="102"/>
        <w:ind w:left="747"/>
      </w:pPr>
      <w:r>
        <w:br w:type="column"/>
      </w:r>
      <w:hyperlink r:id="rId797">
        <w:r>
          <w:t>View</w:t>
        </w:r>
        <w:r>
          <w:rPr>
            <w:spacing w:val="-13"/>
          </w:rPr>
          <w:t xml:space="preserve"> </w:t>
        </w:r>
        <w:r>
          <w:t>All</w:t>
        </w:r>
        <w:r>
          <w:rPr>
            <w:spacing w:val="-9"/>
          </w:rPr>
          <w:t xml:space="preserve"> </w:t>
        </w:r>
        <w:r>
          <w:rPr>
            <w:spacing w:val="-2"/>
          </w:rPr>
          <w:t>Projects</w:t>
        </w:r>
      </w:hyperlink>
    </w:p>
    <w:p w14:paraId="51C14106" w14:textId="77777777" w:rsidR="00590F9E" w:rsidRDefault="00745046">
      <w:pPr>
        <w:pStyle w:val="BodyText"/>
        <w:spacing w:before="102"/>
        <w:ind w:left="747"/>
      </w:pPr>
      <w:r>
        <w:br w:type="column"/>
      </w:r>
      <w:hyperlink r:id="rId798">
        <w:r>
          <w:t>EPC</w:t>
        </w:r>
        <w:r>
          <w:rPr>
            <w:spacing w:val="-5"/>
          </w:rPr>
          <w:t xml:space="preserve"> </w:t>
        </w:r>
        <w:r>
          <w:rPr>
            <w:spacing w:val="-2"/>
          </w:rPr>
          <w:t>Solutions</w:t>
        </w:r>
      </w:hyperlink>
    </w:p>
    <w:p w14:paraId="7DE86E19" w14:textId="77777777" w:rsidR="00590F9E" w:rsidRDefault="00745046">
      <w:pPr>
        <w:pStyle w:val="Heading4"/>
        <w:spacing w:before="77"/>
      </w:pPr>
      <w:r>
        <w:br w:type="column"/>
      </w:r>
      <w:hyperlink r:id="rId799">
        <w:r>
          <w:rPr>
            <w:spacing w:val="-2"/>
          </w:rPr>
          <w:t>Clientele</w:t>
        </w:r>
      </w:hyperlink>
    </w:p>
    <w:p w14:paraId="58D4BD00" w14:textId="77777777" w:rsidR="00590F9E" w:rsidRDefault="00590F9E">
      <w:pPr>
        <w:pStyle w:val="Heading4"/>
        <w:sectPr w:rsidR="00590F9E">
          <w:pgSz w:w="16840" w:h="11900" w:orient="landscape"/>
          <w:pgMar w:top="220" w:right="425" w:bottom="280" w:left="850" w:header="720" w:footer="720" w:gutter="0"/>
          <w:cols w:num="4" w:space="720" w:equalWidth="0">
            <w:col w:w="1611" w:space="1914"/>
            <w:col w:w="2104" w:space="1421"/>
            <w:col w:w="1939" w:space="1586"/>
            <w:col w:w="4990"/>
          </w:cols>
        </w:sectPr>
      </w:pPr>
    </w:p>
    <w:p w14:paraId="74639605" w14:textId="77777777" w:rsidR="00590F9E" w:rsidRDefault="001E615D">
      <w:pPr>
        <w:pStyle w:val="BodyText"/>
        <w:spacing w:line="381" w:lineRule="auto"/>
        <w:ind w:left="747"/>
      </w:pPr>
      <w:hyperlink r:id="rId800">
        <w:r w:rsidR="00745046">
          <w:rPr>
            <w:spacing w:val="-2"/>
          </w:rPr>
          <w:t>(https://enrichenergy.com/promoters)</w:t>
        </w:r>
      </w:hyperlink>
      <w:r w:rsidR="00745046">
        <w:rPr>
          <w:spacing w:val="-2"/>
        </w:rPr>
        <w:t xml:space="preserve"> </w:t>
      </w:r>
      <w:hyperlink r:id="rId801">
        <w:r w:rsidR="00745046">
          <w:rPr>
            <w:spacing w:val="-2"/>
          </w:rPr>
          <w:t>Achievement</w:t>
        </w:r>
      </w:hyperlink>
    </w:p>
    <w:p w14:paraId="2B7F22AC" w14:textId="77777777" w:rsidR="00590F9E" w:rsidRDefault="00745046">
      <w:pPr>
        <w:pStyle w:val="BodyText"/>
        <w:spacing w:line="381" w:lineRule="auto"/>
        <w:ind w:left="571"/>
      </w:pPr>
      <w:r>
        <w:br w:type="column"/>
      </w:r>
      <w:hyperlink r:id="rId802">
        <w:r>
          <w:rPr>
            <w:spacing w:val="-2"/>
          </w:rPr>
          <w:t>(https://enrichenergy.com/projects)</w:t>
        </w:r>
      </w:hyperlink>
      <w:r>
        <w:rPr>
          <w:spacing w:val="-2"/>
        </w:rPr>
        <w:t xml:space="preserve"> </w:t>
      </w:r>
      <w:hyperlink r:id="rId803" w:anchor="home">
        <w:r>
          <w:t>End to End</w:t>
        </w:r>
      </w:hyperlink>
    </w:p>
    <w:p w14:paraId="4761E6D8" w14:textId="77777777" w:rsidR="00590F9E" w:rsidRDefault="00745046">
      <w:pPr>
        <w:spacing w:before="35" w:line="192" w:lineRule="auto"/>
        <w:ind w:left="747"/>
        <w:rPr>
          <w:sz w:val="18"/>
        </w:rPr>
      </w:pPr>
      <w:r>
        <w:br w:type="column"/>
      </w:r>
      <w:hyperlink r:id="rId804">
        <w:r>
          <w:rPr>
            <w:spacing w:val="-6"/>
            <w:sz w:val="18"/>
          </w:rPr>
          <w:t>(https://enrichenergy.com/business_offerings</w:t>
        </w:r>
      </w:hyperlink>
      <w:r>
        <w:rPr>
          <w:spacing w:val="-6"/>
          <w:position w:val="-14"/>
          <w:sz w:val="27"/>
        </w:rPr>
        <w:t>(</w:t>
      </w:r>
      <w:hyperlink r:id="rId805">
        <w:r>
          <w:rPr>
            <w:spacing w:val="-6"/>
            <w:sz w:val="18"/>
          </w:rPr>
          <w:t>/e</w:t>
        </w:r>
      </w:hyperlink>
      <w:hyperlink r:id="rId806">
        <w:r>
          <w:rPr>
            <w:spacing w:val="-6"/>
            <w:position w:val="-14"/>
            <w:sz w:val="27"/>
          </w:rPr>
          <w:t>h</w:t>
        </w:r>
      </w:hyperlink>
      <w:hyperlink r:id="rId807">
        <w:r>
          <w:rPr>
            <w:spacing w:val="-6"/>
            <w:sz w:val="18"/>
          </w:rPr>
          <w:t>p</w:t>
        </w:r>
      </w:hyperlink>
      <w:hyperlink r:id="rId808">
        <w:r>
          <w:rPr>
            <w:spacing w:val="-6"/>
            <w:position w:val="-14"/>
            <w:sz w:val="27"/>
          </w:rPr>
          <w:t>t</w:t>
        </w:r>
      </w:hyperlink>
      <w:hyperlink r:id="rId809">
        <w:r>
          <w:rPr>
            <w:spacing w:val="-6"/>
            <w:sz w:val="18"/>
          </w:rPr>
          <w:t>c</w:t>
        </w:r>
      </w:hyperlink>
      <w:hyperlink r:id="rId810">
        <w:r>
          <w:rPr>
            <w:spacing w:val="-6"/>
            <w:position w:val="-14"/>
            <w:sz w:val="27"/>
          </w:rPr>
          <w:t>t</w:t>
        </w:r>
      </w:hyperlink>
      <w:hyperlink r:id="rId811">
        <w:r>
          <w:rPr>
            <w:spacing w:val="-6"/>
            <w:sz w:val="18"/>
          </w:rPr>
          <w:t>-</w:t>
        </w:r>
      </w:hyperlink>
      <w:hyperlink r:id="rId812">
        <w:r>
          <w:rPr>
            <w:spacing w:val="-6"/>
            <w:position w:val="-14"/>
            <w:sz w:val="27"/>
          </w:rPr>
          <w:t>ps://enrichenergy.com/clientele)</w:t>
        </w:r>
      </w:hyperlink>
      <w:r>
        <w:rPr>
          <w:spacing w:val="-6"/>
          <w:position w:val="-14"/>
          <w:sz w:val="27"/>
        </w:rPr>
        <w:t xml:space="preserve"> </w:t>
      </w:r>
      <w:hyperlink r:id="rId813">
        <w:r>
          <w:rPr>
            <w:spacing w:val="-2"/>
            <w:sz w:val="18"/>
          </w:rPr>
          <w:t>solutions/)</w:t>
        </w:r>
      </w:hyperlink>
    </w:p>
    <w:p w14:paraId="11E1B574" w14:textId="77777777" w:rsidR="00590F9E" w:rsidRDefault="00590F9E">
      <w:pPr>
        <w:spacing w:line="192" w:lineRule="auto"/>
        <w:rPr>
          <w:sz w:val="18"/>
        </w:rPr>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1AFAD379" w14:textId="77777777" w:rsidR="00590F9E" w:rsidRDefault="001E615D">
      <w:pPr>
        <w:pStyle w:val="BodyText"/>
        <w:spacing w:line="193" w:lineRule="exact"/>
        <w:ind w:left="747"/>
      </w:pPr>
      <w:hyperlink r:id="rId814">
        <w:r w:rsidR="00745046">
          <w:rPr>
            <w:spacing w:val="-2"/>
          </w:rPr>
          <w:t>(https://enrichenergy.com/achievements)</w:t>
        </w:r>
      </w:hyperlink>
    </w:p>
    <w:p w14:paraId="238F8281" w14:textId="77777777" w:rsidR="00590F9E" w:rsidRDefault="00745046">
      <w:pPr>
        <w:pStyle w:val="BodyText"/>
        <w:spacing w:line="193" w:lineRule="exact"/>
        <w:ind w:left="273"/>
      </w:pPr>
      <w:r>
        <w:br w:type="column"/>
      </w:r>
      <w:hyperlink r:id="rId815" w:anchor="home">
        <w:r>
          <w:rPr>
            <w:spacing w:val="-2"/>
          </w:rPr>
          <w:t>(https://enrichenergy.com/projects/#home)</w:t>
        </w:r>
      </w:hyperlink>
    </w:p>
    <w:p w14:paraId="538E5585" w14:textId="77777777" w:rsidR="00590F9E" w:rsidRDefault="00745046">
      <w:pPr>
        <w:pStyle w:val="BodyText"/>
        <w:spacing w:line="193" w:lineRule="exact"/>
        <w:ind w:left="154"/>
      </w:pPr>
      <w:r>
        <w:br w:type="column"/>
      </w:r>
      <w:hyperlink r:id="rId816">
        <w:r>
          <w:t>End</w:t>
        </w:r>
        <w:r>
          <w:rPr>
            <w:spacing w:val="-4"/>
          </w:rPr>
          <w:t xml:space="preserve"> </w:t>
        </w:r>
        <w:r>
          <w:t>to</w:t>
        </w:r>
        <w:r>
          <w:rPr>
            <w:spacing w:val="-4"/>
          </w:rPr>
          <w:t xml:space="preserve"> </w:t>
        </w:r>
        <w:r>
          <w:t>End</w:t>
        </w:r>
        <w:r>
          <w:rPr>
            <w:spacing w:val="-3"/>
          </w:rPr>
          <w:t xml:space="preserve"> </w:t>
        </w:r>
        <w:r>
          <w:rPr>
            <w:spacing w:val="-2"/>
          </w:rPr>
          <w:t>Solutions</w:t>
        </w:r>
      </w:hyperlink>
    </w:p>
    <w:p w14:paraId="1673B42C" w14:textId="77777777" w:rsidR="00590F9E" w:rsidRDefault="00745046">
      <w:pPr>
        <w:pStyle w:val="Heading4"/>
        <w:spacing w:line="294" w:lineRule="exact"/>
      </w:pPr>
      <w:r>
        <w:br w:type="column"/>
      </w:r>
      <w:hyperlink r:id="rId817">
        <w:r>
          <w:t>Media</w:t>
        </w:r>
        <w:r>
          <w:rPr>
            <w:spacing w:val="7"/>
          </w:rPr>
          <w:t xml:space="preserve"> </w:t>
        </w:r>
        <w:r>
          <w:rPr>
            <w:spacing w:val="-2"/>
          </w:rPr>
          <w:t>Center</w:t>
        </w:r>
      </w:hyperlink>
    </w:p>
    <w:p w14:paraId="6FD3C231" w14:textId="77777777" w:rsidR="00590F9E" w:rsidRDefault="00590F9E">
      <w:pPr>
        <w:pStyle w:val="Heading4"/>
        <w:spacing w:line="294" w:lineRule="exact"/>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29CDB336" w14:textId="77777777" w:rsidR="00590F9E" w:rsidRDefault="001E615D">
      <w:pPr>
        <w:pStyle w:val="BodyText"/>
        <w:spacing w:before="22"/>
        <w:ind w:left="747"/>
      </w:pPr>
      <w:hyperlink r:id="rId818">
        <w:r w:rsidR="00745046">
          <w:t>CSR</w:t>
        </w:r>
      </w:hyperlink>
      <w:r w:rsidR="00745046">
        <w:rPr>
          <w:spacing w:val="-5"/>
        </w:rPr>
        <w:t xml:space="preserve"> </w:t>
      </w:r>
      <w:hyperlink r:id="rId819">
        <w:r w:rsidR="00745046">
          <w:rPr>
            <w:spacing w:val="-2"/>
          </w:rPr>
          <w:t>(https://enrichenergy.com/csr)</w:t>
        </w:r>
      </w:hyperlink>
    </w:p>
    <w:p w14:paraId="5360D730" w14:textId="77777777" w:rsidR="00590F9E" w:rsidRDefault="00745046">
      <w:pPr>
        <w:spacing w:before="22"/>
        <w:ind w:left="710"/>
        <w:rPr>
          <w:sz w:val="18"/>
        </w:rPr>
      </w:pPr>
      <w:r>
        <w:br w:type="column"/>
      </w:r>
      <w:hyperlink r:id="rId820" w:anchor="menu1">
        <w:r>
          <w:rPr>
            <w:spacing w:val="-5"/>
            <w:sz w:val="18"/>
          </w:rPr>
          <w:t>EPC</w:t>
        </w:r>
      </w:hyperlink>
    </w:p>
    <w:p w14:paraId="452C2B99" w14:textId="77777777" w:rsidR="00590F9E" w:rsidRDefault="00745046">
      <w:pPr>
        <w:spacing w:before="23" w:line="139" w:lineRule="auto"/>
        <w:ind w:left="747"/>
        <w:rPr>
          <w:position w:val="-17"/>
          <w:sz w:val="27"/>
        </w:rPr>
      </w:pPr>
      <w:r>
        <w:br w:type="column"/>
      </w:r>
      <w:hyperlink r:id="rId821">
        <w:r>
          <w:rPr>
            <w:spacing w:val="-10"/>
            <w:sz w:val="18"/>
          </w:rPr>
          <w:t>(https://enrichenergy.com/business_offerings</w:t>
        </w:r>
      </w:hyperlink>
      <w:r>
        <w:rPr>
          <w:spacing w:val="-10"/>
          <w:position w:val="-17"/>
          <w:sz w:val="27"/>
        </w:rPr>
        <w:t>(</w:t>
      </w:r>
      <w:hyperlink r:id="rId822">
        <w:r>
          <w:rPr>
            <w:spacing w:val="-10"/>
            <w:sz w:val="18"/>
          </w:rPr>
          <w:t>/e</w:t>
        </w:r>
      </w:hyperlink>
      <w:hyperlink r:id="rId823">
        <w:r>
          <w:rPr>
            <w:spacing w:val="-10"/>
            <w:position w:val="-17"/>
            <w:sz w:val="27"/>
          </w:rPr>
          <w:t>h</w:t>
        </w:r>
      </w:hyperlink>
      <w:hyperlink r:id="rId824">
        <w:r>
          <w:rPr>
            <w:spacing w:val="-10"/>
            <w:sz w:val="18"/>
          </w:rPr>
          <w:t>n</w:t>
        </w:r>
      </w:hyperlink>
      <w:hyperlink r:id="rId825">
        <w:r>
          <w:rPr>
            <w:spacing w:val="-10"/>
            <w:position w:val="-17"/>
            <w:sz w:val="27"/>
          </w:rPr>
          <w:t>t</w:t>
        </w:r>
      </w:hyperlink>
      <w:hyperlink r:id="rId826">
        <w:r>
          <w:rPr>
            <w:spacing w:val="-10"/>
            <w:sz w:val="18"/>
          </w:rPr>
          <w:t>d</w:t>
        </w:r>
      </w:hyperlink>
      <w:hyperlink r:id="rId827">
        <w:r>
          <w:rPr>
            <w:spacing w:val="-10"/>
            <w:position w:val="-17"/>
            <w:sz w:val="27"/>
          </w:rPr>
          <w:t>t</w:t>
        </w:r>
      </w:hyperlink>
      <w:hyperlink r:id="rId828">
        <w:r>
          <w:rPr>
            <w:spacing w:val="-10"/>
            <w:sz w:val="18"/>
          </w:rPr>
          <w:t>-</w:t>
        </w:r>
      </w:hyperlink>
      <w:hyperlink r:id="rId829">
        <w:r>
          <w:rPr>
            <w:spacing w:val="-2"/>
            <w:position w:val="-17"/>
            <w:sz w:val="27"/>
          </w:rPr>
          <w:t>ps://enrichenergy.com/video)</w:t>
        </w:r>
      </w:hyperlink>
    </w:p>
    <w:p w14:paraId="4A915A48" w14:textId="77777777" w:rsidR="00590F9E" w:rsidRDefault="00590F9E">
      <w:pPr>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454163DB" w14:textId="77777777" w:rsidR="00590F9E" w:rsidRDefault="001E615D">
      <w:pPr>
        <w:pStyle w:val="BodyText"/>
        <w:spacing w:before="54"/>
        <w:ind w:left="747"/>
      </w:pPr>
      <w:hyperlink r:id="rId830">
        <w:r w:rsidR="00745046">
          <w:rPr>
            <w:spacing w:val="-2"/>
          </w:rPr>
          <w:t>Brochures</w:t>
        </w:r>
      </w:hyperlink>
    </w:p>
    <w:p w14:paraId="78A0B161" w14:textId="77777777" w:rsidR="00590F9E" w:rsidRDefault="00745046">
      <w:pPr>
        <w:pStyle w:val="BodyText"/>
        <w:spacing w:line="231" w:lineRule="exact"/>
        <w:ind w:left="747"/>
        <w:rPr>
          <w:position w:val="3"/>
        </w:rPr>
      </w:pPr>
      <w:r>
        <w:br w:type="column"/>
      </w:r>
      <w:hyperlink r:id="rId831" w:anchor="menu1">
        <w:r>
          <w:rPr>
            <w:spacing w:val="-2"/>
          </w:rPr>
          <w:t>(https://enrichenergy.com/projects/#menu1)</w:t>
        </w:r>
      </w:hyperlink>
      <w:r>
        <w:rPr>
          <w:spacing w:val="63"/>
          <w:w w:val="150"/>
        </w:rPr>
        <w:t xml:space="preserve"> </w:t>
      </w:r>
      <w:hyperlink r:id="rId832">
        <w:r>
          <w:rPr>
            <w:spacing w:val="-2"/>
            <w:position w:val="3"/>
          </w:rPr>
          <w:t>to-end-solutions)</w:t>
        </w:r>
      </w:hyperlink>
    </w:p>
    <w:p w14:paraId="47C1DADC" w14:textId="77777777" w:rsidR="00590F9E" w:rsidRDefault="00590F9E">
      <w:pPr>
        <w:pStyle w:val="BodyText"/>
        <w:spacing w:line="231"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72F6173D" w14:textId="77777777" w:rsidR="00590F9E" w:rsidRDefault="001E615D">
      <w:pPr>
        <w:pStyle w:val="BodyText"/>
        <w:spacing w:before="93"/>
        <w:ind w:left="747"/>
      </w:pPr>
      <w:hyperlink r:id="rId833">
        <w:r w:rsidR="00745046">
          <w:rPr>
            <w:spacing w:val="-2"/>
          </w:rPr>
          <w:t>(https://enrichenergy.com/wp-</w:t>
        </w:r>
      </w:hyperlink>
    </w:p>
    <w:p w14:paraId="65E67FE3" w14:textId="77777777" w:rsidR="00590F9E" w:rsidRDefault="00745046">
      <w:pPr>
        <w:spacing w:before="93"/>
        <w:ind w:right="38"/>
        <w:jc w:val="right"/>
        <w:rPr>
          <w:sz w:val="18"/>
        </w:rPr>
      </w:pPr>
      <w:r>
        <w:br w:type="column"/>
      </w:r>
      <w:hyperlink r:id="rId834" w:anchor="menu2">
        <w:r>
          <w:rPr>
            <w:spacing w:val="-5"/>
            <w:sz w:val="18"/>
          </w:rPr>
          <w:t>IPP</w:t>
        </w:r>
      </w:hyperlink>
    </w:p>
    <w:p w14:paraId="56C503B3" w14:textId="77777777" w:rsidR="00590F9E" w:rsidRDefault="00745046">
      <w:pPr>
        <w:pStyle w:val="BodyText"/>
        <w:spacing w:before="63"/>
        <w:ind w:left="747"/>
      </w:pPr>
      <w:r>
        <w:br w:type="column"/>
      </w:r>
      <w:hyperlink r:id="rId835">
        <w:r>
          <w:t>Rooftop</w:t>
        </w:r>
        <w:r>
          <w:rPr>
            <w:spacing w:val="-8"/>
          </w:rPr>
          <w:t xml:space="preserve"> </w:t>
        </w:r>
        <w:r>
          <w:rPr>
            <w:spacing w:val="-2"/>
          </w:rPr>
          <w:t>Solutions</w:t>
        </w:r>
      </w:hyperlink>
    </w:p>
    <w:p w14:paraId="5F2BDADE" w14:textId="77777777" w:rsidR="00590F9E" w:rsidRDefault="00745046">
      <w:pPr>
        <w:pStyle w:val="Heading4"/>
        <w:spacing w:before="98" w:line="272" w:lineRule="exact"/>
      </w:pPr>
      <w:r>
        <w:br w:type="column"/>
      </w:r>
      <w:hyperlink r:id="rId836">
        <w:r>
          <w:rPr>
            <w:spacing w:val="-4"/>
          </w:rPr>
          <w:t>Blog</w:t>
        </w:r>
      </w:hyperlink>
    </w:p>
    <w:p w14:paraId="3078659E" w14:textId="77777777" w:rsidR="00590F9E" w:rsidRDefault="00590F9E">
      <w:pPr>
        <w:pStyle w:val="Heading4"/>
        <w:spacing w:line="272" w:lineRule="exact"/>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15DF389D" w14:textId="77777777" w:rsidR="00590F9E" w:rsidRDefault="001E615D">
      <w:pPr>
        <w:pStyle w:val="BodyText"/>
        <w:spacing w:before="23" w:line="102" w:lineRule="exact"/>
        <w:ind w:left="747"/>
      </w:pPr>
      <w:hyperlink r:id="rId837">
        <w:r w:rsidR="00745046">
          <w:rPr>
            <w:spacing w:val="-2"/>
          </w:rPr>
          <w:t>content/uploads/2017/12/Enrich-</w:t>
        </w:r>
      </w:hyperlink>
    </w:p>
    <w:p w14:paraId="2F8BAD30" w14:textId="77777777" w:rsidR="00590F9E" w:rsidRDefault="00745046">
      <w:pPr>
        <w:pStyle w:val="BodyText"/>
        <w:spacing w:line="125" w:lineRule="exact"/>
        <w:ind w:left="747"/>
      </w:pPr>
      <w:r>
        <w:br w:type="column"/>
      </w:r>
      <w:hyperlink r:id="rId838" w:anchor="menu2">
        <w:r>
          <w:rPr>
            <w:spacing w:val="-2"/>
            <w:position w:val="-2"/>
          </w:rPr>
          <w:t>(https://enrichenergy.com/projects/#menu2)</w:t>
        </w:r>
      </w:hyperlink>
      <w:r>
        <w:rPr>
          <w:spacing w:val="55"/>
          <w:w w:val="150"/>
          <w:position w:val="-2"/>
        </w:rPr>
        <w:t xml:space="preserve"> </w:t>
      </w:r>
      <w:hyperlink r:id="rId839">
        <w:r>
          <w:rPr>
            <w:spacing w:val="-2"/>
          </w:rPr>
          <w:t>(https://enrichenergy.com/business_offerings/rooftop-</w:t>
        </w:r>
      </w:hyperlink>
    </w:p>
    <w:p w14:paraId="1C7FCF39" w14:textId="77777777" w:rsidR="00590F9E" w:rsidRDefault="00590F9E">
      <w:pPr>
        <w:pStyle w:val="BodyText"/>
        <w:spacing w:line="125" w:lineRule="exact"/>
        <w:sectPr w:rsidR="00590F9E">
          <w:type w:val="continuous"/>
          <w:pgSz w:w="16840" w:h="11900" w:orient="landscape"/>
          <w:pgMar w:top="260" w:right="425" w:bottom="280" w:left="850" w:header="720" w:footer="720" w:gutter="0"/>
          <w:cols w:num="2" w:space="720" w:equalWidth="0">
            <w:col w:w="3358" w:space="167"/>
            <w:col w:w="12040"/>
          </w:cols>
        </w:sectPr>
      </w:pPr>
    </w:p>
    <w:p w14:paraId="6E3D8DCE" w14:textId="77777777" w:rsidR="00590F9E" w:rsidRDefault="001E615D">
      <w:pPr>
        <w:pStyle w:val="BodyText"/>
        <w:spacing w:before="198"/>
        <w:ind w:left="747"/>
      </w:pPr>
      <w:hyperlink r:id="rId840">
        <w:r w:rsidR="00745046">
          <w:rPr>
            <w:spacing w:val="-2"/>
          </w:rPr>
          <w:t>Energy_Corp-Brochure_2017.pdf)</w:t>
        </w:r>
      </w:hyperlink>
    </w:p>
    <w:p w14:paraId="4A75F858" w14:textId="77777777" w:rsidR="00590F9E" w:rsidRDefault="00745046">
      <w:pPr>
        <w:spacing w:before="21"/>
        <w:rPr>
          <w:sz w:val="18"/>
        </w:rPr>
      </w:pPr>
      <w:r>
        <w:br w:type="column"/>
      </w:r>
    </w:p>
    <w:p w14:paraId="2AC52003" w14:textId="77777777" w:rsidR="00590F9E" w:rsidRDefault="001E615D">
      <w:pPr>
        <w:pStyle w:val="BodyText"/>
        <w:ind w:left="747"/>
      </w:pPr>
      <w:hyperlink r:id="rId841" w:anchor="menu3">
        <w:r w:rsidR="00745046">
          <w:rPr>
            <w:spacing w:val="-2"/>
          </w:rPr>
          <w:t>Rooftop</w:t>
        </w:r>
      </w:hyperlink>
    </w:p>
    <w:p w14:paraId="6769D6F9" w14:textId="77777777" w:rsidR="00590F9E" w:rsidRDefault="00745046">
      <w:pPr>
        <w:pStyle w:val="BodyText"/>
        <w:spacing w:before="168"/>
        <w:ind w:left="747"/>
      </w:pPr>
      <w:r>
        <w:br w:type="column"/>
      </w:r>
      <w:hyperlink r:id="rId842">
        <w:r>
          <w:rPr>
            <w:spacing w:val="-2"/>
          </w:rPr>
          <w:t>solutions/)</w:t>
        </w:r>
      </w:hyperlink>
    </w:p>
    <w:p w14:paraId="6268FE06" w14:textId="77777777" w:rsidR="00590F9E" w:rsidRDefault="00745046">
      <w:pPr>
        <w:spacing w:line="304" w:lineRule="exact"/>
        <w:ind w:left="747"/>
        <w:rPr>
          <w:sz w:val="27"/>
        </w:rPr>
      </w:pPr>
      <w:r>
        <w:br w:type="column"/>
      </w:r>
      <w:hyperlink r:id="rId843">
        <w:r>
          <w:rPr>
            <w:spacing w:val="-2"/>
            <w:sz w:val="27"/>
          </w:rPr>
          <w:t>(https://enrichenergy.com/blogs)</w:t>
        </w:r>
      </w:hyperlink>
    </w:p>
    <w:p w14:paraId="70E617C6"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462B00D7" w14:textId="77777777" w:rsidR="00590F9E" w:rsidRDefault="00745046">
      <w:pPr>
        <w:pStyle w:val="BodyText"/>
        <w:spacing w:before="63"/>
        <w:ind w:left="4272"/>
        <w:rPr>
          <w:position w:val="3"/>
        </w:rPr>
      </w:pPr>
      <w:r>
        <w:rPr>
          <w:noProof/>
          <w:position w:val="3"/>
          <w:lang w:val="en-IN" w:eastAsia="en-IN"/>
        </w:rPr>
        <w:lastRenderedPageBreak/>
        <mc:AlternateContent>
          <mc:Choice Requires="wpg">
            <w:drawing>
              <wp:anchor distT="0" distB="0" distL="0" distR="0" simplePos="0" relativeHeight="15776256" behindDoc="0" locked="0" layoutInCell="1" allowOverlap="1" wp14:anchorId="150C9C9B" wp14:editId="1FE09298">
                <wp:simplePos x="0" y="0"/>
                <wp:positionH relativeFrom="page">
                  <wp:posOffset>1019174</wp:posOffset>
                </wp:positionH>
                <wp:positionV relativeFrom="paragraph">
                  <wp:posOffset>99805</wp:posOffset>
                </wp:positionV>
                <wp:extent cx="285750" cy="285750"/>
                <wp:effectExtent l="0" t="0" r="0" b="0"/>
                <wp:wrapNone/>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221" name="Graphic 221">
                          <a:hlinkClick r:id="rId782"/>
                        </wps:cNvPr>
                        <wps:cNvSpPr/>
                        <wps:spPr>
                          <a:xfrm>
                            <a:off x="4762" y="4762"/>
                            <a:ext cx="276225" cy="276225"/>
                          </a:xfrm>
                          <a:custGeom>
                            <a:avLst/>
                            <a:gdLst/>
                            <a:ahLst/>
                            <a:cxnLst/>
                            <a:rect l="l" t="t" r="r" b="b"/>
                            <a:pathLst>
                              <a:path w="276225" h="276225">
                                <a:moveTo>
                                  <a:pt x="276224" y="138112"/>
                                </a:moveTo>
                                <a:lnTo>
                                  <a:pt x="270279" y="178204"/>
                                </a:lnTo>
                                <a:lnTo>
                                  <a:pt x="252948" y="214842"/>
                                </a:lnTo>
                                <a:lnTo>
                                  <a:pt x="225730" y="244875"/>
                                </a:lnTo>
                                <a:lnTo>
                                  <a:pt x="190965" y="265710"/>
                                </a:lnTo>
                                <a:lnTo>
                                  <a:pt x="151649" y="275560"/>
                                </a:lnTo>
                                <a:lnTo>
                                  <a:pt x="138112" y="276224"/>
                                </a:lnTo>
                                <a:lnTo>
                                  <a:pt x="131327" y="276058"/>
                                </a:lnTo>
                                <a:lnTo>
                                  <a:pt x="91591" y="268153"/>
                                </a:lnTo>
                                <a:lnTo>
                                  <a:pt x="55831" y="249040"/>
                                </a:lnTo>
                                <a:lnTo>
                                  <a:pt x="27183" y="220392"/>
                                </a:lnTo>
                                <a:lnTo>
                                  <a:pt x="8069" y="184632"/>
                                </a:lnTo>
                                <a:lnTo>
                                  <a:pt x="165" y="144897"/>
                                </a:lnTo>
                                <a:lnTo>
                                  <a:pt x="0" y="138112"/>
                                </a:lnTo>
                                <a:lnTo>
                                  <a:pt x="165" y="131327"/>
                                </a:lnTo>
                                <a:lnTo>
                                  <a:pt x="8069" y="91590"/>
                                </a:lnTo>
                                <a:lnTo>
                                  <a:pt x="27183" y="55831"/>
                                </a:lnTo>
                                <a:lnTo>
                                  <a:pt x="55831" y="27182"/>
                                </a:lnTo>
                                <a:lnTo>
                                  <a:pt x="91591" y="8069"/>
                                </a:lnTo>
                                <a:lnTo>
                                  <a:pt x="131327" y="165"/>
                                </a:lnTo>
                                <a:lnTo>
                                  <a:pt x="138112" y="0"/>
                                </a:lnTo>
                                <a:lnTo>
                                  <a:pt x="144897" y="165"/>
                                </a:lnTo>
                                <a:lnTo>
                                  <a:pt x="184633" y="8070"/>
                                </a:lnTo>
                                <a:lnTo>
                                  <a:pt x="220393" y="27182"/>
                                </a:lnTo>
                                <a:lnTo>
                                  <a:pt x="249041" y="55831"/>
                                </a:lnTo>
                                <a:lnTo>
                                  <a:pt x="268155" y="91590"/>
                                </a:lnTo>
                                <a:lnTo>
                                  <a:pt x="276059" y="131327"/>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22" name="Image 222">
                            <a:hlinkClick r:id="rId782"/>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27528F56" id="Group 220" o:spid="_x0000_s1026" style="position:absolute;margin-left:80.25pt;margin-top:7.85pt;width:22.5pt;height:22.5pt;z-index:15776256;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">
                <v:shape id="Graphic 221"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" o:button="t" path="m276224,138112r-5945,40092l252948,214842r-27218,30033l190965,265710r-39316,9850l138112,276224r-6785,-166l91591,268153,55831,249040,27183,220392,8069,184632,165,144897,,138112r165,-6785l8069,91590,27183,55831,55831,27182,91591,8069,131327,165,138112,r6785,165l184633,8070r35760,19112l249041,55831r19114,35759l276059,131327r165,6785xe" filled="f" strokecolor="gray" strokeweight=".26456mm">
                  <v:fill o:detectmouseclick="t"/>
                  <v:path arrowok="t"/>
                </v:shape>
                <v:shape id="Image 222"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" o:button="t">
                  <v:fill o:detectmouseclick="t"/>
                  <v:imagedata r:id="rId253" o:title=""/>
                </v:shape>
                <w10:wrap anchorx="page"/>
              </v:group>
            </w:pict>
          </mc:Fallback>
        </mc:AlternateContent>
      </w:r>
      <w:hyperlink r:id="rId844" w:anchor="menu3">
        <w:r>
          <w:t>(https://enrichenergy.com/projects/#menu3)</w:t>
        </w:r>
      </w:hyperlink>
      <w:r>
        <w:rPr>
          <w:spacing w:val="24"/>
        </w:rPr>
        <w:t xml:space="preserve"> </w:t>
      </w:r>
      <w:hyperlink r:id="rId845">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7ACBFFF5" w14:textId="77777777" w:rsidR="00590F9E" w:rsidRDefault="00745046">
      <w:pPr>
        <w:pStyle w:val="Heading4"/>
        <w:spacing w:before="129" w:line="242" w:lineRule="exact"/>
        <w:ind w:left="0" w:right="1022"/>
        <w:jc w:val="center"/>
      </w:pPr>
      <w:r>
        <w:br w:type="column"/>
      </w:r>
      <w:hyperlink r:id="rId846">
        <w:r>
          <w:rPr>
            <w:spacing w:val="-2"/>
          </w:rPr>
          <w:t>Careers</w:t>
        </w:r>
      </w:hyperlink>
    </w:p>
    <w:p w14:paraId="7F27619F" w14:textId="77777777" w:rsidR="00590F9E" w:rsidRDefault="00590F9E">
      <w:pPr>
        <w:pStyle w:val="Heading4"/>
        <w:spacing w:line="242" w:lineRule="exact"/>
        <w:jc w:val="center"/>
        <w:sectPr w:rsidR="00590F9E">
          <w:type w:val="continuous"/>
          <w:pgSz w:w="16840" w:h="11900" w:orient="landscape"/>
          <w:pgMar w:top="260" w:right="425" w:bottom="280" w:left="850" w:header="720" w:footer="720" w:gutter="0"/>
          <w:cols w:num="2" w:space="720" w:equalWidth="0">
            <w:col w:w="9038" w:space="40"/>
            <w:col w:w="6487"/>
          </w:cols>
        </w:sectPr>
      </w:pPr>
    </w:p>
    <w:p w14:paraId="24D90846" w14:textId="77777777" w:rsidR="00590F9E" w:rsidRDefault="001E615D">
      <w:pPr>
        <w:pStyle w:val="BodyText"/>
        <w:spacing w:line="154" w:lineRule="exact"/>
        <w:ind w:left="7797"/>
      </w:pPr>
      <w:hyperlink r:id="rId847">
        <w:r w:rsidR="00745046">
          <w:rPr>
            <w:spacing w:val="-2"/>
          </w:rPr>
          <w:t>(https://enrichenergy.com/business_offerings/om-</w:t>
        </w:r>
      </w:hyperlink>
    </w:p>
    <w:p w14:paraId="351F347B"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space="720"/>
        </w:sectPr>
      </w:pPr>
    </w:p>
    <w:p w14:paraId="092D1E5D" w14:textId="77777777" w:rsidR="00590F9E" w:rsidRDefault="001E615D">
      <w:pPr>
        <w:spacing w:before="110"/>
        <w:ind w:left="747"/>
        <w:rPr>
          <w:sz w:val="21"/>
        </w:rPr>
      </w:pPr>
      <w:hyperlink r:id="rId848">
        <w:r w:rsidR="00745046">
          <w:rPr>
            <w:spacing w:val="-2"/>
            <w:sz w:val="21"/>
          </w:rPr>
          <w:t>(https://www.linkedin.com/company/9316416/)</w:t>
        </w:r>
      </w:hyperlink>
    </w:p>
    <w:p w14:paraId="22F29ACC" w14:textId="77777777" w:rsidR="00590F9E" w:rsidRDefault="00745046">
      <w:pPr>
        <w:pStyle w:val="BodyText"/>
        <w:spacing w:before="117" w:line="381" w:lineRule="auto"/>
        <w:ind w:left="747" w:right="38"/>
      </w:pPr>
      <w:r>
        <w:br w:type="column"/>
      </w:r>
      <w:hyperlink r:id="rId849">
        <w:r>
          <w:rPr>
            <w:spacing w:val="-2"/>
          </w:rPr>
          <w:t>services/)</w:t>
        </w:r>
      </w:hyperlink>
      <w:r>
        <w:rPr>
          <w:spacing w:val="-2"/>
        </w:rPr>
        <w:t xml:space="preserve"> </w:t>
      </w:r>
      <w:hyperlink r:id="rId850">
        <w:r>
          <w:rPr>
            <w:spacing w:val="-2"/>
          </w:rPr>
          <w:t>Energy</w:t>
        </w:r>
        <w:r>
          <w:rPr>
            <w:spacing w:val="-11"/>
          </w:rPr>
          <w:t xml:space="preserve"> </w:t>
        </w:r>
        <w:r>
          <w:rPr>
            <w:spacing w:val="-2"/>
          </w:rPr>
          <w:t>Storage</w:t>
        </w:r>
      </w:hyperlink>
    </w:p>
    <w:p w14:paraId="502942C0" w14:textId="77777777" w:rsidR="00590F9E" w:rsidRDefault="00745046">
      <w:pPr>
        <w:spacing w:line="304" w:lineRule="exact"/>
        <w:ind w:left="507"/>
        <w:jc w:val="center"/>
        <w:rPr>
          <w:sz w:val="27"/>
        </w:rPr>
      </w:pPr>
      <w:r>
        <w:br w:type="column"/>
      </w:r>
      <w:hyperlink r:id="rId851">
        <w:r>
          <w:rPr>
            <w:spacing w:val="-2"/>
            <w:sz w:val="27"/>
          </w:rPr>
          <w:t>(https://enrichenergy.com/career)</w:t>
        </w:r>
      </w:hyperlink>
    </w:p>
    <w:p w14:paraId="59F293E5" w14:textId="77777777" w:rsidR="00590F9E" w:rsidRDefault="00590F9E">
      <w:pPr>
        <w:spacing w:line="304" w:lineRule="exact"/>
        <w:jc w:val="center"/>
        <w:rPr>
          <w:sz w:val="27"/>
        </w:rPr>
        <w:sectPr w:rsidR="00590F9E">
          <w:type w:val="continuous"/>
          <w:pgSz w:w="16840" w:h="11900" w:orient="landscape"/>
          <w:pgMar w:top="260" w:right="425" w:bottom="280" w:left="850" w:header="720" w:footer="720" w:gutter="0"/>
          <w:cols w:num="3" w:space="720" w:equalWidth="0">
            <w:col w:w="5072" w:space="1978"/>
            <w:col w:w="2028" w:space="1497"/>
            <w:col w:w="4990"/>
          </w:cols>
        </w:sectPr>
      </w:pPr>
    </w:p>
    <w:p w14:paraId="4A20915B" w14:textId="77777777" w:rsidR="00590F9E" w:rsidRDefault="001E615D">
      <w:pPr>
        <w:pStyle w:val="BodyText"/>
        <w:spacing w:line="364" w:lineRule="auto"/>
        <w:ind w:left="7797" w:right="2928"/>
      </w:pPr>
      <w:hyperlink r:id="rId852">
        <w:r w:rsidR="00745046">
          <w:rPr>
            <w:spacing w:val="-2"/>
          </w:rPr>
          <w:t>(https://enrichenergy.com/business_offerings/energystorage/)</w:t>
        </w:r>
      </w:hyperlink>
      <w:r w:rsidR="00745046">
        <w:rPr>
          <w:spacing w:val="-2"/>
        </w:rPr>
        <w:t xml:space="preserve"> </w:t>
      </w:r>
      <w:hyperlink r:id="rId853">
        <w:r w:rsidR="00745046">
          <w:t>Value Added Services</w:t>
        </w:r>
      </w:hyperlink>
      <w:r w:rsidR="00745046">
        <w:t xml:space="preserve"> </w:t>
      </w:r>
      <w:hyperlink r:id="rId854">
        <w:r w:rsidR="00745046">
          <w:rPr>
            <w:spacing w:val="-2"/>
          </w:rPr>
          <w:t>(https://enrichenergy.com/business_offerings/value-</w:t>
        </w:r>
      </w:hyperlink>
    </w:p>
    <w:p w14:paraId="5E752FBE" w14:textId="77777777" w:rsidR="00590F9E" w:rsidRDefault="001E615D">
      <w:pPr>
        <w:pStyle w:val="BodyText"/>
        <w:spacing w:line="193" w:lineRule="exact"/>
        <w:ind w:left="7797"/>
      </w:pPr>
      <w:hyperlink r:id="rId855">
        <w:r w:rsidR="00745046">
          <w:rPr>
            <w:spacing w:val="-2"/>
          </w:rPr>
          <w:t>added-services/)</w:t>
        </w:r>
      </w:hyperlink>
    </w:p>
    <w:p w14:paraId="50B56423" w14:textId="77777777" w:rsidR="00590F9E" w:rsidRDefault="00590F9E">
      <w:pPr>
        <w:pStyle w:val="BodyText"/>
      </w:pPr>
    </w:p>
    <w:p w14:paraId="59CF83EE" w14:textId="77777777" w:rsidR="00590F9E" w:rsidRDefault="00590F9E">
      <w:pPr>
        <w:pStyle w:val="BodyText"/>
      </w:pPr>
    </w:p>
    <w:p w14:paraId="09052CE9" w14:textId="77777777" w:rsidR="00590F9E" w:rsidRDefault="00590F9E">
      <w:pPr>
        <w:pStyle w:val="BodyText"/>
      </w:pPr>
    </w:p>
    <w:p w14:paraId="2698AC41" w14:textId="77777777" w:rsidR="00590F9E" w:rsidRDefault="00590F9E">
      <w:pPr>
        <w:pStyle w:val="BodyText"/>
      </w:pPr>
    </w:p>
    <w:p w14:paraId="4A1509A3" w14:textId="77777777" w:rsidR="00590F9E" w:rsidRDefault="00590F9E">
      <w:pPr>
        <w:pStyle w:val="BodyText"/>
        <w:spacing w:before="101"/>
      </w:pPr>
    </w:p>
    <w:p w14:paraId="241F8BC2" w14:textId="77777777" w:rsidR="00590F9E" w:rsidRDefault="001E615D">
      <w:pPr>
        <w:pStyle w:val="BodyText"/>
        <w:tabs>
          <w:tab w:val="left" w:pos="5356"/>
          <w:tab w:val="left" w:pos="9586"/>
        </w:tabs>
        <w:ind w:left="522"/>
      </w:pPr>
      <w:hyperlink r:id="rId856">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857">
        <w:r w:rsidR="00745046">
          <w:t>Disclaimer</w:t>
        </w:r>
        <w:r w:rsidR="00745046">
          <w:rPr>
            <w:spacing w:val="-10"/>
          </w:rPr>
          <w:t xml:space="preserve"> </w:t>
        </w:r>
        <w:r w:rsidR="00745046">
          <w:rPr>
            <w:spacing w:val="-2"/>
          </w:rPr>
          <w:t>(https://enrichenergy.com/disclaimer)</w:t>
        </w:r>
      </w:hyperlink>
      <w:r w:rsidR="00745046">
        <w:tab/>
      </w:r>
      <w:hyperlink r:id="rId858">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69414746" w14:textId="77777777" w:rsidR="00590F9E" w:rsidRDefault="001E615D">
      <w:pPr>
        <w:pStyle w:val="BodyText"/>
        <w:spacing w:before="93"/>
        <w:ind w:left="8603"/>
      </w:pPr>
      <w:hyperlink r:id="rId859">
        <w:r w:rsidR="00745046">
          <w:t>Copyright</w:t>
        </w:r>
        <w:r w:rsidR="00745046">
          <w:rPr>
            <w:spacing w:val="-13"/>
          </w:rPr>
          <w:t xml:space="preserve"> </w:t>
        </w:r>
        <w:r w:rsidR="00745046">
          <w:t>2018</w:t>
        </w:r>
      </w:hyperlink>
      <w:r w:rsidR="00745046">
        <w:rPr>
          <w:spacing w:val="-12"/>
        </w:rPr>
        <w:t xml:space="preserve"> </w:t>
      </w:r>
      <w:hyperlink r:id="rId860">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0858324F"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3A8EA710"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77792" behindDoc="0" locked="0" layoutInCell="1" allowOverlap="1" wp14:anchorId="0564921C" wp14:editId="7E45FB2F">
                <wp:simplePos x="0" y="0"/>
                <wp:positionH relativeFrom="page">
                  <wp:posOffset>10380395</wp:posOffset>
                </wp:positionH>
                <wp:positionV relativeFrom="page">
                  <wp:posOffset>4652391</wp:posOffset>
                </wp:positionV>
                <wp:extent cx="174625" cy="721995"/>
                <wp:effectExtent l="0" t="0" r="0" b="0"/>
                <wp:wrapNone/>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45BD062B"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0564921C" id="Textbox 223" o:spid="_x0000_s1174" type="#_x0000_t202" style="position:absolute;margin-left:817.35pt;margin-top:366.35pt;width:13.75pt;height:56.85pt;z-index:1577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" filled="f" stroked="f">
                <v:path arrowok="t"/>
                <v:textbox style="layout-flow:vertical;mso-layout-flow-alt:bottom-to-top" inset="0,0,0,0">
                  <w:txbxContent>
                    <w:p w14:paraId="45BD062B"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p>
    <w:p w14:paraId="0DABEAA8" w14:textId="77777777" w:rsidR="00590F9E" w:rsidRDefault="00590F9E">
      <w:pPr>
        <w:pStyle w:val="BodyText"/>
        <w:spacing w:before="2"/>
        <w:rPr>
          <w:sz w:val="54"/>
        </w:rPr>
      </w:pPr>
    </w:p>
    <w:p w14:paraId="1755DA58" w14:textId="77777777" w:rsidR="00590F9E" w:rsidRDefault="00745046">
      <w:pPr>
        <w:pStyle w:val="Heading1"/>
      </w:pPr>
      <w:r>
        <w:t xml:space="preserve">Business </w:t>
      </w:r>
      <w:r>
        <w:rPr>
          <w:spacing w:val="-2"/>
        </w:rPr>
        <w:t>Offerings</w:t>
      </w:r>
    </w:p>
    <w:p w14:paraId="53A614FE" w14:textId="77777777" w:rsidR="00590F9E" w:rsidRDefault="00590F9E">
      <w:pPr>
        <w:pStyle w:val="BodyText"/>
        <w:rPr>
          <w:sz w:val="45"/>
        </w:rPr>
      </w:pPr>
    </w:p>
    <w:p w14:paraId="258048DD" w14:textId="77777777" w:rsidR="00590F9E" w:rsidRDefault="00590F9E">
      <w:pPr>
        <w:pStyle w:val="BodyText"/>
        <w:rPr>
          <w:sz w:val="45"/>
        </w:rPr>
      </w:pPr>
    </w:p>
    <w:p w14:paraId="4578120A" w14:textId="77777777" w:rsidR="00590F9E" w:rsidRDefault="00590F9E">
      <w:pPr>
        <w:pStyle w:val="BodyText"/>
        <w:spacing w:before="461"/>
        <w:rPr>
          <w:sz w:val="45"/>
        </w:rPr>
      </w:pPr>
    </w:p>
    <w:p w14:paraId="2A58D59D" w14:textId="77777777" w:rsidR="00590F9E" w:rsidRDefault="00745046">
      <w:pPr>
        <w:pStyle w:val="Heading2"/>
      </w:pPr>
      <w:r>
        <w:rPr>
          <w:noProof/>
          <w:lang w:val="en-IN" w:eastAsia="en-IN"/>
        </w:rPr>
        <w:drawing>
          <wp:anchor distT="0" distB="0" distL="0" distR="0" simplePos="0" relativeHeight="15777280" behindDoc="0" locked="0" layoutInCell="1" allowOverlap="1" wp14:anchorId="5DC2310F" wp14:editId="7DE0F75E">
            <wp:simplePos x="0" y="0"/>
            <wp:positionH relativeFrom="page">
              <wp:posOffset>733424</wp:posOffset>
            </wp:positionH>
            <wp:positionV relativeFrom="paragraph">
              <wp:posOffset>11170</wp:posOffset>
            </wp:positionV>
            <wp:extent cx="4476749" cy="2990849"/>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861" cstate="print"/>
                    <a:stretch>
                      <a:fillRect/>
                    </a:stretch>
                  </pic:blipFill>
                  <pic:spPr>
                    <a:xfrm>
                      <a:off x="0" y="0"/>
                      <a:ext cx="4476749" cy="2990849"/>
                    </a:xfrm>
                    <a:prstGeom prst="rect">
                      <a:avLst/>
                    </a:prstGeom>
                  </pic:spPr>
                </pic:pic>
              </a:graphicData>
            </a:graphic>
          </wp:anchor>
        </w:drawing>
      </w:r>
      <w:r>
        <w:t xml:space="preserve">O&amp;M </w:t>
      </w:r>
      <w:r>
        <w:rPr>
          <w:spacing w:val="-2"/>
        </w:rPr>
        <w:t>Services</w:t>
      </w:r>
    </w:p>
    <w:p w14:paraId="2D07A28E" w14:textId="77777777" w:rsidR="00590F9E" w:rsidRDefault="00745046">
      <w:pPr>
        <w:pStyle w:val="BodyText"/>
        <w:spacing w:before="4"/>
      </w:pPr>
      <w:r>
        <w:rPr>
          <w:noProof/>
          <w:lang w:val="en-IN" w:eastAsia="en-IN"/>
        </w:rPr>
        <mc:AlternateContent>
          <mc:Choice Requires="wps">
            <w:drawing>
              <wp:anchor distT="0" distB="0" distL="0" distR="0" simplePos="0" relativeHeight="487635968" behindDoc="1" locked="0" layoutInCell="1" allowOverlap="1" wp14:anchorId="3A7ED912" wp14:editId="2F5A4E33">
                <wp:simplePos x="0" y="0"/>
                <wp:positionH relativeFrom="page">
                  <wp:posOffset>5495924</wp:posOffset>
                </wp:positionH>
                <wp:positionV relativeFrom="paragraph">
                  <wp:posOffset>149310</wp:posOffset>
                </wp:positionV>
                <wp:extent cx="476250" cy="28575"/>
                <wp:effectExtent l="0" t="0" r="0" b="0"/>
                <wp:wrapTopAndBottom/>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28575"/>
                        </a:xfrm>
                        <a:custGeom>
                          <a:avLst/>
                          <a:gdLst/>
                          <a:ahLst/>
                          <a:cxnLst/>
                          <a:rect l="l" t="t" r="r" b="b"/>
                          <a:pathLst>
                            <a:path w="476250" h="28575">
                              <a:moveTo>
                                <a:pt x="476249" y="28574"/>
                              </a:moveTo>
                              <a:lnTo>
                                <a:pt x="0" y="28574"/>
                              </a:lnTo>
                              <a:lnTo>
                                <a:pt x="0" y="0"/>
                              </a:lnTo>
                              <a:lnTo>
                                <a:pt x="476249" y="0"/>
                              </a:lnTo>
                              <a:lnTo>
                                <a:pt x="476249" y="28574"/>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7EE4DA6F" id="Graphic 225" o:spid="_x0000_s1026" style="position:absolute;margin-left:432.75pt;margin-top:11.75pt;width:37.5pt;height:2.25pt;z-index:-15680512;visibility:visible;mso-wrap-style:square;mso-wrap-distance-left:0;mso-wrap-distance-top:0;mso-wrap-distance-right:0;mso-wrap-distance-bottom:0;mso-position-horizontal:absolute;mso-position-horizontal-relative:page;mso-position-vertical:absolute;mso-position-vertical-relative:text;v-text-anchor:top" coordsize="476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" path="m476249,28574l,28574,,,476249,r,28574xe" fillcolor="#ff4d00" stroked="f">
                <v:path arrowok="t"/>
                <w10:wrap type="topAndBottom" anchorx="page"/>
              </v:shape>
            </w:pict>
          </mc:Fallback>
        </mc:AlternateContent>
      </w:r>
    </w:p>
    <w:p w14:paraId="18F3F61C" w14:textId="77777777" w:rsidR="00590F9E" w:rsidRDefault="00745046">
      <w:pPr>
        <w:spacing w:before="193" w:line="297" w:lineRule="auto"/>
        <w:ind w:left="7797" w:right="713"/>
        <w:jc w:val="both"/>
        <w:rPr>
          <w:sz w:val="21"/>
        </w:rPr>
      </w:pPr>
      <w:r>
        <w:rPr>
          <w:sz w:val="21"/>
        </w:rPr>
        <w:t>At Enrich we aim to provide hassle free, comprehensive monitoring, operations and maintenance support to maximize your return on</w:t>
      </w:r>
      <w:r>
        <w:rPr>
          <w:spacing w:val="40"/>
          <w:sz w:val="21"/>
        </w:rPr>
        <w:t xml:space="preserve"> </w:t>
      </w:r>
      <w:r>
        <w:rPr>
          <w:sz w:val="21"/>
        </w:rPr>
        <w:t>investment. Enrich’s focus is to keep our customer’s investment productive by continuously optimizing their operations to provide solar power at most competitive life time cost.</w:t>
      </w:r>
    </w:p>
    <w:p w14:paraId="62353F73" w14:textId="77777777" w:rsidR="00590F9E" w:rsidRDefault="00745046">
      <w:pPr>
        <w:spacing w:before="153" w:line="297" w:lineRule="auto"/>
        <w:ind w:left="7797" w:right="713"/>
        <w:jc w:val="both"/>
        <w:rPr>
          <w:sz w:val="21"/>
        </w:rPr>
      </w:pPr>
      <w:r>
        <w:rPr>
          <w:sz w:val="21"/>
        </w:rPr>
        <w:t>Our robust O&amp;M infrastructure comprising of skilled engineers, inventory management</w:t>
      </w:r>
      <w:r>
        <w:rPr>
          <w:spacing w:val="34"/>
          <w:sz w:val="21"/>
        </w:rPr>
        <w:t xml:space="preserve"> </w:t>
      </w:r>
      <w:r>
        <w:rPr>
          <w:sz w:val="21"/>
        </w:rPr>
        <w:t>of</w:t>
      </w:r>
      <w:r>
        <w:rPr>
          <w:spacing w:val="34"/>
          <w:sz w:val="21"/>
        </w:rPr>
        <w:t xml:space="preserve"> </w:t>
      </w:r>
      <w:r>
        <w:rPr>
          <w:sz w:val="21"/>
        </w:rPr>
        <w:t>critical</w:t>
      </w:r>
      <w:r>
        <w:rPr>
          <w:spacing w:val="34"/>
          <w:sz w:val="21"/>
        </w:rPr>
        <w:t xml:space="preserve"> </w:t>
      </w:r>
      <w:r>
        <w:rPr>
          <w:sz w:val="21"/>
        </w:rPr>
        <w:t>components,</w:t>
      </w:r>
      <w:r>
        <w:rPr>
          <w:spacing w:val="34"/>
          <w:sz w:val="21"/>
        </w:rPr>
        <w:t xml:space="preserve"> </w:t>
      </w:r>
      <w:r>
        <w:rPr>
          <w:sz w:val="21"/>
        </w:rPr>
        <w:t>spares</w:t>
      </w:r>
      <w:r>
        <w:rPr>
          <w:spacing w:val="34"/>
          <w:sz w:val="21"/>
        </w:rPr>
        <w:t xml:space="preserve"> </w:t>
      </w:r>
      <w:r>
        <w:rPr>
          <w:sz w:val="21"/>
        </w:rPr>
        <w:t>and</w:t>
      </w:r>
      <w:r>
        <w:rPr>
          <w:spacing w:val="34"/>
          <w:sz w:val="21"/>
        </w:rPr>
        <w:t xml:space="preserve"> </w:t>
      </w:r>
      <w:r>
        <w:rPr>
          <w:sz w:val="21"/>
        </w:rPr>
        <w:t>consumables</w:t>
      </w:r>
      <w:r>
        <w:rPr>
          <w:spacing w:val="34"/>
          <w:sz w:val="21"/>
        </w:rPr>
        <w:t xml:space="preserve"> </w:t>
      </w:r>
      <w:r>
        <w:rPr>
          <w:sz w:val="21"/>
        </w:rPr>
        <w:t>along</w:t>
      </w:r>
      <w:r>
        <w:rPr>
          <w:spacing w:val="34"/>
          <w:sz w:val="21"/>
        </w:rPr>
        <w:t xml:space="preserve"> </w:t>
      </w:r>
      <w:r>
        <w:rPr>
          <w:spacing w:val="-4"/>
          <w:sz w:val="21"/>
        </w:rPr>
        <w:t>with</w:t>
      </w:r>
    </w:p>
    <w:p w14:paraId="2FD01038" w14:textId="77777777" w:rsidR="00590F9E" w:rsidRDefault="00745046">
      <w:pPr>
        <w:spacing w:before="1" w:line="297" w:lineRule="auto"/>
        <w:ind w:left="7797" w:right="713"/>
        <w:jc w:val="both"/>
        <w:rPr>
          <w:sz w:val="21"/>
        </w:rPr>
      </w:pPr>
      <w:r>
        <w:rPr>
          <w:sz w:val="21"/>
        </w:rPr>
        <w:t>24 x 7 security &amp; surveillance support and advance technology support</w:t>
      </w:r>
      <w:r>
        <w:rPr>
          <w:spacing w:val="40"/>
          <w:sz w:val="21"/>
        </w:rPr>
        <w:t xml:space="preserve"> </w:t>
      </w:r>
      <w:r>
        <w:rPr>
          <w:sz w:val="21"/>
        </w:rPr>
        <w:t xml:space="preserve">such as SCADA, helps you realize the best yield and maximum plant uptime, with timely preventive maintenance and fastest solution of plant </w:t>
      </w:r>
      <w:r>
        <w:rPr>
          <w:spacing w:val="-2"/>
          <w:sz w:val="21"/>
        </w:rPr>
        <w:t>breakdown.</w:t>
      </w:r>
    </w:p>
    <w:p w14:paraId="5C0B0E55" w14:textId="77777777" w:rsidR="00590F9E" w:rsidRDefault="00590F9E">
      <w:pPr>
        <w:spacing w:line="297" w:lineRule="auto"/>
        <w:jc w:val="both"/>
        <w:rPr>
          <w:sz w:val="21"/>
        </w:rPr>
        <w:sectPr w:rsidR="00590F9E">
          <w:pgSz w:w="16840" w:h="11900" w:orient="landscape"/>
          <w:pgMar w:top="1320" w:right="425" w:bottom="280" w:left="850" w:header="720" w:footer="720" w:gutter="0"/>
          <w:cols w:space="720"/>
        </w:sectPr>
      </w:pPr>
    </w:p>
    <w:p w14:paraId="2F31B27D" w14:textId="77777777" w:rsidR="00590F9E" w:rsidRDefault="00745046">
      <w:pPr>
        <w:pStyle w:val="Heading4"/>
        <w:spacing w:before="72"/>
      </w:pPr>
      <w:r>
        <w:lastRenderedPageBreak/>
        <w:t>About</w:t>
      </w:r>
      <w:r>
        <w:rPr>
          <w:spacing w:val="7"/>
        </w:rPr>
        <w:t xml:space="preserve"> </w:t>
      </w:r>
      <w:r>
        <w:rPr>
          <w:spacing w:val="-2"/>
        </w:rPr>
        <w:t>Enrich</w:t>
      </w:r>
    </w:p>
    <w:p w14:paraId="2099368F" w14:textId="77777777" w:rsidR="00590F9E" w:rsidRDefault="001E615D">
      <w:pPr>
        <w:pStyle w:val="BodyText"/>
        <w:spacing w:before="284"/>
        <w:ind w:left="747"/>
      </w:pPr>
      <w:hyperlink r:id="rId862">
        <w:r w:rsidR="00745046">
          <w:rPr>
            <w:spacing w:val="-2"/>
          </w:rPr>
          <w:t>Promoters</w:t>
        </w:r>
      </w:hyperlink>
    </w:p>
    <w:p w14:paraId="30CEDAED" w14:textId="77777777" w:rsidR="00590F9E" w:rsidRDefault="00745046">
      <w:pPr>
        <w:pStyle w:val="Heading4"/>
        <w:spacing w:before="72"/>
      </w:pPr>
      <w:r>
        <w:br w:type="column"/>
      </w:r>
      <w:r>
        <w:rPr>
          <w:spacing w:val="-2"/>
        </w:rPr>
        <w:lastRenderedPageBreak/>
        <w:t>Projects</w:t>
      </w:r>
    </w:p>
    <w:p w14:paraId="0AB17ACF" w14:textId="77777777" w:rsidR="00590F9E" w:rsidRDefault="001E615D">
      <w:pPr>
        <w:pStyle w:val="BodyText"/>
        <w:spacing w:before="284"/>
        <w:ind w:left="747"/>
      </w:pPr>
      <w:hyperlink r:id="rId863">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55C12054" w14:textId="77777777" w:rsidR="00590F9E" w:rsidRDefault="00745046">
      <w:pPr>
        <w:pStyle w:val="Heading4"/>
        <w:spacing w:before="72"/>
      </w:pPr>
      <w:r>
        <w:br w:type="column"/>
      </w:r>
      <w:r>
        <w:lastRenderedPageBreak/>
        <w:t>Business</w:t>
      </w:r>
      <w:r>
        <w:rPr>
          <w:spacing w:val="10"/>
        </w:rPr>
        <w:t xml:space="preserve"> </w:t>
      </w:r>
      <w:r>
        <w:rPr>
          <w:spacing w:val="-2"/>
        </w:rPr>
        <w:t>Solutions</w:t>
      </w:r>
    </w:p>
    <w:p w14:paraId="6D021B24" w14:textId="77777777" w:rsidR="00590F9E" w:rsidRDefault="001E615D">
      <w:pPr>
        <w:pStyle w:val="BodyText"/>
        <w:spacing w:before="284"/>
        <w:ind w:left="747"/>
      </w:pPr>
      <w:hyperlink r:id="rId864">
        <w:r w:rsidR="00745046">
          <w:t>EPC</w:t>
        </w:r>
        <w:r w:rsidR="00745046">
          <w:rPr>
            <w:spacing w:val="-5"/>
          </w:rPr>
          <w:t xml:space="preserve"> </w:t>
        </w:r>
        <w:r w:rsidR="00745046">
          <w:rPr>
            <w:spacing w:val="-2"/>
          </w:rPr>
          <w:t>Solutions</w:t>
        </w:r>
      </w:hyperlink>
    </w:p>
    <w:p w14:paraId="04D8321D" w14:textId="77777777" w:rsidR="00590F9E" w:rsidRDefault="00745046">
      <w:pPr>
        <w:spacing w:before="72" w:line="302" w:lineRule="auto"/>
        <w:ind w:left="747"/>
        <w:rPr>
          <w:sz w:val="27"/>
        </w:rPr>
      </w:pPr>
      <w:r>
        <w:br w:type="column"/>
      </w:r>
      <w:hyperlink r:id="rId865">
        <w:r>
          <w:rPr>
            <w:spacing w:val="-2"/>
            <w:sz w:val="27"/>
          </w:rPr>
          <w:t>Clientele</w:t>
        </w:r>
      </w:hyperlink>
      <w:r>
        <w:rPr>
          <w:spacing w:val="-2"/>
          <w:sz w:val="27"/>
        </w:rPr>
        <w:t xml:space="preserve"> </w:t>
      </w:r>
      <w:hyperlink r:id="rId866">
        <w:r>
          <w:rPr>
            <w:spacing w:val="-2"/>
            <w:sz w:val="27"/>
          </w:rPr>
          <w:t>(https://enrichenergy.com/clientele)</w:t>
        </w:r>
      </w:hyperlink>
    </w:p>
    <w:p w14:paraId="750723BA" w14:textId="77777777" w:rsidR="00590F9E" w:rsidRDefault="00590F9E">
      <w:pPr>
        <w:spacing w:line="302" w:lineRule="auto"/>
        <w:rPr>
          <w:sz w:val="27"/>
        </w:rPr>
        <w:sectPr w:rsidR="00590F9E">
          <w:pgSz w:w="16840" w:h="11900" w:orient="landscape"/>
          <w:pgMar w:top="900" w:right="425" w:bottom="280" w:left="850" w:header="720" w:footer="720" w:gutter="0"/>
          <w:cols w:num="4" w:space="720" w:equalWidth="0">
            <w:col w:w="2351" w:space="1174"/>
            <w:col w:w="2104" w:space="1421"/>
            <w:col w:w="3095" w:space="430"/>
            <w:col w:w="4990"/>
          </w:cols>
        </w:sectPr>
      </w:pPr>
    </w:p>
    <w:p w14:paraId="2DF28252" w14:textId="77777777" w:rsidR="00590F9E" w:rsidRDefault="001E615D">
      <w:pPr>
        <w:pStyle w:val="BodyText"/>
        <w:spacing w:before="93"/>
        <w:ind w:left="747"/>
      </w:pPr>
      <w:hyperlink r:id="rId867">
        <w:r w:rsidR="00745046">
          <w:rPr>
            <w:spacing w:val="-2"/>
          </w:rPr>
          <w:t>(https://enrichenergy.com/promoters)</w:t>
        </w:r>
      </w:hyperlink>
    </w:p>
    <w:p w14:paraId="4B7E3F0F" w14:textId="77777777" w:rsidR="00590F9E" w:rsidRDefault="001E615D">
      <w:pPr>
        <w:pStyle w:val="BodyText"/>
        <w:spacing w:before="123" w:line="132" w:lineRule="exact"/>
        <w:ind w:left="747"/>
      </w:pPr>
      <w:hyperlink r:id="rId868">
        <w:r w:rsidR="00745046">
          <w:rPr>
            <w:spacing w:val="-2"/>
          </w:rPr>
          <w:t>Achievement</w:t>
        </w:r>
      </w:hyperlink>
    </w:p>
    <w:p w14:paraId="4545EFED" w14:textId="77777777" w:rsidR="00590F9E" w:rsidRDefault="00745046">
      <w:pPr>
        <w:pStyle w:val="BodyText"/>
        <w:spacing w:before="93"/>
        <w:ind w:left="571"/>
      </w:pPr>
      <w:r>
        <w:br w:type="column"/>
      </w:r>
      <w:hyperlink r:id="rId869">
        <w:r>
          <w:rPr>
            <w:spacing w:val="-2"/>
          </w:rPr>
          <w:t>(https://enrichenergy.com/projects)</w:t>
        </w:r>
      </w:hyperlink>
    </w:p>
    <w:p w14:paraId="271229E5" w14:textId="77777777" w:rsidR="00590F9E" w:rsidRDefault="001E615D">
      <w:pPr>
        <w:pStyle w:val="BodyText"/>
        <w:spacing w:before="123" w:line="132" w:lineRule="exact"/>
        <w:ind w:left="571"/>
      </w:pPr>
      <w:hyperlink r:id="rId870"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7EDE0503" w14:textId="77777777" w:rsidR="00590F9E" w:rsidRDefault="00745046">
      <w:pPr>
        <w:spacing w:before="127" w:line="158" w:lineRule="auto"/>
        <w:ind w:left="747"/>
        <w:rPr>
          <w:position w:val="-14"/>
          <w:sz w:val="27"/>
        </w:rPr>
      </w:pPr>
      <w:r>
        <w:br w:type="column"/>
      </w:r>
      <w:hyperlink r:id="rId871">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872">
        <w:r>
          <w:rPr>
            <w:w w:val="99"/>
            <w:sz w:val="18"/>
          </w:rPr>
          <w:t>/e</w:t>
        </w:r>
        <w:r>
          <w:rPr>
            <w:spacing w:val="-32"/>
            <w:w w:val="99"/>
            <w:sz w:val="18"/>
          </w:rPr>
          <w:t>p</w:t>
        </w:r>
      </w:hyperlink>
      <w:hyperlink r:id="rId873">
        <w:r>
          <w:rPr>
            <w:spacing w:val="-121"/>
            <w:w w:val="101"/>
            <w:position w:val="-14"/>
            <w:sz w:val="27"/>
          </w:rPr>
          <w:t>e</w:t>
        </w:r>
      </w:hyperlink>
      <w:hyperlink r:id="rId874">
        <w:r>
          <w:rPr>
            <w:w w:val="99"/>
            <w:sz w:val="18"/>
          </w:rPr>
          <w:t>c</w:t>
        </w:r>
        <w:r>
          <w:rPr>
            <w:spacing w:val="-29"/>
            <w:w w:val="99"/>
            <w:sz w:val="18"/>
          </w:rPr>
          <w:t>-</w:t>
        </w:r>
      </w:hyperlink>
      <w:hyperlink r:id="rId875">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26734797" w14:textId="77777777" w:rsidR="00590F9E" w:rsidRDefault="001E615D">
      <w:pPr>
        <w:pStyle w:val="BodyText"/>
        <w:spacing w:line="154" w:lineRule="exact"/>
        <w:ind w:left="747"/>
      </w:pPr>
      <w:hyperlink r:id="rId876">
        <w:r w:rsidR="00745046">
          <w:rPr>
            <w:spacing w:val="-2"/>
          </w:rPr>
          <w:t>solutions/)</w:t>
        </w:r>
      </w:hyperlink>
    </w:p>
    <w:p w14:paraId="2F8E3D4E"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7ED29DD1" w14:textId="77777777" w:rsidR="00590F9E" w:rsidRDefault="001E615D">
      <w:pPr>
        <w:pStyle w:val="BodyText"/>
        <w:spacing w:before="169"/>
        <w:ind w:left="747"/>
      </w:pPr>
      <w:hyperlink r:id="rId877">
        <w:r w:rsidR="00745046">
          <w:rPr>
            <w:spacing w:val="-2"/>
          </w:rPr>
          <w:t>(https://enrichenergy.com/achievements)</w:t>
        </w:r>
      </w:hyperlink>
    </w:p>
    <w:p w14:paraId="70FD5BE0" w14:textId="77777777" w:rsidR="00590F9E" w:rsidRDefault="00745046">
      <w:pPr>
        <w:pStyle w:val="BodyText"/>
        <w:spacing w:before="169"/>
        <w:ind w:left="273"/>
      </w:pPr>
      <w:r>
        <w:br w:type="column"/>
      </w:r>
      <w:hyperlink r:id="rId878" w:anchor="home">
        <w:r>
          <w:rPr>
            <w:spacing w:val="-2"/>
          </w:rPr>
          <w:t>(https://enrichenergy.com/projects/#home)</w:t>
        </w:r>
      </w:hyperlink>
    </w:p>
    <w:p w14:paraId="42BA9171" w14:textId="77777777" w:rsidR="00590F9E" w:rsidRDefault="00745046">
      <w:pPr>
        <w:pStyle w:val="BodyText"/>
        <w:spacing w:before="169"/>
        <w:ind w:left="154"/>
      </w:pPr>
      <w:r>
        <w:br w:type="column"/>
      </w:r>
      <w:hyperlink r:id="rId879">
        <w:r>
          <w:t>End</w:t>
        </w:r>
        <w:r>
          <w:rPr>
            <w:spacing w:val="-4"/>
          </w:rPr>
          <w:t xml:space="preserve"> </w:t>
        </w:r>
        <w:r>
          <w:t>to</w:t>
        </w:r>
        <w:r>
          <w:rPr>
            <w:spacing w:val="-4"/>
          </w:rPr>
          <w:t xml:space="preserve"> </w:t>
        </w:r>
        <w:r>
          <w:t>End</w:t>
        </w:r>
        <w:r>
          <w:rPr>
            <w:spacing w:val="-3"/>
          </w:rPr>
          <w:t xml:space="preserve"> </w:t>
        </w:r>
        <w:r>
          <w:rPr>
            <w:spacing w:val="-2"/>
          </w:rPr>
          <w:t>Solutions</w:t>
        </w:r>
      </w:hyperlink>
    </w:p>
    <w:p w14:paraId="0A6A79A4" w14:textId="77777777" w:rsidR="00590F9E" w:rsidRDefault="00745046">
      <w:pPr>
        <w:spacing w:line="305" w:lineRule="exact"/>
        <w:ind w:left="747"/>
        <w:rPr>
          <w:sz w:val="27"/>
        </w:rPr>
      </w:pPr>
      <w:r>
        <w:br w:type="column"/>
      </w:r>
      <w:hyperlink r:id="rId880">
        <w:r>
          <w:rPr>
            <w:spacing w:val="-2"/>
            <w:sz w:val="27"/>
          </w:rPr>
          <w:t>(https://enrichenergy.com/video)</w:t>
        </w:r>
      </w:hyperlink>
    </w:p>
    <w:p w14:paraId="31C93709"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0F511F6D" w14:textId="77777777" w:rsidR="00590F9E" w:rsidRDefault="001E615D">
      <w:pPr>
        <w:pStyle w:val="BodyText"/>
        <w:spacing w:before="123"/>
        <w:ind w:left="747"/>
      </w:pPr>
      <w:hyperlink r:id="rId881">
        <w:r w:rsidR="00745046">
          <w:t>CSR</w:t>
        </w:r>
      </w:hyperlink>
      <w:r w:rsidR="00745046">
        <w:rPr>
          <w:spacing w:val="-5"/>
        </w:rPr>
        <w:t xml:space="preserve"> </w:t>
      </w:r>
      <w:hyperlink r:id="rId882">
        <w:r w:rsidR="00745046">
          <w:rPr>
            <w:spacing w:val="-2"/>
          </w:rPr>
          <w:t>(https://enrichenergy.com/csr)</w:t>
        </w:r>
      </w:hyperlink>
    </w:p>
    <w:p w14:paraId="362F5331" w14:textId="77777777" w:rsidR="00590F9E" w:rsidRDefault="00745046">
      <w:pPr>
        <w:spacing w:before="123"/>
        <w:ind w:left="710"/>
        <w:rPr>
          <w:sz w:val="18"/>
        </w:rPr>
      </w:pPr>
      <w:r>
        <w:br w:type="column"/>
      </w:r>
      <w:hyperlink r:id="rId883" w:anchor="menu1">
        <w:r>
          <w:rPr>
            <w:spacing w:val="-5"/>
            <w:sz w:val="18"/>
          </w:rPr>
          <w:t>EPC</w:t>
        </w:r>
      </w:hyperlink>
    </w:p>
    <w:p w14:paraId="50975A4A" w14:textId="77777777" w:rsidR="00590F9E" w:rsidRDefault="00745046">
      <w:pPr>
        <w:pStyle w:val="BodyText"/>
        <w:spacing w:before="123" w:line="139" w:lineRule="auto"/>
        <w:ind w:left="747"/>
        <w:rPr>
          <w:position w:val="-17"/>
          <w:sz w:val="27"/>
        </w:rPr>
      </w:pPr>
      <w:r>
        <w:br w:type="column"/>
      </w:r>
      <w:hyperlink r:id="rId884">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885">
        <w:r>
          <w:rPr>
            <w:w w:val="99"/>
          </w:rPr>
          <w:t>/</w:t>
        </w:r>
        <w:proofErr w:type="spellStart"/>
        <w:r>
          <w:rPr>
            <w:w w:val="99"/>
          </w:rPr>
          <w:t>e</w:t>
        </w:r>
        <w:r>
          <w:rPr>
            <w:spacing w:val="-77"/>
            <w:w w:val="99"/>
          </w:rPr>
          <w:t>n</w:t>
        </w:r>
        <w:proofErr w:type="spellEnd"/>
      </w:hyperlink>
      <w:hyperlink r:id="rId886">
        <w:r>
          <w:rPr>
            <w:w w:val="101"/>
            <w:position w:val="-17"/>
            <w:sz w:val="27"/>
          </w:rPr>
          <w:t>l</w:t>
        </w:r>
        <w:r>
          <w:rPr>
            <w:spacing w:val="-136"/>
            <w:w w:val="101"/>
            <w:position w:val="-17"/>
            <w:sz w:val="27"/>
          </w:rPr>
          <w:t>o</w:t>
        </w:r>
      </w:hyperlink>
      <w:hyperlink r:id="rId887">
        <w:r>
          <w:rPr>
            <w:w w:val="99"/>
          </w:rPr>
          <w:t>d</w:t>
        </w:r>
        <w:r>
          <w:rPr>
            <w:spacing w:val="-23"/>
            <w:w w:val="99"/>
          </w:rPr>
          <w:t>-</w:t>
        </w:r>
      </w:hyperlink>
      <w:hyperlink r:id="rId888">
        <w:r>
          <w:rPr>
            <w:spacing w:val="-10"/>
            <w:position w:val="-17"/>
            <w:sz w:val="27"/>
          </w:rPr>
          <w:t>g</w:t>
        </w:r>
      </w:hyperlink>
    </w:p>
    <w:p w14:paraId="596F9A67"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2983533C" w14:textId="77777777" w:rsidR="00590F9E" w:rsidRDefault="001E615D">
      <w:pPr>
        <w:pStyle w:val="BodyText"/>
        <w:spacing w:before="54" w:line="132" w:lineRule="exact"/>
        <w:ind w:left="747"/>
      </w:pPr>
      <w:hyperlink r:id="rId889">
        <w:r w:rsidR="00745046">
          <w:rPr>
            <w:spacing w:val="-2"/>
          </w:rPr>
          <w:t>Brochures</w:t>
        </w:r>
      </w:hyperlink>
    </w:p>
    <w:p w14:paraId="2E1CFB44" w14:textId="77777777" w:rsidR="00590F9E" w:rsidRDefault="00745046">
      <w:pPr>
        <w:pStyle w:val="BodyText"/>
        <w:spacing w:line="186" w:lineRule="exact"/>
        <w:ind w:left="747"/>
        <w:rPr>
          <w:position w:val="3"/>
        </w:rPr>
      </w:pPr>
      <w:r>
        <w:br w:type="column"/>
      </w:r>
      <w:hyperlink r:id="rId890" w:anchor="menu1">
        <w:r>
          <w:rPr>
            <w:spacing w:val="-2"/>
          </w:rPr>
          <w:t>(https://enrichenergy.com/projects/#menu1)</w:t>
        </w:r>
      </w:hyperlink>
      <w:r>
        <w:rPr>
          <w:spacing w:val="63"/>
          <w:w w:val="150"/>
        </w:rPr>
        <w:t xml:space="preserve"> </w:t>
      </w:r>
      <w:hyperlink r:id="rId891">
        <w:r>
          <w:rPr>
            <w:spacing w:val="-2"/>
            <w:position w:val="3"/>
          </w:rPr>
          <w:t>to-end-solutions)</w:t>
        </w:r>
      </w:hyperlink>
    </w:p>
    <w:p w14:paraId="28E02AB5" w14:textId="77777777" w:rsidR="00590F9E" w:rsidRDefault="00590F9E">
      <w:pPr>
        <w:pStyle w:val="BodyText"/>
        <w:spacing w:line="186"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3AD334C6" w14:textId="77777777" w:rsidR="00590F9E" w:rsidRDefault="001E615D">
      <w:pPr>
        <w:pStyle w:val="BodyText"/>
        <w:spacing w:before="168"/>
        <w:ind w:left="747"/>
      </w:pPr>
      <w:hyperlink r:id="rId892">
        <w:r w:rsidR="00745046">
          <w:rPr>
            <w:spacing w:val="-2"/>
          </w:rPr>
          <w:t>(https://enrichenergy.com/wp-</w:t>
        </w:r>
      </w:hyperlink>
    </w:p>
    <w:p w14:paraId="539C73A9" w14:textId="77777777" w:rsidR="00590F9E" w:rsidRDefault="00745046">
      <w:pPr>
        <w:spacing w:before="168"/>
        <w:ind w:right="38"/>
        <w:jc w:val="right"/>
        <w:rPr>
          <w:sz w:val="18"/>
        </w:rPr>
      </w:pPr>
      <w:r>
        <w:br w:type="column"/>
      </w:r>
      <w:hyperlink r:id="rId893" w:anchor="menu2">
        <w:r>
          <w:rPr>
            <w:spacing w:val="-5"/>
            <w:sz w:val="18"/>
          </w:rPr>
          <w:t>IPP</w:t>
        </w:r>
      </w:hyperlink>
    </w:p>
    <w:p w14:paraId="340DEB2B" w14:textId="77777777" w:rsidR="00590F9E" w:rsidRDefault="00745046">
      <w:pPr>
        <w:pStyle w:val="BodyText"/>
        <w:spacing w:before="138"/>
        <w:ind w:left="747"/>
      </w:pPr>
      <w:r>
        <w:br w:type="column"/>
      </w:r>
      <w:hyperlink r:id="rId894">
        <w:r>
          <w:t>Rooftop</w:t>
        </w:r>
        <w:r>
          <w:rPr>
            <w:spacing w:val="-8"/>
          </w:rPr>
          <w:t xml:space="preserve"> </w:t>
        </w:r>
        <w:r>
          <w:rPr>
            <w:spacing w:val="-2"/>
          </w:rPr>
          <w:t>Solutions</w:t>
        </w:r>
      </w:hyperlink>
    </w:p>
    <w:p w14:paraId="1503A31F" w14:textId="77777777" w:rsidR="00590F9E" w:rsidRDefault="00745046">
      <w:pPr>
        <w:spacing w:line="304" w:lineRule="exact"/>
        <w:ind w:left="747"/>
        <w:rPr>
          <w:sz w:val="27"/>
        </w:rPr>
      </w:pPr>
      <w:r>
        <w:br w:type="column"/>
      </w:r>
      <w:hyperlink r:id="rId895">
        <w:r>
          <w:rPr>
            <w:spacing w:val="-2"/>
            <w:sz w:val="27"/>
          </w:rPr>
          <w:t>(https://enrichenergy.com/blogs)</w:t>
        </w:r>
      </w:hyperlink>
    </w:p>
    <w:p w14:paraId="47958F36"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4FA3F83D" w14:textId="77777777" w:rsidR="00590F9E" w:rsidRDefault="001E615D">
      <w:pPr>
        <w:pStyle w:val="BodyText"/>
        <w:spacing w:before="93" w:line="102" w:lineRule="exact"/>
        <w:ind w:left="747"/>
      </w:pPr>
      <w:hyperlink r:id="rId896">
        <w:r w:rsidR="00745046">
          <w:rPr>
            <w:spacing w:val="-2"/>
          </w:rPr>
          <w:t>content/uploads/2017/12/Enrich-</w:t>
        </w:r>
      </w:hyperlink>
    </w:p>
    <w:p w14:paraId="60770C08" w14:textId="77777777" w:rsidR="00590F9E" w:rsidRDefault="00745046">
      <w:pPr>
        <w:pStyle w:val="BodyText"/>
        <w:spacing w:before="63" w:line="132" w:lineRule="exact"/>
        <w:ind w:left="747"/>
      </w:pPr>
      <w:r>
        <w:br w:type="column"/>
      </w:r>
      <w:hyperlink r:id="rId897" w:anchor="menu2">
        <w:r>
          <w:rPr>
            <w:spacing w:val="-2"/>
            <w:position w:val="-2"/>
          </w:rPr>
          <w:t>(https://enrichenergy.com/projects/#menu2)</w:t>
        </w:r>
      </w:hyperlink>
      <w:r>
        <w:rPr>
          <w:spacing w:val="55"/>
          <w:w w:val="150"/>
          <w:position w:val="-2"/>
        </w:rPr>
        <w:t xml:space="preserve"> </w:t>
      </w:r>
      <w:hyperlink r:id="rId898">
        <w:r>
          <w:rPr>
            <w:spacing w:val="-2"/>
          </w:rPr>
          <w:t>(https://enrichenergy.com/business_offerings/rooftop-</w:t>
        </w:r>
      </w:hyperlink>
    </w:p>
    <w:p w14:paraId="521580DF"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1DFDCF6B" w14:textId="77777777" w:rsidR="00590F9E" w:rsidRDefault="001E615D">
      <w:pPr>
        <w:pStyle w:val="BodyText"/>
        <w:spacing w:before="198" w:line="192" w:lineRule="exact"/>
        <w:ind w:left="747"/>
      </w:pPr>
      <w:hyperlink r:id="rId899">
        <w:r w:rsidR="00745046">
          <w:rPr>
            <w:spacing w:val="-2"/>
          </w:rPr>
          <w:t>Energy_Corp-Brochure_2017.pdf)</w:t>
        </w:r>
      </w:hyperlink>
    </w:p>
    <w:p w14:paraId="2D0AFEA2" w14:textId="77777777" w:rsidR="00590F9E" w:rsidRDefault="00745046">
      <w:pPr>
        <w:spacing w:before="21"/>
        <w:rPr>
          <w:sz w:val="18"/>
        </w:rPr>
      </w:pPr>
      <w:r>
        <w:br w:type="column"/>
      </w:r>
    </w:p>
    <w:p w14:paraId="19D760A0" w14:textId="77777777" w:rsidR="00590F9E" w:rsidRDefault="001E615D">
      <w:pPr>
        <w:pStyle w:val="BodyText"/>
        <w:spacing w:line="162" w:lineRule="exact"/>
        <w:ind w:left="747"/>
      </w:pPr>
      <w:hyperlink r:id="rId900" w:anchor="menu3">
        <w:r w:rsidR="00745046">
          <w:rPr>
            <w:spacing w:val="-2"/>
          </w:rPr>
          <w:t>Rooftop</w:t>
        </w:r>
      </w:hyperlink>
    </w:p>
    <w:p w14:paraId="76A29072" w14:textId="77777777" w:rsidR="00590F9E" w:rsidRDefault="00745046">
      <w:pPr>
        <w:pStyle w:val="BodyText"/>
        <w:spacing w:before="168"/>
        <w:ind w:left="747"/>
      </w:pPr>
      <w:r>
        <w:br w:type="column"/>
      </w:r>
      <w:hyperlink r:id="rId901">
        <w:r>
          <w:rPr>
            <w:spacing w:val="-2"/>
          </w:rPr>
          <w:t>solutions/)</w:t>
        </w:r>
      </w:hyperlink>
    </w:p>
    <w:p w14:paraId="558C59B4" w14:textId="77777777" w:rsidR="00590F9E" w:rsidRDefault="00745046">
      <w:pPr>
        <w:pStyle w:val="Heading4"/>
        <w:spacing w:line="305" w:lineRule="exact"/>
      </w:pPr>
      <w:r>
        <w:br w:type="column"/>
      </w:r>
      <w:hyperlink r:id="rId902">
        <w:r>
          <w:rPr>
            <w:spacing w:val="-2"/>
          </w:rPr>
          <w:t>Careers</w:t>
        </w:r>
      </w:hyperlink>
    </w:p>
    <w:p w14:paraId="045A24A3"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113C3751"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78304" behindDoc="0" locked="0" layoutInCell="1" allowOverlap="1" wp14:anchorId="3676B905" wp14:editId="03A4BB07">
                <wp:simplePos x="0" y="0"/>
                <wp:positionH relativeFrom="page">
                  <wp:posOffset>1019174</wp:posOffset>
                </wp:positionH>
                <wp:positionV relativeFrom="paragraph">
                  <wp:posOffset>128752</wp:posOffset>
                </wp:positionV>
                <wp:extent cx="285750" cy="285750"/>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227" name="Graphic 227">
                          <a:hlinkClick r:id="rId782"/>
                        </wps:cNvPr>
                        <wps:cNvSpPr/>
                        <wps:spPr>
                          <a:xfrm>
                            <a:off x="4762" y="4762"/>
                            <a:ext cx="276225" cy="276225"/>
                          </a:xfrm>
                          <a:custGeom>
                            <a:avLst/>
                            <a:gdLst/>
                            <a:ahLst/>
                            <a:cxnLst/>
                            <a:rect l="l" t="t" r="r" b="b"/>
                            <a:pathLst>
                              <a:path w="276225" h="276225">
                                <a:moveTo>
                                  <a:pt x="276224" y="138112"/>
                                </a:moveTo>
                                <a:lnTo>
                                  <a:pt x="270279" y="178202"/>
                                </a:lnTo>
                                <a:lnTo>
                                  <a:pt x="252948" y="214842"/>
                                </a:lnTo>
                                <a:lnTo>
                                  <a:pt x="225730" y="244874"/>
                                </a:lnTo>
                                <a:lnTo>
                                  <a:pt x="190965" y="265710"/>
                                </a:lnTo>
                                <a:lnTo>
                                  <a:pt x="151649" y="275561"/>
                                </a:lnTo>
                                <a:lnTo>
                                  <a:pt x="138112" y="276224"/>
                                </a:lnTo>
                                <a:lnTo>
                                  <a:pt x="131327" y="276059"/>
                                </a:lnTo>
                                <a:lnTo>
                                  <a:pt x="91591" y="268153"/>
                                </a:lnTo>
                                <a:lnTo>
                                  <a:pt x="55831" y="249039"/>
                                </a:lnTo>
                                <a:lnTo>
                                  <a:pt x="27183" y="220392"/>
                                </a:lnTo>
                                <a:lnTo>
                                  <a:pt x="8069" y="184631"/>
                                </a:lnTo>
                                <a:lnTo>
                                  <a:pt x="165" y="144897"/>
                                </a:lnTo>
                                <a:lnTo>
                                  <a:pt x="0" y="138112"/>
                                </a:lnTo>
                                <a:lnTo>
                                  <a:pt x="165" y="131326"/>
                                </a:lnTo>
                                <a:lnTo>
                                  <a:pt x="8069" y="91589"/>
                                </a:lnTo>
                                <a:lnTo>
                                  <a:pt x="27183" y="55830"/>
                                </a:lnTo>
                                <a:lnTo>
                                  <a:pt x="55831" y="27182"/>
                                </a:lnTo>
                                <a:lnTo>
                                  <a:pt x="91591" y="8068"/>
                                </a:lnTo>
                                <a:lnTo>
                                  <a:pt x="131327" y="165"/>
                                </a:lnTo>
                                <a:lnTo>
                                  <a:pt x="138112" y="0"/>
                                </a:lnTo>
                                <a:lnTo>
                                  <a:pt x="144897" y="165"/>
                                </a:lnTo>
                                <a:lnTo>
                                  <a:pt x="184633" y="8068"/>
                                </a:lnTo>
                                <a:lnTo>
                                  <a:pt x="220393" y="27182"/>
                                </a:lnTo>
                                <a:lnTo>
                                  <a:pt x="249041" y="55830"/>
                                </a:lnTo>
                                <a:lnTo>
                                  <a:pt x="268155" y="91589"/>
                                </a:lnTo>
                                <a:lnTo>
                                  <a:pt x="276059" y="131326"/>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28" name="Image 228">
                            <a:hlinkClick r:id="rId782"/>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6360BBC9" id="Group 226" o:spid="_x0000_s1026" style="position:absolute;margin-left:80.25pt;margin-top:10.15pt;width:22.5pt;height:22.5pt;z-index:15778304;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">
                <v:shape id="Graphic 227"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" o:button="t" path="m276224,138112r-5945,40090l252948,214842r-27218,30032l190965,265710r-39316,9851l138112,276224r-6785,-165l91591,268153,55831,249039,27183,220392,8069,184631,165,144897,,138112r165,-6786l8069,91589,27183,55830,55831,27182,91591,8068,131327,165,138112,r6785,165l184633,8068r35760,19114l249041,55830r19114,35759l276059,131326r165,6786xe" filled="f" strokecolor="gray" strokeweight=".26456mm">
                  <v:fill o:detectmouseclick="t"/>
                  <v:path arrowok="t"/>
                </v:shape>
                <v:shape id="Image 228"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" o:button="t">
                  <v:fill o:detectmouseclick="t"/>
                  <v:imagedata r:id="rId253" o:title=""/>
                </v:shape>
                <w10:wrap anchorx="page"/>
              </v:group>
            </w:pict>
          </mc:Fallback>
        </mc:AlternateContent>
      </w:r>
      <w:hyperlink r:id="rId903" w:anchor="menu3">
        <w:r>
          <w:t>(https://enrichenergy.com/projects/#menu3)</w:t>
        </w:r>
      </w:hyperlink>
      <w:r>
        <w:rPr>
          <w:spacing w:val="24"/>
        </w:rPr>
        <w:t xml:space="preserve"> </w:t>
      </w:r>
      <w:hyperlink r:id="rId904">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4E22D772" w14:textId="77777777" w:rsidR="00590F9E" w:rsidRDefault="00745046">
      <w:pPr>
        <w:spacing w:line="305" w:lineRule="exact"/>
        <w:ind w:left="2245"/>
        <w:rPr>
          <w:sz w:val="27"/>
        </w:rPr>
      </w:pPr>
      <w:r>
        <w:br w:type="column"/>
      </w:r>
      <w:hyperlink r:id="rId905">
        <w:r>
          <w:rPr>
            <w:spacing w:val="-2"/>
            <w:sz w:val="27"/>
          </w:rPr>
          <w:t>(https://enrichenergy.com/career)</w:t>
        </w:r>
      </w:hyperlink>
    </w:p>
    <w:p w14:paraId="29B01305"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62D68227" w14:textId="77777777" w:rsidR="00590F9E" w:rsidRDefault="00590F9E">
      <w:pPr>
        <w:pStyle w:val="BodyText"/>
        <w:spacing w:before="93"/>
        <w:rPr>
          <w:sz w:val="21"/>
        </w:rPr>
      </w:pPr>
    </w:p>
    <w:p w14:paraId="5A4BFC1E" w14:textId="77777777" w:rsidR="00590F9E" w:rsidRDefault="001E615D">
      <w:pPr>
        <w:ind w:left="747"/>
        <w:rPr>
          <w:sz w:val="21"/>
        </w:rPr>
      </w:pPr>
      <w:hyperlink r:id="rId906">
        <w:r w:rsidR="00745046">
          <w:rPr>
            <w:spacing w:val="-2"/>
            <w:sz w:val="21"/>
          </w:rPr>
          <w:t>(https://www.linkedin.com/company/9316416/)</w:t>
        </w:r>
      </w:hyperlink>
    </w:p>
    <w:p w14:paraId="3013DE98" w14:textId="77777777" w:rsidR="00590F9E" w:rsidRDefault="00745046">
      <w:pPr>
        <w:pStyle w:val="BodyText"/>
        <w:spacing w:before="63" w:line="348" w:lineRule="auto"/>
        <w:ind w:left="747" w:right="3192"/>
      </w:pPr>
      <w:r>
        <w:br w:type="column"/>
      </w:r>
      <w:hyperlink r:id="rId907">
        <w:r>
          <w:rPr>
            <w:spacing w:val="-2"/>
          </w:rPr>
          <w:t>(https://enrichenergy.com/business_offerings/om-</w:t>
        </w:r>
      </w:hyperlink>
      <w:r>
        <w:rPr>
          <w:spacing w:val="-2"/>
        </w:rPr>
        <w:t xml:space="preserve"> </w:t>
      </w:r>
      <w:hyperlink r:id="rId908">
        <w:r>
          <w:rPr>
            <w:spacing w:val="-2"/>
          </w:rPr>
          <w:t>services/)</w:t>
        </w:r>
      </w:hyperlink>
    </w:p>
    <w:p w14:paraId="054F42F1" w14:textId="77777777" w:rsidR="00590F9E" w:rsidRDefault="001E615D">
      <w:pPr>
        <w:pStyle w:val="BodyText"/>
        <w:spacing w:before="29" w:line="360" w:lineRule="auto"/>
        <w:ind w:left="747" w:right="2928"/>
      </w:pPr>
      <w:hyperlink r:id="rId909">
        <w:r w:rsidR="00745046">
          <w:t>Energy Storage</w:t>
        </w:r>
      </w:hyperlink>
      <w:r w:rsidR="00745046">
        <w:t xml:space="preserve"> </w:t>
      </w:r>
      <w:hyperlink r:id="rId910">
        <w:r w:rsidR="00745046">
          <w:rPr>
            <w:spacing w:val="-2"/>
          </w:rPr>
          <w:t>(https://enrichenergy.com/business_offerings/energystorage/)</w:t>
        </w:r>
      </w:hyperlink>
      <w:r w:rsidR="00745046">
        <w:rPr>
          <w:spacing w:val="-2"/>
        </w:rPr>
        <w:t xml:space="preserve"> </w:t>
      </w:r>
      <w:hyperlink r:id="rId911">
        <w:r w:rsidR="00745046">
          <w:t>Value Added Services</w:t>
        </w:r>
      </w:hyperlink>
      <w:r w:rsidR="00745046">
        <w:t xml:space="preserve"> </w:t>
      </w:r>
      <w:hyperlink r:id="rId912">
        <w:r w:rsidR="00745046">
          <w:rPr>
            <w:spacing w:val="-2"/>
          </w:rPr>
          <w:t>(https://enrichenergy.com/business_offerings/value-</w:t>
        </w:r>
      </w:hyperlink>
    </w:p>
    <w:p w14:paraId="4CC7C33C" w14:textId="77777777" w:rsidR="00590F9E" w:rsidRDefault="001E615D">
      <w:pPr>
        <w:pStyle w:val="BodyText"/>
        <w:spacing w:line="195" w:lineRule="exact"/>
        <w:ind w:left="747"/>
      </w:pPr>
      <w:hyperlink r:id="rId913">
        <w:r w:rsidR="00745046">
          <w:rPr>
            <w:spacing w:val="-2"/>
          </w:rPr>
          <w:t>added-services/)</w:t>
        </w:r>
      </w:hyperlink>
    </w:p>
    <w:p w14:paraId="2699AAAB"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70351BBD" w14:textId="77777777" w:rsidR="00590F9E" w:rsidRDefault="00590F9E">
      <w:pPr>
        <w:pStyle w:val="BodyText"/>
      </w:pPr>
    </w:p>
    <w:p w14:paraId="407615A6" w14:textId="77777777" w:rsidR="00590F9E" w:rsidRDefault="00590F9E">
      <w:pPr>
        <w:pStyle w:val="BodyText"/>
      </w:pPr>
    </w:p>
    <w:p w14:paraId="0D29620A" w14:textId="77777777" w:rsidR="00590F9E" w:rsidRDefault="00590F9E">
      <w:pPr>
        <w:pStyle w:val="BodyText"/>
      </w:pPr>
    </w:p>
    <w:p w14:paraId="07A2E038" w14:textId="77777777" w:rsidR="00590F9E" w:rsidRDefault="00590F9E">
      <w:pPr>
        <w:pStyle w:val="BodyText"/>
      </w:pPr>
    </w:p>
    <w:p w14:paraId="0E807BDE" w14:textId="77777777" w:rsidR="00590F9E" w:rsidRDefault="00590F9E">
      <w:pPr>
        <w:pStyle w:val="BodyText"/>
        <w:spacing w:before="108"/>
      </w:pPr>
    </w:p>
    <w:p w14:paraId="721CBDF9" w14:textId="77777777" w:rsidR="00590F9E" w:rsidRDefault="001E615D">
      <w:pPr>
        <w:pStyle w:val="BodyText"/>
        <w:tabs>
          <w:tab w:val="left" w:pos="5356"/>
          <w:tab w:val="left" w:pos="9586"/>
        </w:tabs>
        <w:ind w:left="522"/>
      </w:pPr>
      <w:hyperlink r:id="rId914">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915">
        <w:r w:rsidR="00745046">
          <w:t>Disclaimer</w:t>
        </w:r>
        <w:r w:rsidR="00745046">
          <w:rPr>
            <w:spacing w:val="-10"/>
          </w:rPr>
          <w:t xml:space="preserve"> </w:t>
        </w:r>
        <w:r w:rsidR="00745046">
          <w:rPr>
            <w:spacing w:val="-2"/>
          </w:rPr>
          <w:t>(https://enrichenergy.com/disclaimer)</w:t>
        </w:r>
      </w:hyperlink>
      <w:r w:rsidR="00745046">
        <w:tab/>
      </w:r>
      <w:hyperlink r:id="rId916">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53B100DA" w14:textId="77777777" w:rsidR="00590F9E" w:rsidRDefault="001E615D">
      <w:pPr>
        <w:pStyle w:val="BodyText"/>
        <w:spacing w:before="94"/>
        <w:ind w:left="8603"/>
      </w:pPr>
      <w:hyperlink r:id="rId917">
        <w:r w:rsidR="00745046">
          <w:t>Copyright</w:t>
        </w:r>
        <w:r w:rsidR="00745046">
          <w:rPr>
            <w:spacing w:val="-13"/>
          </w:rPr>
          <w:t xml:space="preserve"> </w:t>
        </w:r>
        <w:r w:rsidR="00745046">
          <w:t>2018</w:t>
        </w:r>
      </w:hyperlink>
      <w:r w:rsidR="00745046">
        <w:rPr>
          <w:spacing w:val="-12"/>
        </w:rPr>
        <w:t xml:space="preserve"> </w:t>
      </w:r>
      <w:hyperlink r:id="rId918">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487A8DBA"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209BECF1"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79840" behindDoc="0" locked="0" layoutInCell="1" allowOverlap="1" wp14:anchorId="61A7B696" wp14:editId="7A14776C">
                <wp:simplePos x="0" y="0"/>
                <wp:positionH relativeFrom="page">
                  <wp:posOffset>10380395</wp:posOffset>
                </wp:positionH>
                <wp:positionV relativeFrom="page">
                  <wp:posOffset>4652391</wp:posOffset>
                </wp:positionV>
                <wp:extent cx="174625" cy="721995"/>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181A4A08"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61A7B696" id="Textbox 229" o:spid="_x0000_s1175" type="#_x0000_t202" style="position:absolute;margin-left:817.35pt;margin-top:366.35pt;width:13.75pt;height:56.85pt;z-index:1577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" filled="f" stroked="f">
                <v:path arrowok="t"/>
                <v:textbox style="layout-flow:vertical;mso-layout-flow-alt:bottom-to-top" inset="0,0,0,0">
                  <w:txbxContent>
                    <w:p w14:paraId="181A4A08"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p>
    <w:p w14:paraId="18DDA143" w14:textId="77777777" w:rsidR="00590F9E" w:rsidRDefault="00590F9E">
      <w:pPr>
        <w:pStyle w:val="BodyText"/>
        <w:spacing w:before="2"/>
        <w:rPr>
          <w:sz w:val="54"/>
        </w:rPr>
      </w:pPr>
    </w:p>
    <w:p w14:paraId="0980344D" w14:textId="77777777" w:rsidR="00590F9E" w:rsidRDefault="00745046">
      <w:pPr>
        <w:pStyle w:val="Heading1"/>
      </w:pPr>
      <w:r>
        <w:t xml:space="preserve">Business </w:t>
      </w:r>
      <w:r>
        <w:rPr>
          <w:spacing w:val="-2"/>
        </w:rPr>
        <w:t>Offerings</w:t>
      </w:r>
    </w:p>
    <w:p w14:paraId="166320DA" w14:textId="77777777" w:rsidR="00590F9E" w:rsidRDefault="00590F9E">
      <w:pPr>
        <w:pStyle w:val="BodyText"/>
        <w:rPr>
          <w:sz w:val="45"/>
        </w:rPr>
      </w:pPr>
    </w:p>
    <w:p w14:paraId="73F00B7B" w14:textId="77777777" w:rsidR="00590F9E" w:rsidRDefault="00590F9E">
      <w:pPr>
        <w:pStyle w:val="BodyText"/>
        <w:rPr>
          <w:sz w:val="45"/>
        </w:rPr>
      </w:pPr>
    </w:p>
    <w:p w14:paraId="5AF5680A" w14:textId="77777777" w:rsidR="00590F9E" w:rsidRDefault="00590F9E">
      <w:pPr>
        <w:pStyle w:val="BodyText"/>
        <w:spacing w:before="461"/>
        <w:rPr>
          <w:sz w:val="45"/>
        </w:rPr>
      </w:pPr>
    </w:p>
    <w:p w14:paraId="13A5394D" w14:textId="77777777" w:rsidR="00590F9E" w:rsidRDefault="00745046">
      <w:pPr>
        <w:pStyle w:val="Heading2"/>
      </w:pPr>
      <w:r>
        <w:rPr>
          <w:noProof/>
          <w:lang w:val="en-IN" w:eastAsia="en-IN"/>
        </w:rPr>
        <w:drawing>
          <wp:anchor distT="0" distB="0" distL="0" distR="0" simplePos="0" relativeHeight="15779328" behindDoc="0" locked="0" layoutInCell="1" allowOverlap="1" wp14:anchorId="7E366FC1" wp14:editId="096A3355">
            <wp:simplePos x="0" y="0"/>
            <wp:positionH relativeFrom="page">
              <wp:posOffset>794023</wp:posOffset>
            </wp:positionH>
            <wp:positionV relativeFrom="paragraph">
              <wp:posOffset>11170</wp:posOffset>
            </wp:positionV>
            <wp:extent cx="4416150" cy="3714749"/>
            <wp:effectExtent l="0" t="0" r="0" b="0"/>
            <wp:wrapNone/>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919" cstate="print"/>
                    <a:stretch>
                      <a:fillRect/>
                    </a:stretch>
                  </pic:blipFill>
                  <pic:spPr>
                    <a:xfrm>
                      <a:off x="0" y="0"/>
                      <a:ext cx="4416150" cy="3714749"/>
                    </a:xfrm>
                    <a:prstGeom prst="rect">
                      <a:avLst/>
                    </a:prstGeom>
                  </pic:spPr>
                </pic:pic>
              </a:graphicData>
            </a:graphic>
          </wp:anchor>
        </w:drawing>
      </w:r>
      <w:r>
        <w:t xml:space="preserve">Energy </w:t>
      </w:r>
      <w:r>
        <w:rPr>
          <w:spacing w:val="-2"/>
        </w:rPr>
        <w:t>storage</w:t>
      </w:r>
    </w:p>
    <w:p w14:paraId="44940781" w14:textId="77777777" w:rsidR="00590F9E" w:rsidRDefault="00745046">
      <w:pPr>
        <w:pStyle w:val="BodyText"/>
        <w:spacing w:before="4"/>
      </w:pPr>
      <w:r>
        <w:rPr>
          <w:noProof/>
          <w:lang w:val="en-IN" w:eastAsia="en-IN"/>
        </w:rPr>
        <mc:AlternateContent>
          <mc:Choice Requires="wps">
            <w:drawing>
              <wp:anchor distT="0" distB="0" distL="0" distR="0" simplePos="0" relativeHeight="487638016" behindDoc="1" locked="0" layoutInCell="1" allowOverlap="1" wp14:anchorId="4A3FECDD" wp14:editId="116EC1D7">
                <wp:simplePos x="0" y="0"/>
                <wp:positionH relativeFrom="page">
                  <wp:posOffset>5495924</wp:posOffset>
                </wp:positionH>
                <wp:positionV relativeFrom="paragraph">
                  <wp:posOffset>149310</wp:posOffset>
                </wp:positionV>
                <wp:extent cx="476250" cy="28575"/>
                <wp:effectExtent l="0" t="0" r="0" b="0"/>
                <wp:wrapTopAndBottom/>
                <wp:docPr id="231" name="Graphic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28575"/>
                        </a:xfrm>
                        <a:custGeom>
                          <a:avLst/>
                          <a:gdLst/>
                          <a:ahLst/>
                          <a:cxnLst/>
                          <a:rect l="l" t="t" r="r" b="b"/>
                          <a:pathLst>
                            <a:path w="476250" h="28575">
                              <a:moveTo>
                                <a:pt x="476249" y="28574"/>
                              </a:moveTo>
                              <a:lnTo>
                                <a:pt x="0" y="28574"/>
                              </a:lnTo>
                              <a:lnTo>
                                <a:pt x="0" y="0"/>
                              </a:lnTo>
                              <a:lnTo>
                                <a:pt x="476249" y="0"/>
                              </a:lnTo>
                              <a:lnTo>
                                <a:pt x="476249" y="28574"/>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48863014" id="Graphic 231" o:spid="_x0000_s1026" style="position:absolute;margin-left:432.75pt;margin-top:11.75pt;width:37.5pt;height:2.25pt;z-index:-15678464;visibility:visible;mso-wrap-style:square;mso-wrap-distance-left:0;mso-wrap-distance-top:0;mso-wrap-distance-right:0;mso-wrap-distance-bottom:0;mso-position-horizontal:absolute;mso-position-horizontal-relative:page;mso-position-vertical:absolute;mso-position-vertical-relative:text;v-text-anchor:top" coordsize="476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" path="m476249,28574l,28574,,,476249,r,28574xe" fillcolor="#ff4d00" stroked="f">
                <v:path arrowok="t"/>
                <w10:wrap type="topAndBottom" anchorx="page"/>
              </v:shape>
            </w:pict>
          </mc:Fallback>
        </mc:AlternateContent>
      </w:r>
    </w:p>
    <w:p w14:paraId="7DF0B31B" w14:textId="77777777" w:rsidR="00590F9E" w:rsidRDefault="00745046">
      <w:pPr>
        <w:spacing w:before="193" w:line="297" w:lineRule="auto"/>
        <w:ind w:left="7797" w:right="713"/>
        <w:jc w:val="both"/>
        <w:rPr>
          <w:sz w:val="21"/>
        </w:rPr>
      </w:pPr>
      <w:r>
        <w:rPr>
          <w:sz w:val="21"/>
        </w:rPr>
        <w:t>The Sun is punctual in terms of sunrise and sunset, however other natural factors affect solar irradiance available on earth’s surface. A passing cloud can cause a short dip in the generation by Solar PV panels.</w:t>
      </w:r>
      <w:r>
        <w:rPr>
          <w:spacing w:val="-3"/>
          <w:sz w:val="21"/>
        </w:rPr>
        <w:t xml:space="preserve"> </w:t>
      </w:r>
      <w:r>
        <w:rPr>
          <w:sz w:val="21"/>
        </w:rPr>
        <w:t>This dip can be compensated by a spinning reserve, like a Battery system.</w:t>
      </w:r>
      <w:r>
        <w:rPr>
          <w:spacing w:val="-8"/>
          <w:sz w:val="21"/>
        </w:rPr>
        <w:t xml:space="preserve"> </w:t>
      </w:r>
      <w:r>
        <w:rPr>
          <w:sz w:val="21"/>
        </w:rPr>
        <w:t>Advancement in Battery technology now provide higher power densities with safety, and a longer life to improve commercial viability. Coupling Solar energy with Battery Energy Storage System (BESS) provides a flexible energy management solution for:</w:t>
      </w:r>
    </w:p>
    <w:p w14:paraId="16140B72" w14:textId="77777777" w:rsidR="00590F9E" w:rsidRDefault="00745046">
      <w:pPr>
        <w:pStyle w:val="ListParagraph"/>
        <w:numPr>
          <w:ilvl w:val="0"/>
          <w:numId w:val="1"/>
        </w:numPr>
        <w:tabs>
          <w:tab w:val="left" w:pos="7925"/>
        </w:tabs>
        <w:spacing w:before="4"/>
        <w:ind w:hanging="128"/>
        <w:rPr>
          <w:sz w:val="21"/>
        </w:rPr>
      </w:pPr>
      <w:r>
        <w:rPr>
          <w:sz w:val="21"/>
        </w:rPr>
        <w:t xml:space="preserve">Solar PV </w:t>
      </w:r>
      <w:r>
        <w:rPr>
          <w:spacing w:val="-2"/>
          <w:sz w:val="21"/>
        </w:rPr>
        <w:t>smoothing</w:t>
      </w:r>
    </w:p>
    <w:p w14:paraId="1A07D8FA" w14:textId="77777777" w:rsidR="00590F9E" w:rsidRDefault="00745046">
      <w:pPr>
        <w:pStyle w:val="ListParagraph"/>
        <w:numPr>
          <w:ilvl w:val="0"/>
          <w:numId w:val="1"/>
        </w:numPr>
        <w:tabs>
          <w:tab w:val="left" w:pos="7925"/>
        </w:tabs>
        <w:spacing w:before="59"/>
        <w:ind w:hanging="128"/>
        <w:rPr>
          <w:sz w:val="21"/>
        </w:rPr>
      </w:pPr>
      <w:r>
        <w:rPr>
          <w:sz w:val="21"/>
        </w:rPr>
        <w:t xml:space="preserve">frequency regulation and grid stabilization for Power </w:t>
      </w:r>
      <w:r>
        <w:rPr>
          <w:spacing w:val="-2"/>
          <w:sz w:val="21"/>
        </w:rPr>
        <w:t>Quality</w:t>
      </w:r>
    </w:p>
    <w:p w14:paraId="3A1BAA04" w14:textId="77777777" w:rsidR="00590F9E" w:rsidRDefault="00745046">
      <w:pPr>
        <w:pStyle w:val="ListParagraph"/>
        <w:numPr>
          <w:ilvl w:val="0"/>
          <w:numId w:val="1"/>
        </w:numPr>
        <w:tabs>
          <w:tab w:val="left" w:pos="7925"/>
        </w:tabs>
        <w:ind w:hanging="128"/>
        <w:rPr>
          <w:sz w:val="21"/>
        </w:rPr>
      </w:pPr>
      <w:r>
        <w:rPr>
          <w:sz w:val="21"/>
        </w:rPr>
        <w:t xml:space="preserve">spinning reserve for uninterrupted </w:t>
      </w:r>
      <w:r>
        <w:rPr>
          <w:spacing w:val="-2"/>
          <w:sz w:val="21"/>
        </w:rPr>
        <w:t>power</w:t>
      </w:r>
    </w:p>
    <w:p w14:paraId="525621F6" w14:textId="77777777" w:rsidR="00590F9E" w:rsidRDefault="00745046">
      <w:pPr>
        <w:pStyle w:val="ListParagraph"/>
        <w:numPr>
          <w:ilvl w:val="0"/>
          <w:numId w:val="1"/>
        </w:numPr>
        <w:tabs>
          <w:tab w:val="left" w:pos="7925"/>
        </w:tabs>
        <w:spacing w:before="59"/>
        <w:ind w:hanging="128"/>
        <w:rPr>
          <w:sz w:val="21"/>
        </w:rPr>
      </w:pPr>
      <w:r>
        <w:rPr>
          <w:sz w:val="21"/>
        </w:rPr>
        <w:t>peak-</w:t>
      </w:r>
      <w:r>
        <w:rPr>
          <w:spacing w:val="-2"/>
          <w:sz w:val="21"/>
        </w:rPr>
        <w:t>shaving</w:t>
      </w:r>
    </w:p>
    <w:p w14:paraId="4D61B149" w14:textId="77777777" w:rsidR="00590F9E" w:rsidRDefault="00745046">
      <w:pPr>
        <w:pStyle w:val="ListParagraph"/>
        <w:numPr>
          <w:ilvl w:val="0"/>
          <w:numId w:val="1"/>
        </w:numPr>
        <w:tabs>
          <w:tab w:val="left" w:pos="7925"/>
        </w:tabs>
        <w:ind w:hanging="128"/>
        <w:rPr>
          <w:sz w:val="21"/>
        </w:rPr>
      </w:pPr>
      <w:r>
        <w:rPr>
          <w:sz w:val="21"/>
        </w:rPr>
        <w:t xml:space="preserve">increased </w:t>
      </w:r>
      <w:r>
        <w:rPr>
          <w:spacing w:val="-2"/>
          <w:sz w:val="21"/>
        </w:rPr>
        <w:t>reliability</w:t>
      </w:r>
    </w:p>
    <w:p w14:paraId="37DB0BF8" w14:textId="77777777" w:rsidR="00590F9E" w:rsidRDefault="00745046">
      <w:pPr>
        <w:spacing w:before="209" w:line="297" w:lineRule="auto"/>
        <w:ind w:left="7797" w:right="714"/>
        <w:jc w:val="both"/>
        <w:rPr>
          <w:sz w:val="21"/>
        </w:rPr>
      </w:pPr>
      <w:r>
        <w:rPr>
          <w:sz w:val="21"/>
        </w:rPr>
        <w:t>Enrich in collaboration with industry stalwarts, has built a grid interactive Solar PV &amp; MW scale BESS hybrid solution that modifies adaptively to achieve smoothed target outputs, by flexible use of feedback adjustments</w:t>
      </w:r>
      <w:r>
        <w:rPr>
          <w:spacing w:val="40"/>
          <w:sz w:val="21"/>
        </w:rPr>
        <w:t xml:space="preserve"> </w:t>
      </w:r>
      <w:r>
        <w:rPr>
          <w:sz w:val="21"/>
        </w:rPr>
        <w:t>of battery SOC in real-time.</w:t>
      </w:r>
    </w:p>
    <w:p w14:paraId="696709C0" w14:textId="77777777" w:rsidR="00590F9E" w:rsidRDefault="00590F9E">
      <w:pPr>
        <w:spacing w:line="297" w:lineRule="auto"/>
        <w:jc w:val="both"/>
        <w:rPr>
          <w:sz w:val="21"/>
        </w:rPr>
        <w:sectPr w:rsidR="00590F9E">
          <w:pgSz w:w="16840" w:h="11900" w:orient="landscape"/>
          <w:pgMar w:top="1320" w:right="425" w:bottom="280" w:left="850" w:header="720" w:footer="720" w:gutter="0"/>
          <w:cols w:space="720"/>
        </w:sectPr>
      </w:pPr>
    </w:p>
    <w:p w14:paraId="30EDF0BB" w14:textId="77777777" w:rsidR="00590F9E" w:rsidRDefault="00745046">
      <w:pPr>
        <w:spacing w:before="74" w:line="297" w:lineRule="auto"/>
        <w:ind w:left="297" w:right="8214"/>
        <w:rPr>
          <w:sz w:val="21"/>
        </w:rPr>
      </w:pPr>
      <w:r>
        <w:rPr>
          <w:sz w:val="21"/>
        </w:rPr>
        <w:lastRenderedPageBreak/>
        <w:t>Enrich</w:t>
      </w:r>
      <w:r>
        <w:rPr>
          <w:spacing w:val="-3"/>
          <w:sz w:val="21"/>
        </w:rPr>
        <w:t xml:space="preserve"> </w:t>
      </w:r>
      <w:r>
        <w:rPr>
          <w:sz w:val="21"/>
        </w:rPr>
        <w:t>is</w:t>
      </w:r>
      <w:r>
        <w:rPr>
          <w:spacing w:val="-3"/>
          <w:sz w:val="21"/>
        </w:rPr>
        <w:t xml:space="preserve"> </w:t>
      </w:r>
      <w:r>
        <w:rPr>
          <w:sz w:val="21"/>
        </w:rPr>
        <w:t>also</w:t>
      </w:r>
      <w:r>
        <w:rPr>
          <w:spacing w:val="-3"/>
          <w:sz w:val="21"/>
        </w:rPr>
        <w:t xml:space="preserve"> </w:t>
      </w:r>
      <w:r>
        <w:rPr>
          <w:sz w:val="21"/>
        </w:rPr>
        <w:t>working</w:t>
      </w:r>
      <w:r>
        <w:rPr>
          <w:spacing w:val="-3"/>
          <w:sz w:val="21"/>
        </w:rPr>
        <w:t xml:space="preserve"> </w:t>
      </w:r>
      <w:r>
        <w:rPr>
          <w:sz w:val="21"/>
        </w:rPr>
        <w:t>with</w:t>
      </w:r>
      <w:r>
        <w:rPr>
          <w:spacing w:val="-3"/>
          <w:sz w:val="21"/>
        </w:rPr>
        <w:t xml:space="preserve"> </w:t>
      </w:r>
      <w:r>
        <w:rPr>
          <w:sz w:val="21"/>
        </w:rPr>
        <w:t>industry</w:t>
      </w:r>
      <w:r>
        <w:rPr>
          <w:spacing w:val="-3"/>
          <w:sz w:val="21"/>
        </w:rPr>
        <w:t xml:space="preserve"> </w:t>
      </w:r>
      <w:r>
        <w:rPr>
          <w:sz w:val="21"/>
        </w:rPr>
        <w:t>experts</w:t>
      </w:r>
      <w:r>
        <w:rPr>
          <w:spacing w:val="-3"/>
          <w:sz w:val="21"/>
        </w:rPr>
        <w:t xml:space="preserve"> </w:t>
      </w:r>
      <w:r>
        <w:rPr>
          <w:sz w:val="21"/>
        </w:rPr>
        <w:t>to</w:t>
      </w:r>
      <w:r>
        <w:rPr>
          <w:spacing w:val="-3"/>
          <w:sz w:val="21"/>
        </w:rPr>
        <w:t xml:space="preserve"> </w:t>
      </w:r>
      <w:r>
        <w:rPr>
          <w:sz w:val="21"/>
        </w:rPr>
        <w:t>develop</w:t>
      </w:r>
      <w:r>
        <w:rPr>
          <w:spacing w:val="-3"/>
          <w:sz w:val="21"/>
        </w:rPr>
        <w:t xml:space="preserve"> </w:t>
      </w:r>
      <w:r>
        <w:rPr>
          <w:sz w:val="21"/>
        </w:rPr>
        <w:t>viable</w:t>
      </w:r>
      <w:r>
        <w:rPr>
          <w:spacing w:val="-3"/>
          <w:sz w:val="21"/>
        </w:rPr>
        <w:t xml:space="preserve"> </w:t>
      </w:r>
      <w:r>
        <w:rPr>
          <w:sz w:val="21"/>
        </w:rPr>
        <w:t>Micro-grid</w:t>
      </w:r>
      <w:r>
        <w:rPr>
          <w:spacing w:val="-3"/>
          <w:sz w:val="21"/>
        </w:rPr>
        <w:t xml:space="preserve"> </w:t>
      </w:r>
      <w:r>
        <w:rPr>
          <w:sz w:val="21"/>
        </w:rPr>
        <w:t>and Off-grid solutions rural areas and specific applications.</w:t>
      </w:r>
    </w:p>
    <w:p w14:paraId="3338F194" w14:textId="77777777" w:rsidR="00590F9E" w:rsidRDefault="00590F9E">
      <w:pPr>
        <w:pStyle w:val="BodyText"/>
        <w:rPr>
          <w:sz w:val="20"/>
        </w:rPr>
      </w:pPr>
    </w:p>
    <w:p w14:paraId="2A9884B9" w14:textId="77777777" w:rsidR="00590F9E" w:rsidRDefault="00590F9E">
      <w:pPr>
        <w:pStyle w:val="BodyText"/>
        <w:rPr>
          <w:sz w:val="20"/>
        </w:rPr>
      </w:pPr>
    </w:p>
    <w:p w14:paraId="38286B66" w14:textId="77777777" w:rsidR="00590F9E" w:rsidRDefault="00590F9E">
      <w:pPr>
        <w:pStyle w:val="BodyText"/>
        <w:rPr>
          <w:sz w:val="20"/>
        </w:rPr>
      </w:pPr>
    </w:p>
    <w:p w14:paraId="01ACF8C2" w14:textId="77777777" w:rsidR="00590F9E" w:rsidRDefault="00590F9E">
      <w:pPr>
        <w:pStyle w:val="BodyText"/>
        <w:rPr>
          <w:sz w:val="20"/>
        </w:rPr>
      </w:pPr>
    </w:p>
    <w:p w14:paraId="63CFCFA4" w14:textId="77777777" w:rsidR="00590F9E" w:rsidRDefault="00590F9E">
      <w:pPr>
        <w:pStyle w:val="BodyText"/>
        <w:rPr>
          <w:sz w:val="20"/>
        </w:rPr>
      </w:pPr>
    </w:p>
    <w:p w14:paraId="365DA404" w14:textId="77777777" w:rsidR="00590F9E" w:rsidRDefault="00590F9E">
      <w:pPr>
        <w:pStyle w:val="BodyText"/>
        <w:rPr>
          <w:sz w:val="20"/>
        </w:rPr>
      </w:pPr>
    </w:p>
    <w:p w14:paraId="416A0B57" w14:textId="77777777" w:rsidR="00590F9E" w:rsidRDefault="00590F9E">
      <w:pPr>
        <w:pStyle w:val="BodyText"/>
        <w:rPr>
          <w:sz w:val="20"/>
        </w:rPr>
      </w:pPr>
    </w:p>
    <w:p w14:paraId="1C41D2F0" w14:textId="77777777" w:rsidR="00590F9E" w:rsidRDefault="00590F9E">
      <w:pPr>
        <w:pStyle w:val="BodyText"/>
        <w:rPr>
          <w:sz w:val="20"/>
        </w:rPr>
      </w:pPr>
    </w:p>
    <w:p w14:paraId="2445FBDC" w14:textId="77777777" w:rsidR="00590F9E" w:rsidRDefault="00590F9E">
      <w:pPr>
        <w:pStyle w:val="BodyText"/>
        <w:spacing w:before="15"/>
        <w:rPr>
          <w:sz w:val="20"/>
        </w:rPr>
      </w:pPr>
    </w:p>
    <w:p w14:paraId="2BDBE304" w14:textId="77777777" w:rsidR="00590F9E" w:rsidRDefault="00590F9E">
      <w:pPr>
        <w:pStyle w:val="BodyText"/>
        <w:rPr>
          <w:sz w:val="20"/>
        </w:rPr>
        <w:sectPr w:rsidR="00590F9E">
          <w:pgSz w:w="16840" w:h="11900" w:orient="landscape"/>
          <w:pgMar w:top="220" w:right="425" w:bottom="280" w:left="850" w:header="720" w:footer="720" w:gutter="0"/>
          <w:cols w:space="720"/>
        </w:sectPr>
      </w:pPr>
    </w:p>
    <w:p w14:paraId="2DA0DDDB" w14:textId="77777777" w:rsidR="00590F9E" w:rsidRDefault="00745046">
      <w:pPr>
        <w:pStyle w:val="Heading4"/>
        <w:spacing w:before="95"/>
      </w:pPr>
      <w:r>
        <w:lastRenderedPageBreak/>
        <w:t>About</w:t>
      </w:r>
      <w:r>
        <w:rPr>
          <w:spacing w:val="7"/>
        </w:rPr>
        <w:t xml:space="preserve"> </w:t>
      </w:r>
      <w:r>
        <w:rPr>
          <w:spacing w:val="-2"/>
        </w:rPr>
        <w:t>Enrich</w:t>
      </w:r>
    </w:p>
    <w:p w14:paraId="0F6BE664" w14:textId="77777777" w:rsidR="00590F9E" w:rsidRDefault="001E615D">
      <w:pPr>
        <w:pStyle w:val="BodyText"/>
        <w:spacing w:before="283"/>
        <w:ind w:left="747"/>
      </w:pPr>
      <w:hyperlink r:id="rId920">
        <w:r w:rsidR="00745046">
          <w:rPr>
            <w:spacing w:val="-2"/>
          </w:rPr>
          <w:t>Promoters</w:t>
        </w:r>
      </w:hyperlink>
    </w:p>
    <w:p w14:paraId="397236E9" w14:textId="77777777" w:rsidR="00590F9E" w:rsidRDefault="00745046">
      <w:pPr>
        <w:pStyle w:val="Heading4"/>
        <w:spacing w:before="95"/>
      </w:pPr>
      <w:r>
        <w:br w:type="column"/>
      </w:r>
      <w:r>
        <w:rPr>
          <w:spacing w:val="-2"/>
        </w:rPr>
        <w:lastRenderedPageBreak/>
        <w:t>Projects</w:t>
      </w:r>
    </w:p>
    <w:p w14:paraId="6DB16567" w14:textId="77777777" w:rsidR="00590F9E" w:rsidRDefault="001E615D">
      <w:pPr>
        <w:pStyle w:val="BodyText"/>
        <w:spacing w:before="283"/>
        <w:ind w:left="747"/>
      </w:pPr>
      <w:hyperlink r:id="rId921">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498C1BAD" w14:textId="77777777" w:rsidR="00590F9E" w:rsidRDefault="00745046">
      <w:pPr>
        <w:pStyle w:val="Heading4"/>
        <w:spacing w:before="95"/>
      </w:pPr>
      <w:r>
        <w:br w:type="column"/>
      </w:r>
      <w:r>
        <w:lastRenderedPageBreak/>
        <w:t>Business</w:t>
      </w:r>
      <w:r>
        <w:rPr>
          <w:spacing w:val="10"/>
        </w:rPr>
        <w:t xml:space="preserve"> </w:t>
      </w:r>
      <w:r>
        <w:rPr>
          <w:spacing w:val="-2"/>
        </w:rPr>
        <w:t>Solutions</w:t>
      </w:r>
    </w:p>
    <w:p w14:paraId="1F0E8E0C" w14:textId="77777777" w:rsidR="00590F9E" w:rsidRDefault="001E615D">
      <w:pPr>
        <w:pStyle w:val="BodyText"/>
        <w:spacing w:before="283"/>
        <w:ind w:left="747"/>
      </w:pPr>
      <w:hyperlink r:id="rId922">
        <w:r w:rsidR="00745046">
          <w:t>EPC</w:t>
        </w:r>
        <w:r w:rsidR="00745046">
          <w:rPr>
            <w:spacing w:val="-5"/>
          </w:rPr>
          <w:t xml:space="preserve"> </w:t>
        </w:r>
        <w:r w:rsidR="00745046">
          <w:rPr>
            <w:spacing w:val="-2"/>
          </w:rPr>
          <w:t>Solutions</w:t>
        </w:r>
      </w:hyperlink>
    </w:p>
    <w:p w14:paraId="0C6C1FCE" w14:textId="77777777" w:rsidR="00590F9E" w:rsidRDefault="00745046">
      <w:pPr>
        <w:spacing w:before="95" w:line="302" w:lineRule="auto"/>
        <w:ind w:left="747"/>
        <w:rPr>
          <w:sz w:val="27"/>
        </w:rPr>
      </w:pPr>
      <w:r>
        <w:br w:type="column"/>
      </w:r>
      <w:hyperlink r:id="rId923">
        <w:r>
          <w:rPr>
            <w:spacing w:val="-2"/>
            <w:sz w:val="27"/>
          </w:rPr>
          <w:t>Clientele</w:t>
        </w:r>
      </w:hyperlink>
      <w:r>
        <w:rPr>
          <w:spacing w:val="-2"/>
          <w:sz w:val="27"/>
        </w:rPr>
        <w:t xml:space="preserve"> </w:t>
      </w:r>
      <w:hyperlink r:id="rId924">
        <w:r>
          <w:rPr>
            <w:spacing w:val="-2"/>
            <w:sz w:val="27"/>
          </w:rPr>
          <w:t>(https://enrichenergy.com/clientele)</w:t>
        </w:r>
      </w:hyperlink>
    </w:p>
    <w:p w14:paraId="2B0CD337" w14:textId="77777777" w:rsidR="00590F9E" w:rsidRDefault="00590F9E">
      <w:pPr>
        <w:spacing w:line="302" w:lineRule="auto"/>
        <w:rPr>
          <w:sz w:val="27"/>
        </w:rPr>
        <w:sectPr w:rsidR="00590F9E">
          <w:type w:val="continuous"/>
          <w:pgSz w:w="16840" w:h="11900" w:orient="landscape"/>
          <w:pgMar w:top="260" w:right="425" w:bottom="280" w:left="850" w:header="720" w:footer="720" w:gutter="0"/>
          <w:cols w:num="4" w:space="720" w:equalWidth="0">
            <w:col w:w="2351" w:space="1174"/>
            <w:col w:w="2104" w:space="1421"/>
            <w:col w:w="3095" w:space="430"/>
            <w:col w:w="4990"/>
          </w:cols>
        </w:sectPr>
      </w:pPr>
    </w:p>
    <w:p w14:paraId="260FB35B" w14:textId="77777777" w:rsidR="00590F9E" w:rsidRDefault="001E615D">
      <w:pPr>
        <w:pStyle w:val="BodyText"/>
        <w:spacing w:before="94"/>
        <w:ind w:left="747"/>
      </w:pPr>
      <w:hyperlink r:id="rId925">
        <w:r w:rsidR="00745046">
          <w:rPr>
            <w:spacing w:val="-2"/>
          </w:rPr>
          <w:t>(https://enrichenergy.com/promoters)</w:t>
        </w:r>
      </w:hyperlink>
    </w:p>
    <w:p w14:paraId="436083BF" w14:textId="77777777" w:rsidR="00590F9E" w:rsidRDefault="001E615D">
      <w:pPr>
        <w:pStyle w:val="BodyText"/>
        <w:spacing w:before="123" w:line="132" w:lineRule="exact"/>
        <w:ind w:left="747"/>
      </w:pPr>
      <w:hyperlink r:id="rId926">
        <w:r w:rsidR="00745046">
          <w:rPr>
            <w:spacing w:val="-2"/>
          </w:rPr>
          <w:t>Achievement</w:t>
        </w:r>
      </w:hyperlink>
    </w:p>
    <w:p w14:paraId="68AB207C" w14:textId="77777777" w:rsidR="00590F9E" w:rsidRDefault="00745046">
      <w:pPr>
        <w:pStyle w:val="BodyText"/>
        <w:spacing w:before="94"/>
        <w:ind w:left="571"/>
      </w:pPr>
      <w:r>
        <w:br w:type="column"/>
      </w:r>
      <w:hyperlink r:id="rId927">
        <w:r>
          <w:rPr>
            <w:spacing w:val="-2"/>
          </w:rPr>
          <w:t>(https://enrichenergy.com/projects)</w:t>
        </w:r>
      </w:hyperlink>
    </w:p>
    <w:p w14:paraId="080A16AF" w14:textId="77777777" w:rsidR="00590F9E" w:rsidRDefault="001E615D">
      <w:pPr>
        <w:pStyle w:val="BodyText"/>
        <w:spacing w:before="123" w:line="132" w:lineRule="exact"/>
        <w:ind w:left="571"/>
      </w:pPr>
      <w:hyperlink r:id="rId928"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0614DEB1" w14:textId="77777777" w:rsidR="00590F9E" w:rsidRDefault="00745046">
      <w:pPr>
        <w:spacing w:before="128" w:line="158" w:lineRule="auto"/>
        <w:ind w:left="747"/>
        <w:rPr>
          <w:position w:val="-14"/>
          <w:sz w:val="27"/>
        </w:rPr>
      </w:pPr>
      <w:r>
        <w:br w:type="column"/>
      </w:r>
      <w:hyperlink r:id="rId929">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930">
        <w:r>
          <w:rPr>
            <w:w w:val="99"/>
            <w:sz w:val="18"/>
          </w:rPr>
          <w:t>/e</w:t>
        </w:r>
        <w:r>
          <w:rPr>
            <w:spacing w:val="-32"/>
            <w:w w:val="99"/>
            <w:sz w:val="18"/>
          </w:rPr>
          <w:t>p</w:t>
        </w:r>
      </w:hyperlink>
      <w:hyperlink r:id="rId931">
        <w:r>
          <w:rPr>
            <w:spacing w:val="-121"/>
            <w:w w:val="101"/>
            <w:position w:val="-14"/>
            <w:sz w:val="27"/>
          </w:rPr>
          <w:t>e</w:t>
        </w:r>
      </w:hyperlink>
      <w:hyperlink r:id="rId932">
        <w:r>
          <w:rPr>
            <w:w w:val="99"/>
            <w:sz w:val="18"/>
          </w:rPr>
          <w:t>c</w:t>
        </w:r>
        <w:r>
          <w:rPr>
            <w:spacing w:val="-29"/>
            <w:w w:val="99"/>
            <w:sz w:val="18"/>
          </w:rPr>
          <w:t>-</w:t>
        </w:r>
      </w:hyperlink>
      <w:hyperlink r:id="rId933">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69AFD8BB" w14:textId="77777777" w:rsidR="00590F9E" w:rsidRDefault="001E615D">
      <w:pPr>
        <w:pStyle w:val="BodyText"/>
        <w:spacing w:line="154" w:lineRule="exact"/>
        <w:ind w:left="747"/>
      </w:pPr>
      <w:hyperlink r:id="rId934">
        <w:r w:rsidR="00745046">
          <w:rPr>
            <w:spacing w:val="-2"/>
          </w:rPr>
          <w:t>solutions/)</w:t>
        </w:r>
      </w:hyperlink>
    </w:p>
    <w:p w14:paraId="1A1A7320"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03BF4967" w14:textId="77777777" w:rsidR="00590F9E" w:rsidRDefault="001E615D">
      <w:pPr>
        <w:pStyle w:val="BodyText"/>
        <w:spacing w:before="168"/>
        <w:ind w:left="747"/>
      </w:pPr>
      <w:hyperlink r:id="rId935">
        <w:r w:rsidR="00745046">
          <w:rPr>
            <w:spacing w:val="-2"/>
          </w:rPr>
          <w:t>(https://enrichenergy.com/achievements)</w:t>
        </w:r>
      </w:hyperlink>
    </w:p>
    <w:p w14:paraId="5C6F9F6D" w14:textId="77777777" w:rsidR="00590F9E" w:rsidRDefault="00745046">
      <w:pPr>
        <w:pStyle w:val="BodyText"/>
        <w:spacing w:before="168"/>
        <w:ind w:left="273"/>
      </w:pPr>
      <w:r>
        <w:br w:type="column"/>
      </w:r>
      <w:hyperlink r:id="rId936" w:anchor="home">
        <w:r>
          <w:rPr>
            <w:spacing w:val="-2"/>
          </w:rPr>
          <w:t>(https://enrichenergy.com/projects/#home)</w:t>
        </w:r>
      </w:hyperlink>
    </w:p>
    <w:p w14:paraId="4143FC7A" w14:textId="77777777" w:rsidR="00590F9E" w:rsidRDefault="00745046">
      <w:pPr>
        <w:pStyle w:val="BodyText"/>
        <w:spacing w:before="168"/>
        <w:ind w:left="154"/>
      </w:pPr>
      <w:r>
        <w:br w:type="column"/>
      </w:r>
      <w:hyperlink r:id="rId937">
        <w:r>
          <w:t>End</w:t>
        </w:r>
        <w:r>
          <w:rPr>
            <w:spacing w:val="-4"/>
          </w:rPr>
          <w:t xml:space="preserve"> </w:t>
        </w:r>
        <w:r>
          <w:t>to</w:t>
        </w:r>
        <w:r>
          <w:rPr>
            <w:spacing w:val="-4"/>
          </w:rPr>
          <w:t xml:space="preserve"> </w:t>
        </w:r>
        <w:r>
          <w:t>End</w:t>
        </w:r>
        <w:r>
          <w:rPr>
            <w:spacing w:val="-3"/>
          </w:rPr>
          <w:t xml:space="preserve"> </w:t>
        </w:r>
        <w:r>
          <w:rPr>
            <w:spacing w:val="-2"/>
          </w:rPr>
          <w:t>Solutions</w:t>
        </w:r>
      </w:hyperlink>
    </w:p>
    <w:p w14:paraId="6839B307" w14:textId="77777777" w:rsidR="00590F9E" w:rsidRDefault="00745046">
      <w:pPr>
        <w:spacing w:line="304" w:lineRule="exact"/>
        <w:ind w:left="747"/>
        <w:rPr>
          <w:sz w:val="27"/>
        </w:rPr>
      </w:pPr>
      <w:r>
        <w:br w:type="column"/>
      </w:r>
      <w:hyperlink r:id="rId938">
        <w:r>
          <w:rPr>
            <w:spacing w:val="-2"/>
            <w:sz w:val="27"/>
          </w:rPr>
          <w:t>(https://enrichenergy.com/video)</w:t>
        </w:r>
      </w:hyperlink>
    </w:p>
    <w:p w14:paraId="0896042A"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7E2A72F4" w14:textId="77777777" w:rsidR="00590F9E" w:rsidRDefault="001E615D">
      <w:pPr>
        <w:pStyle w:val="BodyText"/>
        <w:spacing w:before="123"/>
        <w:ind w:left="747"/>
      </w:pPr>
      <w:hyperlink r:id="rId939">
        <w:r w:rsidR="00745046">
          <w:t>CSR</w:t>
        </w:r>
      </w:hyperlink>
      <w:r w:rsidR="00745046">
        <w:rPr>
          <w:spacing w:val="-5"/>
        </w:rPr>
        <w:t xml:space="preserve"> </w:t>
      </w:r>
      <w:hyperlink r:id="rId940">
        <w:r w:rsidR="00745046">
          <w:rPr>
            <w:spacing w:val="-2"/>
          </w:rPr>
          <w:t>(https://enrichenergy.com/csr)</w:t>
        </w:r>
      </w:hyperlink>
    </w:p>
    <w:p w14:paraId="3D890795" w14:textId="77777777" w:rsidR="00590F9E" w:rsidRDefault="00745046">
      <w:pPr>
        <w:spacing w:before="123"/>
        <w:ind w:left="710"/>
        <w:rPr>
          <w:sz w:val="18"/>
        </w:rPr>
      </w:pPr>
      <w:r>
        <w:br w:type="column"/>
      </w:r>
      <w:hyperlink r:id="rId941" w:anchor="menu1">
        <w:r>
          <w:rPr>
            <w:spacing w:val="-5"/>
            <w:sz w:val="18"/>
          </w:rPr>
          <w:t>EPC</w:t>
        </w:r>
      </w:hyperlink>
    </w:p>
    <w:p w14:paraId="4CF4AC3B" w14:textId="77777777" w:rsidR="00590F9E" w:rsidRDefault="00745046">
      <w:pPr>
        <w:pStyle w:val="BodyText"/>
        <w:spacing w:before="124" w:line="139" w:lineRule="auto"/>
        <w:ind w:left="747"/>
        <w:rPr>
          <w:position w:val="-17"/>
          <w:sz w:val="27"/>
        </w:rPr>
      </w:pPr>
      <w:r>
        <w:br w:type="column"/>
      </w:r>
      <w:hyperlink r:id="rId942">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943">
        <w:r>
          <w:rPr>
            <w:w w:val="99"/>
          </w:rPr>
          <w:t>/</w:t>
        </w:r>
        <w:proofErr w:type="spellStart"/>
        <w:r>
          <w:rPr>
            <w:w w:val="99"/>
          </w:rPr>
          <w:t>e</w:t>
        </w:r>
        <w:r>
          <w:rPr>
            <w:spacing w:val="-77"/>
            <w:w w:val="99"/>
          </w:rPr>
          <w:t>n</w:t>
        </w:r>
        <w:proofErr w:type="spellEnd"/>
      </w:hyperlink>
      <w:hyperlink r:id="rId944">
        <w:r>
          <w:rPr>
            <w:w w:val="101"/>
            <w:position w:val="-17"/>
            <w:sz w:val="27"/>
          </w:rPr>
          <w:t>l</w:t>
        </w:r>
        <w:r>
          <w:rPr>
            <w:spacing w:val="-136"/>
            <w:w w:val="101"/>
            <w:position w:val="-17"/>
            <w:sz w:val="27"/>
          </w:rPr>
          <w:t>o</w:t>
        </w:r>
      </w:hyperlink>
      <w:hyperlink r:id="rId945">
        <w:r>
          <w:rPr>
            <w:w w:val="99"/>
          </w:rPr>
          <w:t>d</w:t>
        </w:r>
        <w:r>
          <w:rPr>
            <w:spacing w:val="-23"/>
            <w:w w:val="99"/>
          </w:rPr>
          <w:t>-</w:t>
        </w:r>
      </w:hyperlink>
      <w:hyperlink r:id="rId946">
        <w:r>
          <w:rPr>
            <w:spacing w:val="-10"/>
            <w:position w:val="-17"/>
            <w:sz w:val="27"/>
          </w:rPr>
          <w:t>g</w:t>
        </w:r>
      </w:hyperlink>
    </w:p>
    <w:p w14:paraId="618029C0"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0CCE8E2F" w14:textId="77777777" w:rsidR="00590F9E" w:rsidRDefault="001E615D">
      <w:pPr>
        <w:pStyle w:val="BodyText"/>
        <w:spacing w:before="53" w:line="132" w:lineRule="exact"/>
        <w:ind w:left="747"/>
      </w:pPr>
      <w:hyperlink r:id="rId947">
        <w:r w:rsidR="00745046">
          <w:rPr>
            <w:spacing w:val="-2"/>
          </w:rPr>
          <w:t>Brochures</w:t>
        </w:r>
      </w:hyperlink>
    </w:p>
    <w:p w14:paraId="6B3155F9" w14:textId="77777777" w:rsidR="00590F9E" w:rsidRDefault="00745046">
      <w:pPr>
        <w:pStyle w:val="BodyText"/>
        <w:spacing w:line="185" w:lineRule="exact"/>
        <w:ind w:left="747"/>
        <w:rPr>
          <w:position w:val="3"/>
        </w:rPr>
      </w:pPr>
      <w:r>
        <w:br w:type="column"/>
      </w:r>
      <w:hyperlink r:id="rId948" w:anchor="menu1">
        <w:r>
          <w:rPr>
            <w:spacing w:val="-2"/>
          </w:rPr>
          <w:t>(https://enrichenergy.com/projects/#menu1)</w:t>
        </w:r>
      </w:hyperlink>
      <w:r>
        <w:rPr>
          <w:spacing w:val="63"/>
          <w:w w:val="150"/>
        </w:rPr>
        <w:t xml:space="preserve"> </w:t>
      </w:r>
      <w:hyperlink r:id="rId949">
        <w:r>
          <w:rPr>
            <w:spacing w:val="-2"/>
            <w:position w:val="3"/>
          </w:rPr>
          <w:t>to-end-solutions)</w:t>
        </w:r>
      </w:hyperlink>
    </w:p>
    <w:p w14:paraId="5EBC1470" w14:textId="77777777" w:rsidR="00590F9E" w:rsidRDefault="00590F9E">
      <w:pPr>
        <w:pStyle w:val="BodyText"/>
        <w:spacing w:line="185"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7068E493" w14:textId="77777777" w:rsidR="00590F9E" w:rsidRDefault="001E615D">
      <w:pPr>
        <w:pStyle w:val="BodyText"/>
        <w:spacing w:before="168"/>
        <w:ind w:left="747"/>
      </w:pPr>
      <w:hyperlink r:id="rId950">
        <w:r w:rsidR="00745046">
          <w:rPr>
            <w:spacing w:val="-2"/>
          </w:rPr>
          <w:t>(https://enrichenergy.com/wp-</w:t>
        </w:r>
      </w:hyperlink>
    </w:p>
    <w:p w14:paraId="0315DE15" w14:textId="77777777" w:rsidR="00590F9E" w:rsidRDefault="00745046">
      <w:pPr>
        <w:spacing w:before="168"/>
        <w:ind w:right="38"/>
        <w:jc w:val="right"/>
        <w:rPr>
          <w:sz w:val="18"/>
        </w:rPr>
      </w:pPr>
      <w:r>
        <w:br w:type="column"/>
      </w:r>
      <w:hyperlink r:id="rId951" w:anchor="menu2">
        <w:r>
          <w:rPr>
            <w:spacing w:val="-5"/>
            <w:sz w:val="18"/>
          </w:rPr>
          <w:t>IPP</w:t>
        </w:r>
      </w:hyperlink>
    </w:p>
    <w:p w14:paraId="78F576B6" w14:textId="77777777" w:rsidR="00590F9E" w:rsidRDefault="00745046">
      <w:pPr>
        <w:pStyle w:val="BodyText"/>
        <w:spacing w:before="138"/>
        <w:ind w:left="747"/>
      </w:pPr>
      <w:r>
        <w:br w:type="column"/>
      </w:r>
      <w:hyperlink r:id="rId952">
        <w:r>
          <w:t>Rooftop</w:t>
        </w:r>
        <w:r>
          <w:rPr>
            <w:spacing w:val="-8"/>
          </w:rPr>
          <w:t xml:space="preserve"> </w:t>
        </w:r>
        <w:r>
          <w:rPr>
            <w:spacing w:val="-2"/>
          </w:rPr>
          <w:t>Solutions</w:t>
        </w:r>
      </w:hyperlink>
    </w:p>
    <w:p w14:paraId="7BD80EF7" w14:textId="77777777" w:rsidR="00590F9E" w:rsidRDefault="00745046">
      <w:pPr>
        <w:spacing w:line="304" w:lineRule="exact"/>
        <w:ind w:left="747"/>
        <w:rPr>
          <w:sz w:val="27"/>
        </w:rPr>
      </w:pPr>
      <w:r>
        <w:br w:type="column"/>
      </w:r>
      <w:hyperlink r:id="rId953">
        <w:r>
          <w:rPr>
            <w:spacing w:val="-2"/>
            <w:sz w:val="27"/>
          </w:rPr>
          <w:t>(https://enrichenergy.com/blogs)</w:t>
        </w:r>
      </w:hyperlink>
    </w:p>
    <w:p w14:paraId="2AC30B66"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179910AA" w14:textId="77777777" w:rsidR="00590F9E" w:rsidRDefault="001E615D">
      <w:pPr>
        <w:pStyle w:val="BodyText"/>
        <w:spacing w:before="93" w:line="102" w:lineRule="exact"/>
        <w:ind w:left="747"/>
      </w:pPr>
      <w:hyperlink r:id="rId954">
        <w:r w:rsidR="00745046">
          <w:rPr>
            <w:spacing w:val="-2"/>
          </w:rPr>
          <w:t>content/uploads/2017/12/Enrich-</w:t>
        </w:r>
      </w:hyperlink>
    </w:p>
    <w:p w14:paraId="6620FD9B" w14:textId="77777777" w:rsidR="00590F9E" w:rsidRDefault="00745046">
      <w:pPr>
        <w:pStyle w:val="BodyText"/>
        <w:spacing w:before="63" w:line="132" w:lineRule="exact"/>
        <w:ind w:left="747"/>
      </w:pPr>
      <w:r>
        <w:br w:type="column"/>
      </w:r>
      <w:hyperlink r:id="rId955" w:anchor="menu2">
        <w:r>
          <w:rPr>
            <w:spacing w:val="-2"/>
            <w:position w:val="-2"/>
          </w:rPr>
          <w:t>(https://enrichenergy.com/projects/#menu2)</w:t>
        </w:r>
      </w:hyperlink>
      <w:r>
        <w:rPr>
          <w:spacing w:val="55"/>
          <w:w w:val="150"/>
          <w:position w:val="-2"/>
        </w:rPr>
        <w:t xml:space="preserve"> </w:t>
      </w:r>
      <w:hyperlink r:id="rId956">
        <w:r>
          <w:rPr>
            <w:spacing w:val="-2"/>
          </w:rPr>
          <w:t>(https://enrichenergy.com/business_offerings/rooftop-</w:t>
        </w:r>
      </w:hyperlink>
    </w:p>
    <w:p w14:paraId="1AAE17D3"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23D4BE70" w14:textId="77777777" w:rsidR="00590F9E" w:rsidRDefault="001E615D">
      <w:pPr>
        <w:pStyle w:val="BodyText"/>
        <w:spacing w:before="198" w:line="192" w:lineRule="exact"/>
        <w:ind w:left="747"/>
      </w:pPr>
      <w:hyperlink r:id="rId957">
        <w:r w:rsidR="00745046">
          <w:rPr>
            <w:spacing w:val="-2"/>
          </w:rPr>
          <w:t>Energy_Corp-Brochure_2017.pdf)</w:t>
        </w:r>
      </w:hyperlink>
    </w:p>
    <w:p w14:paraId="339A9EC9" w14:textId="77777777" w:rsidR="00590F9E" w:rsidRDefault="00745046">
      <w:pPr>
        <w:spacing w:before="21"/>
        <w:rPr>
          <w:sz w:val="18"/>
        </w:rPr>
      </w:pPr>
      <w:r>
        <w:br w:type="column"/>
      </w:r>
    </w:p>
    <w:p w14:paraId="4DCA6587" w14:textId="77777777" w:rsidR="00590F9E" w:rsidRDefault="001E615D">
      <w:pPr>
        <w:pStyle w:val="BodyText"/>
        <w:spacing w:line="162" w:lineRule="exact"/>
        <w:ind w:left="747"/>
      </w:pPr>
      <w:hyperlink r:id="rId958" w:anchor="menu3">
        <w:r w:rsidR="00745046">
          <w:rPr>
            <w:spacing w:val="-2"/>
          </w:rPr>
          <w:t>Rooftop</w:t>
        </w:r>
      </w:hyperlink>
    </w:p>
    <w:p w14:paraId="68A5C415" w14:textId="77777777" w:rsidR="00590F9E" w:rsidRDefault="00745046">
      <w:pPr>
        <w:pStyle w:val="BodyText"/>
        <w:spacing w:before="168"/>
        <w:ind w:left="747"/>
      </w:pPr>
      <w:r>
        <w:br w:type="column"/>
      </w:r>
      <w:hyperlink r:id="rId959">
        <w:r>
          <w:rPr>
            <w:spacing w:val="-2"/>
          </w:rPr>
          <w:t>solutions/)</w:t>
        </w:r>
      </w:hyperlink>
    </w:p>
    <w:p w14:paraId="3A6043E1" w14:textId="77777777" w:rsidR="00590F9E" w:rsidRDefault="00745046">
      <w:pPr>
        <w:pStyle w:val="Heading4"/>
        <w:spacing w:line="305" w:lineRule="exact"/>
      </w:pPr>
      <w:r>
        <w:br w:type="column"/>
      </w:r>
      <w:hyperlink r:id="rId960">
        <w:r>
          <w:rPr>
            <w:spacing w:val="-2"/>
          </w:rPr>
          <w:t>Careers</w:t>
        </w:r>
      </w:hyperlink>
    </w:p>
    <w:p w14:paraId="1A18D7F2"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46212426"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80352" behindDoc="0" locked="0" layoutInCell="1" allowOverlap="1" wp14:anchorId="610F09A1" wp14:editId="18F14BFE">
                <wp:simplePos x="0" y="0"/>
                <wp:positionH relativeFrom="page">
                  <wp:posOffset>1019174</wp:posOffset>
                </wp:positionH>
                <wp:positionV relativeFrom="paragraph">
                  <wp:posOffset>128752</wp:posOffset>
                </wp:positionV>
                <wp:extent cx="285750" cy="285750"/>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233" name="Graphic 233">
                          <a:hlinkClick r:id="rId782"/>
                        </wps:cNvPr>
                        <wps:cNvSpPr/>
                        <wps:spPr>
                          <a:xfrm>
                            <a:off x="4762" y="4762"/>
                            <a:ext cx="276225" cy="276225"/>
                          </a:xfrm>
                          <a:custGeom>
                            <a:avLst/>
                            <a:gdLst/>
                            <a:ahLst/>
                            <a:cxnLst/>
                            <a:rect l="l" t="t" r="r" b="b"/>
                            <a:pathLst>
                              <a:path w="276225" h="276225">
                                <a:moveTo>
                                  <a:pt x="276224" y="138112"/>
                                </a:moveTo>
                                <a:lnTo>
                                  <a:pt x="270279" y="178203"/>
                                </a:lnTo>
                                <a:lnTo>
                                  <a:pt x="252948" y="214841"/>
                                </a:lnTo>
                                <a:lnTo>
                                  <a:pt x="225730" y="244874"/>
                                </a:lnTo>
                                <a:lnTo>
                                  <a:pt x="190965" y="265710"/>
                                </a:lnTo>
                                <a:lnTo>
                                  <a:pt x="151649" y="275561"/>
                                </a:lnTo>
                                <a:lnTo>
                                  <a:pt x="138112" y="276224"/>
                                </a:lnTo>
                                <a:lnTo>
                                  <a:pt x="131327" y="276059"/>
                                </a:lnTo>
                                <a:lnTo>
                                  <a:pt x="91591" y="268153"/>
                                </a:lnTo>
                                <a:lnTo>
                                  <a:pt x="55831" y="249039"/>
                                </a:lnTo>
                                <a:lnTo>
                                  <a:pt x="27183" y="220390"/>
                                </a:lnTo>
                                <a:lnTo>
                                  <a:pt x="8069" y="184631"/>
                                </a:lnTo>
                                <a:lnTo>
                                  <a:pt x="165" y="144897"/>
                                </a:lnTo>
                                <a:lnTo>
                                  <a:pt x="0" y="138112"/>
                                </a:lnTo>
                                <a:lnTo>
                                  <a:pt x="165" y="131327"/>
                                </a:lnTo>
                                <a:lnTo>
                                  <a:pt x="8069" y="91589"/>
                                </a:lnTo>
                                <a:lnTo>
                                  <a:pt x="27183" y="55830"/>
                                </a:lnTo>
                                <a:lnTo>
                                  <a:pt x="55831" y="27181"/>
                                </a:lnTo>
                                <a:lnTo>
                                  <a:pt x="91591" y="8068"/>
                                </a:lnTo>
                                <a:lnTo>
                                  <a:pt x="131327" y="165"/>
                                </a:lnTo>
                                <a:lnTo>
                                  <a:pt x="138112" y="0"/>
                                </a:lnTo>
                                <a:lnTo>
                                  <a:pt x="144897" y="165"/>
                                </a:lnTo>
                                <a:lnTo>
                                  <a:pt x="184633" y="8068"/>
                                </a:lnTo>
                                <a:lnTo>
                                  <a:pt x="220393" y="27182"/>
                                </a:lnTo>
                                <a:lnTo>
                                  <a:pt x="249041" y="55830"/>
                                </a:lnTo>
                                <a:lnTo>
                                  <a:pt x="268155" y="91589"/>
                                </a:lnTo>
                                <a:lnTo>
                                  <a:pt x="276059" y="131327"/>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34" name="Image 234">
                            <a:hlinkClick r:id="rId782"/>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1FAF6075" id="Group 232" o:spid="_x0000_s1026" style="position:absolute;margin-left:80.25pt;margin-top:10.15pt;width:22.5pt;height:22.5pt;z-index:15780352;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">
                <v:shape id="Graphic 233"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" o:button="t" path="m276224,138112r-5945,40091l252948,214841r-27218,30033l190965,265710r-39316,9851l138112,276224r-6785,-165l91591,268153,55831,249039,27183,220390,8069,184631,165,144897,,138112r165,-6785l8069,91589,27183,55830,55831,27181,91591,8068,131327,165,138112,r6785,165l184633,8068r35760,19114l249041,55830r19114,35759l276059,131327r165,6785xe" filled="f" strokecolor="gray" strokeweight=".26456mm">
                  <v:fill o:detectmouseclick="t"/>
                  <v:path arrowok="t"/>
                </v:shape>
                <v:shape id="Image 234"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" o:button="t">
                  <v:fill o:detectmouseclick="t"/>
                  <v:imagedata r:id="rId253" o:title=""/>
                </v:shape>
                <w10:wrap anchorx="page"/>
              </v:group>
            </w:pict>
          </mc:Fallback>
        </mc:AlternateContent>
      </w:r>
      <w:hyperlink r:id="rId961" w:anchor="menu3">
        <w:r>
          <w:t>(https://enrichenergy.com/projects/#menu3)</w:t>
        </w:r>
      </w:hyperlink>
      <w:r>
        <w:rPr>
          <w:spacing w:val="24"/>
        </w:rPr>
        <w:t xml:space="preserve"> </w:t>
      </w:r>
      <w:hyperlink r:id="rId962">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0074995B" w14:textId="77777777" w:rsidR="00590F9E" w:rsidRDefault="00745046">
      <w:pPr>
        <w:spacing w:line="305" w:lineRule="exact"/>
        <w:ind w:left="2245"/>
        <w:rPr>
          <w:sz w:val="27"/>
        </w:rPr>
      </w:pPr>
      <w:r>
        <w:br w:type="column"/>
      </w:r>
      <w:hyperlink r:id="rId963">
        <w:r>
          <w:rPr>
            <w:spacing w:val="-2"/>
            <w:sz w:val="27"/>
          </w:rPr>
          <w:t>(https://enrichenergy.com/career)</w:t>
        </w:r>
      </w:hyperlink>
    </w:p>
    <w:p w14:paraId="142BD97B"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7142F79B" w14:textId="77777777" w:rsidR="00590F9E" w:rsidRDefault="00590F9E">
      <w:pPr>
        <w:pStyle w:val="BodyText"/>
        <w:spacing w:before="93"/>
        <w:rPr>
          <w:sz w:val="21"/>
        </w:rPr>
      </w:pPr>
    </w:p>
    <w:p w14:paraId="3121FC4B" w14:textId="77777777" w:rsidR="00590F9E" w:rsidRDefault="001E615D">
      <w:pPr>
        <w:ind w:left="747"/>
        <w:rPr>
          <w:sz w:val="21"/>
        </w:rPr>
      </w:pPr>
      <w:hyperlink r:id="rId964">
        <w:r w:rsidR="00745046">
          <w:rPr>
            <w:spacing w:val="-2"/>
            <w:sz w:val="21"/>
          </w:rPr>
          <w:t>(https://www.linkedin.com/company/9316416/)</w:t>
        </w:r>
      </w:hyperlink>
    </w:p>
    <w:p w14:paraId="7FD89897" w14:textId="77777777" w:rsidR="00590F9E" w:rsidRDefault="00745046">
      <w:pPr>
        <w:pStyle w:val="BodyText"/>
        <w:spacing w:before="63" w:line="348" w:lineRule="auto"/>
        <w:ind w:left="747" w:right="3192"/>
      </w:pPr>
      <w:r>
        <w:br w:type="column"/>
      </w:r>
      <w:hyperlink r:id="rId965">
        <w:r>
          <w:rPr>
            <w:spacing w:val="-2"/>
          </w:rPr>
          <w:t>(https://enrichenergy.com/business_offerings/om-</w:t>
        </w:r>
      </w:hyperlink>
      <w:r>
        <w:rPr>
          <w:spacing w:val="-2"/>
        </w:rPr>
        <w:t xml:space="preserve"> </w:t>
      </w:r>
      <w:hyperlink r:id="rId966">
        <w:r>
          <w:rPr>
            <w:spacing w:val="-2"/>
          </w:rPr>
          <w:t>services/)</w:t>
        </w:r>
      </w:hyperlink>
    </w:p>
    <w:p w14:paraId="3362E6C5" w14:textId="77777777" w:rsidR="00590F9E" w:rsidRDefault="001E615D">
      <w:pPr>
        <w:pStyle w:val="BodyText"/>
        <w:spacing w:before="29" w:line="360" w:lineRule="auto"/>
        <w:ind w:left="747" w:right="2928"/>
      </w:pPr>
      <w:hyperlink r:id="rId967">
        <w:r w:rsidR="00745046">
          <w:t>Energy Storage</w:t>
        </w:r>
      </w:hyperlink>
      <w:r w:rsidR="00745046">
        <w:t xml:space="preserve"> </w:t>
      </w:r>
      <w:hyperlink r:id="rId968">
        <w:r w:rsidR="00745046">
          <w:rPr>
            <w:spacing w:val="-2"/>
          </w:rPr>
          <w:t>(https://enrichenergy.com/business_offerings/energystorage/)</w:t>
        </w:r>
      </w:hyperlink>
      <w:r w:rsidR="00745046">
        <w:rPr>
          <w:spacing w:val="-2"/>
        </w:rPr>
        <w:t xml:space="preserve"> </w:t>
      </w:r>
      <w:hyperlink r:id="rId969">
        <w:r w:rsidR="00745046">
          <w:t>Value Added Services</w:t>
        </w:r>
      </w:hyperlink>
      <w:r w:rsidR="00745046">
        <w:t xml:space="preserve"> </w:t>
      </w:r>
      <w:hyperlink r:id="rId970">
        <w:r w:rsidR="00745046">
          <w:rPr>
            <w:spacing w:val="-2"/>
          </w:rPr>
          <w:t>(https://enrichenergy.com/business_offerings/value-</w:t>
        </w:r>
      </w:hyperlink>
    </w:p>
    <w:p w14:paraId="743BEE9A" w14:textId="77777777" w:rsidR="00590F9E" w:rsidRDefault="001E615D">
      <w:pPr>
        <w:pStyle w:val="BodyText"/>
        <w:spacing w:line="195" w:lineRule="exact"/>
        <w:ind w:left="747"/>
      </w:pPr>
      <w:hyperlink r:id="rId971">
        <w:r w:rsidR="00745046">
          <w:rPr>
            <w:spacing w:val="-2"/>
          </w:rPr>
          <w:t>added-services/)</w:t>
        </w:r>
      </w:hyperlink>
    </w:p>
    <w:p w14:paraId="3A3D7E62"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642659EE" w14:textId="77777777" w:rsidR="00590F9E" w:rsidRDefault="00590F9E">
      <w:pPr>
        <w:pStyle w:val="BodyText"/>
      </w:pPr>
    </w:p>
    <w:p w14:paraId="2E54E19E" w14:textId="77777777" w:rsidR="00590F9E" w:rsidRDefault="00590F9E">
      <w:pPr>
        <w:pStyle w:val="BodyText"/>
      </w:pPr>
    </w:p>
    <w:p w14:paraId="0960424B" w14:textId="77777777" w:rsidR="00590F9E" w:rsidRDefault="00590F9E">
      <w:pPr>
        <w:pStyle w:val="BodyText"/>
      </w:pPr>
    </w:p>
    <w:p w14:paraId="4CDBED32" w14:textId="77777777" w:rsidR="00590F9E" w:rsidRDefault="00590F9E">
      <w:pPr>
        <w:pStyle w:val="BodyText"/>
      </w:pPr>
    </w:p>
    <w:p w14:paraId="2C27689D" w14:textId="77777777" w:rsidR="00590F9E" w:rsidRDefault="00590F9E">
      <w:pPr>
        <w:pStyle w:val="BodyText"/>
        <w:spacing w:before="108"/>
      </w:pPr>
    </w:p>
    <w:p w14:paraId="7EE51384" w14:textId="77777777" w:rsidR="00590F9E" w:rsidRDefault="001E615D">
      <w:pPr>
        <w:pStyle w:val="BodyText"/>
        <w:tabs>
          <w:tab w:val="left" w:pos="5356"/>
          <w:tab w:val="left" w:pos="9586"/>
        </w:tabs>
        <w:ind w:left="522"/>
      </w:pPr>
      <w:hyperlink r:id="rId972">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973">
        <w:r w:rsidR="00745046">
          <w:t>Disclaimer</w:t>
        </w:r>
        <w:r w:rsidR="00745046">
          <w:rPr>
            <w:spacing w:val="-10"/>
          </w:rPr>
          <w:t xml:space="preserve"> </w:t>
        </w:r>
        <w:r w:rsidR="00745046">
          <w:rPr>
            <w:spacing w:val="-2"/>
          </w:rPr>
          <w:t>(https://enrichenergy.com/disclaimer)</w:t>
        </w:r>
      </w:hyperlink>
      <w:r w:rsidR="00745046">
        <w:tab/>
      </w:r>
      <w:hyperlink r:id="rId974">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352AAFE8" w14:textId="77777777" w:rsidR="00590F9E" w:rsidRDefault="001E615D">
      <w:pPr>
        <w:pStyle w:val="BodyText"/>
        <w:spacing w:before="94"/>
        <w:ind w:left="8603"/>
      </w:pPr>
      <w:hyperlink r:id="rId975">
        <w:r w:rsidR="00745046">
          <w:t>Copyright</w:t>
        </w:r>
        <w:r w:rsidR="00745046">
          <w:rPr>
            <w:spacing w:val="-13"/>
          </w:rPr>
          <w:t xml:space="preserve"> </w:t>
        </w:r>
        <w:r w:rsidR="00745046">
          <w:t>2018</w:t>
        </w:r>
      </w:hyperlink>
      <w:r w:rsidR="00745046">
        <w:rPr>
          <w:spacing w:val="-12"/>
        </w:rPr>
        <w:t xml:space="preserve"> </w:t>
      </w:r>
      <w:hyperlink r:id="rId976">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41AB21FC"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5D439E0E"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80864" behindDoc="0" locked="0" layoutInCell="1" allowOverlap="1" wp14:anchorId="7BFD1554" wp14:editId="3728315A">
                <wp:simplePos x="0" y="0"/>
                <wp:positionH relativeFrom="page">
                  <wp:posOffset>10380395</wp:posOffset>
                </wp:positionH>
                <wp:positionV relativeFrom="page">
                  <wp:posOffset>4652391</wp:posOffset>
                </wp:positionV>
                <wp:extent cx="174625" cy="721995"/>
                <wp:effectExtent l="0" t="0" r="0" b="0"/>
                <wp:wrapNone/>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0D0A8CD3"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7BFD1554" id="Textbox 235" o:spid="_x0000_s1176" type="#_x0000_t202" style="position:absolute;margin-left:817.35pt;margin-top:366.35pt;width:13.75pt;height:56.85pt;z-index:1578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" filled="f" stroked="f">
                <v:path arrowok="t"/>
                <v:textbox style="layout-flow:vertical;mso-layout-flow-alt:bottom-to-top" inset="0,0,0,0">
                  <w:txbxContent>
                    <w:p w14:paraId="0D0A8CD3"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p>
    <w:p w14:paraId="0613734E" w14:textId="77777777" w:rsidR="00590F9E" w:rsidRDefault="00590F9E">
      <w:pPr>
        <w:pStyle w:val="BodyText"/>
        <w:spacing w:before="2"/>
        <w:rPr>
          <w:sz w:val="54"/>
        </w:rPr>
      </w:pPr>
    </w:p>
    <w:p w14:paraId="333B203F" w14:textId="77777777" w:rsidR="00590F9E" w:rsidRDefault="00745046">
      <w:pPr>
        <w:pStyle w:val="Heading1"/>
      </w:pPr>
      <w:r>
        <w:t xml:space="preserve">Business </w:t>
      </w:r>
      <w:r>
        <w:rPr>
          <w:spacing w:val="-2"/>
        </w:rPr>
        <w:t>Offerings</w:t>
      </w:r>
    </w:p>
    <w:p w14:paraId="7E50F177" w14:textId="77777777" w:rsidR="00590F9E" w:rsidRDefault="00590F9E">
      <w:pPr>
        <w:pStyle w:val="Heading1"/>
        <w:sectPr w:rsidR="00590F9E">
          <w:pgSz w:w="16840" w:h="11900" w:orient="landscape"/>
          <w:pgMar w:top="1320" w:right="425" w:bottom="280" w:left="850" w:header="720" w:footer="720" w:gutter="0"/>
          <w:cols w:space="720"/>
        </w:sectPr>
      </w:pPr>
    </w:p>
    <w:p w14:paraId="024C679B" w14:textId="77777777" w:rsidR="00590F9E" w:rsidRDefault="00745046">
      <w:pPr>
        <w:pStyle w:val="Heading2"/>
        <w:spacing w:before="68"/>
        <w:jc w:val="left"/>
      </w:pPr>
      <w:r>
        <w:rPr>
          <w:noProof/>
          <w:lang w:val="en-IN" w:eastAsia="en-IN"/>
        </w:rPr>
        <w:lastRenderedPageBreak/>
        <w:drawing>
          <wp:anchor distT="0" distB="0" distL="0" distR="0" simplePos="0" relativeHeight="15781888" behindDoc="0" locked="0" layoutInCell="1" allowOverlap="1" wp14:anchorId="1BFA0AA9" wp14:editId="6277BB60">
            <wp:simplePos x="0" y="0"/>
            <wp:positionH relativeFrom="page">
              <wp:posOffset>733424</wp:posOffset>
            </wp:positionH>
            <wp:positionV relativeFrom="paragraph">
              <wp:posOffset>54483</wp:posOffset>
            </wp:positionV>
            <wp:extent cx="4476749" cy="4886325"/>
            <wp:effectExtent l="0" t="0" r="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977" cstate="print"/>
                    <a:stretch>
                      <a:fillRect/>
                    </a:stretch>
                  </pic:blipFill>
                  <pic:spPr>
                    <a:xfrm>
                      <a:off x="0" y="0"/>
                      <a:ext cx="4476749" cy="4886325"/>
                    </a:xfrm>
                    <a:prstGeom prst="rect">
                      <a:avLst/>
                    </a:prstGeom>
                  </pic:spPr>
                </pic:pic>
              </a:graphicData>
            </a:graphic>
          </wp:anchor>
        </w:drawing>
      </w:r>
      <w:r>
        <w:t>Value</w:t>
      </w:r>
      <w:r>
        <w:rPr>
          <w:spacing w:val="-32"/>
        </w:rPr>
        <w:t xml:space="preserve"> </w:t>
      </w:r>
      <w:r>
        <w:t>Added</w:t>
      </w:r>
      <w:r>
        <w:rPr>
          <w:spacing w:val="-27"/>
        </w:rPr>
        <w:t xml:space="preserve"> </w:t>
      </w:r>
      <w:r>
        <w:rPr>
          <w:spacing w:val="-2"/>
        </w:rPr>
        <w:t>Services</w:t>
      </w:r>
    </w:p>
    <w:p w14:paraId="482F6513" w14:textId="77777777" w:rsidR="00590F9E" w:rsidRDefault="00745046">
      <w:pPr>
        <w:pStyle w:val="BodyText"/>
        <w:spacing w:before="4"/>
      </w:pPr>
      <w:r>
        <w:rPr>
          <w:noProof/>
          <w:lang w:val="en-IN" w:eastAsia="en-IN"/>
        </w:rPr>
        <mc:AlternateContent>
          <mc:Choice Requires="wps">
            <w:drawing>
              <wp:anchor distT="0" distB="0" distL="0" distR="0" simplePos="0" relativeHeight="487640576" behindDoc="1" locked="0" layoutInCell="1" allowOverlap="1" wp14:anchorId="265C44BE" wp14:editId="3CC5F1F5">
                <wp:simplePos x="0" y="0"/>
                <wp:positionH relativeFrom="page">
                  <wp:posOffset>5495924</wp:posOffset>
                </wp:positionH>
                <wp:positionV relativeFrom="paragraph">
                  <wp:posOffset>149443</wp:posOffset>
                </wp:positionV>
                <wp:extent cx="476250" cy="28575"/>
                <wp:effectExtent l="0" t="0" r="0" b="0"/>
                <wp:wrapTopAndBottom/>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0" cy="28575"/>
                        </a:xfrm>
                        <a:custGeom>
                          <a:avLst/>
                          <a:gdLst/>
                          <a:ahLst/>
                          <a:cxnLst/>
                          <a:rect l="l" t="t" r="r" b="b"/>
                          <a:pathLst>
                            <a:path w="476250" h="28575">
                              <a:moveTo>
                                <a:pt x="476249" y="28574"/>
                              </a:moveTo>
                              <a:lnTo>
                                <a:pt x="0" y="28574"/>
                              </a:lnTo>
                              <a:lnTo>
                                <a:pt x="0" y="0"/>
                              </a:lnTo>
                              <a:lnTo>
                                <a:pt x="476249" y="0"/>
                              </a:lnTo>
                              <a:lnTo>
                                <a:pt x="476249" y="28574"/>
                              </a:lnTo>
                              <a:close/>
                            </a:path>
                          </a:pathLst>
                        </a:custGeom>
                        <a:solidFill>
                          <a:srgbClr val="FF4D00"/>
                        </a:solidFill>
                      </wps:spPr>
                      <wps:bodyPr wrap="square" lIns="0" tIns="0" rIns="0" bIns="0" rtlCol="0">
                        <a:prstTxWarp prst="textNoShape">
                          <a:avLst/>
                        </a:prstTxWarp>
                        <a:noAutofit/>
                      </wps:bodyPr>
                    </wps:wsp>
                  </a:graphicData>
                </a:graphic>
              </wp:anchor>
            </w:drawing>
          </mc:Choice>
          <mc:Fallback>
            <w:pict>
              <v:shape w14:anchorId="030443D0" id="Graphic 237" o:spid="_x0000_s1026" style="position:absolute;margin-left:432.75pt;margin-top:11.75pt;width:37.5pt;height:2.25pt;z-index:-15675904;visibility:visible;mso-wrap-style:square;mso-wrap-distance-left:0;mso-wrap-distance-top:0;mso-wrap-distance-right:0;mso-wrap-distance-bottom:0;mso-position-horizontal:absolute;mso-position-horizontal-relative:page;mso-position-vertical:absolute;mso-position-vertical-relative:text;v-text-anchor:top" coordsize="476250,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" path="m476249,28574l,28574,,,476249,r,28574xe" fillcolor="#ff4d00" stroked="f">
                <v:path arrowok="t"/>
                <w10:wrap type="topAndBottom" anchorx="page"/>
              </v:shape>
            </w:pict>
          </mc:Fallback>
        </mc:AlternateContent>
      </w:r>
    </w:p>
    <w:p w14:paraId="5D45537C" w14:textId="77777777" w:rsidR="00590F9E" w:rsidRDefault="00745046">
      <w:pPr>
        <w:spacing w:before="193"/>
        <w:ind w:left="7797"/>
        <w:rPr>
          <w:sz w:val="21"/>
        </w:rPr>
      </w:pPr>
      <w:r>
        <w:rPr>
          <w:sz w:val="21"/>
        </w:rPr>
        <w:t xml:space="preserve">Renewable Energy </w:t>
      </w:r>
      <w:r>
        <w:rPr>
          <w:spacing w:val="-2"/>
          <w:sz w:val="21"/>
        </w:rPr>
        <w:t>Certificates</w:t>
      </w:r>
    </w:p>
    <w:p w14:paraId="47A094C3" w14:textId="77777777" w:rsidR="00590F9E" w:rsidRDefault="00745046">
      <w:pPr>
        <w:spacing w:before="208" w:line="297" w:lineRule="auto"/>
        <w:ind w:left="7797" w:right="713"/>
        <w:jc w:val="both"/>
        <w:rPr>
          <w:sz w:val="21"/>
        </w:rPr>
      </w:pPr>
      <w:r>
        <w:rPr>
          <w:sz w:val="21"/>
        </w:rPr>
        <w:t>Renewable Energy Certificates (RECs) represent the attributes of electricity generated from renewable energy sources. These attributes are unbundled from the physical electricity and the two products – the attributes embodied in the certificates and the commodity electricity – may be sold or traded separately. In other words, one REC represents that 1MWh of energy is generated from renewable sources. RECs are expected to become the currency of renewable energy markets because of their flexibility and the fact that they are not subject to the geographic and physical limitations of commodity electricity. RECs can be used by the obligated entities to demonstrate compliance with regulatory requirements, such as Renewable Purchase Obligations.</w:t>
      </w:r>
    </w:p>
    <w:p w14:paraId="7677D913" w14:textId="77777777" w:rsidR="00590F9E" w:rsidRDefault="00745046">
      <w:pPr>
        <w:spacing w:before="156" w:line="297" w:lineRule="auto"/>
        <w:ind w:left="7797" w:right="713"/>
        <w:jc w:val="both"/>
        <w:rPr>
          <w:sz w:val="21"/>
        </w:rPr>
      </w:pPr>
      <w:r>
        <w:rPr>
          <w:sz w:val="21"/>
        </w:rPr>
        <w:t>Enrich through its subsidiaries provides End to End services from Project Accreditation at the state level, Project Registration at the central agency, Regular Issuance of RECs from National Load Dispatch Centre (NLDC) to Trading</w:t>
      </w:r>
      <w:r>
        <w:rPr>
          <w:spacing w:val="9"/>
          <w:sz w:val="21"/>
        </w:rPr>
        <w:t xml:space="preserve"> </w:t>
      </w:r>
      <w:r>
        <w:rPr>
          <w:sz w:val="21"/>
        </w:rPr>
        <w:t>Consultation</w:t>
      </w:r>
      <w:r>
        <w:rPr>
          <w:spacing w:val="9"/>
          <w:sz w:val="21"/>
        </w:rPr>
        <w:t xml:space="preserve"> </w:t>
      </w:r>
      <w:r>
        <w:rPr>
          <w:sz w:val="21"/>
        </w:rPr>
        <w:t>and</w:t>
      </w:r>
      <w:r>
        <w:rPr>
          <w:spacing w:val="5"/>
          <w:sz w:val="21"/>
        </w:rPr>
        <w:t xml:space="preserve"> </w:t>
      </w:r>
      <w:r>
        <w:rPr>
          <w:sz w:val="21"/>
        </w:rPr>
        <w:t>Trading</w:t>
      </w:r>
      <w:r>
        <w:rPr>
          <w:spacing w:val="9"/>
          <w:sz w:val="21"/>
        </w:rPr>
        <w:t xml:space="preserve"> </w:t>
      </w:r>
      <w:r>
        <w:rPr>
          <w:sz w:val="21"/>
        </w:rPr>
        <w:t>of</w:t>
      </w:r>
      <w:r>
        <w:rPr>
          <w:spacing w:val="10"/>
          <w:sz w:val="21"/>
        </w:rPr>
        <w:t xml:space="preserve"> </w:t>
      </w:r>
      <w:r>
        <w:rPr>
          <w:sz w:val="21"/>
        </w:rPr>
        <w:t>REC</w:t>
      </w:r>
      <w:r>
        <w:rPr>
          <w:spacing w:val="9"/>
          <w:sz w:val="21"/>
        </w:rPr>
        <w:t xml:space="preserve"> </w:t>
      </w:r>
      <w:r>
        <w:rPr>
          <w:sz w:val="21"/>
        </w:rPr>
        <w:t>through</w:t>
      </w:r>
      <w:r>
        <w:rPr>
          <w:spacing w:val="9"/>
          <w:sz w:val="21"/>
        </w:rPr>
        <w:t xml:space="preserve"> </w:t>
      </w:r>
      <w:r>
        <w:rPr>
          <w:sz w:val="21"/>
        </w:rPr>
        <w:t>Indian</w:t>
      </w:r>
      <w:r>
        <w:rPr>
          <w:spacing w:val="9"/>
          <w:sz w:val="21"/>
        </w:rPr>
        <w:t xml:space="preserve"> </w:t>
      </w:r>
      <w:r>
        <w:rPr>
          <w:sz w:val="21"/>
        </w:rPr>
        <w:t>Energy</w:t>
      </w:r>
      <w:r>
        <w:rPr>
          <w:spacing w:val="10"/>
          <w:sz w:val="21"/>
        </w:rPr>
        <w:t xml:space="preserve"> </w:t>
      </w:r>
      <w:r>
        <w:rPr>
          <w:spacing w:val="-2"/>
          <w:sz w:val="21"/>
        </w:rPr>
        <w:t>Exchange</w:t>
      </w:r>
    </w:p>
    <w:p w14:paraId="6ECF9EBE" w14:textId="77777777" w:rsidR="00590F9E" w:rsidRDefault="00745046">
      <w:pPr>
        <w:spacing w:before="3"/>
        <w:ind w:left="7797"/>
        <w:rPr>
          <w:sz w:val="21"/>
        </w:rPr>
      </w:pPr>
      <w:r>
        <w:rPr>
          <w:spacing w:val="-10"/>
          <w:sz w:val="21"/>
        </w:rPr>
        <w:t>.</w:t>
      </w:r>
    </w:p>
    <w:p w14:paraId="2E09CE25" w14:textId="77777777" w:rsidR="00590F9E" w:rsidRDefault="00745046">
      <w:pPr>
        <w:spacing w:before="208"/>
        <w:ind w:left="7797"/>
        <w:rPr>
          <w:sz w:val="21"/>
        </w:rPr>
      </w:pPr>
      <w:r>
        <w:rPr>
          <w:sz w:val="21"/>
        </w:rPr>
        <w:t xml:space="preserve">Pre-bid </w:t>
      </w:r>
      <w:r>
        <w:rPr>
          <w:spacing w:val="-2"/>
          <w:sz w:val="21"/>
        </w:rPr>
        <w:t>Consultation</w:t>
      </w:r>
    </w:p>
    <w:p w14:paraId="4936234E" w14:textId="77777777" w:rsidR="00590F9E" w:rsidRDefault="00745046">
      <w:pPr>
        <w:spacing w:before="209" w:line="297" w:lineRule="auto"/>
        <w:ind w:left="7797" w:right="713"/>
        <w:jc w:val="both"/>
        <w:rPr>
          <w:sz w:val="21"/>
        </w:rPr>
      </w:pPr>
      <w:r>
        <w:rPr>
          <w:sz w:val="21"/>
        </w:rPr>
        <w:t>Enrich provides bid management consultation in pre-bid alliance mode, assisting investors and developers interested in bidding for projects under various state and national policies, along with site identification and feasibility studies etc.</w:t>
      </w:r>
    </w:p>
    <w:p w14:paraId="3CF53436" w14:textId="77777777" w:rsidR="00590F9E" w:rsidRDefault="00745046">
      <w:pPr>
        <w:spacing w:before="152"/>
        <w:ind w:left="7797"/>
        <w:rPr>
          <w:sz w:val="21"/>
        </w:rPr>
      </w:pPr>
      <w:r>
        <w:rPr>
          <w:sz w:val="21"/>
        </w:rPr>
        <w:t xml:space="preserve">Project Finance </w:t>
      </w:r>
      <w:r>
        <w:rPr>
          <w:spacing w:val="-2"/>
          <w:sz w:val="21"/>
        </w:rPr>
        <w:t>Facilitation</w:t>
      </w:r>
    </w:p>
    <w:p w14:paraId="25E0E365" w14:textId="77777777" w:rsidR="00590F9E" w:rsidRDefault="00745046">
      <w:pPr>
        <w:spacing w:before="209" w:line="297" w:lineRule="auto"/>
        <w:ind w:left="7797" w:right="713"/>
        <w:jc w:val="both"/>
        <w:rPr>
          <w:sz w:val="21"/>
        </w:rPr>
      </w:pPr>
      <w:r>
        <w:rPr>
          <w:sz w:val="21"/>
        </w:rPr>
        <w:t>Our expert Resource Mobilization team facilitate Project Investors to avail equity and debt financing through financial institutions. We help our clients to assist in their financial needs through our excellent relationships with financial institutions.</w:t>
      </w:r>
    </w:p>
    <w:p w14:paraId="3F80631F" w14:textId="77777777" w:rsidR="00590F9E" w:rsidRDefault="00590F9E">
      <w:pPr>
        <w:spacing w:line="297" w:lineRule="auto"/>
        <w:jc w:val="both"/>
        <w:rPr>
          <w:sz w:val="21"/>
        </w:rPr>
        <w:sectPr w:rsidR="00590F9E">
          <w:pgSz w:w="16840" w:h="11900" w:orient="landscape"/>
          <w:pgMar w:top="480" w:right="425" w:bottom="280" w:left="850" w:header="720" w:footer="720" w:gutter="0"/>
          <w:cols w:space="720"/>
        </w:sectPr>
      </w:pPr>
    </w:p>
    <w:p w14:paraId="3B677667" w14:textId="77777777" w:rsidR="00590F9E" w:rsidRDefault="00590F9E">
      <w:pPr>
        <w:pStyle w:val="BodyText"/>
        <w:spacing w:before="228"/>
        <w:rPr>
          <w:sz w:val="20"/>
        </w:rPr>
      </w:pPr>
    </w:p>
    <w:p w14:paraId="0B36149A" w14:textId="77777777" w:rsidR="00590F9E" w:rsidRDefault="00590F9E">
      <w:pPr>
        <w:pStyle w:val="BodyText"/>
        <w:rPr>
          <w:sz w:val="20"/>
        </w:rPr>
        <w:sectPr w:rsidR="00590F9E">
          <w:pgSz w:w="16840" w:h="11900" w:orient="landscape"/>
          <w:pgMar w:top="1320" w:right="425" w:bottom="280" w:left="850" w:header="720" w:footer="720" w:gutter="0"/>
          <w:cols w:space="720"/>
        </w:sectPr>
      </w:pPr>
    </w:p>
    <w:p w14:paraId="34C120DA" w14:textId="77777777" w:rsidR="00590F9E" w:rsidRDefault="00745046">
      <w:pPr>
        <w:pStyle w:val="Heading4"/>
        <w:spacing w:before="94"/>
      </w:pPr>
      <w:r>
        <w:lastRenderedPageBreak/>
        <w:t>About</w:t>
      </w:r>
      <w:r>
        <w:rPr>
          <w:spacing w:val="7"/>
        </w:rPr>
        <w:t xml:space="preserve"> </w:t>
      </w:r>
      <w:r>
        <w:rPr>
          <w:spacing w:val="-2"/>
        </w:rPr>
        <w:t>Enrich</w:t>
      </w:r>
    </w:p>
    <w:p w14:paraId="70161AEB" w14:textId="77777777" w:rsidR="00590F9E" w:rsidRDefault="001E615D">
      <w:pPr>
        <w:pStyle w:val="BodyText"/>
        <w:spacing w:before="284"/>
        <w:ind w:left="747"/>
      </w:pPr>
      <w:hyperlink r:id="rId978">
        <w:r w:rsidR="00745046">
          <w:rPr>
            <w:spacing w:val="-2"/>
          </w:rPr>
          <w:t>Promoters</w:t>
        </w:r>
      </w:hyperlink>
    </w:p>
    <w:p w14:paraId="1B138D67" w14:textId="77777777" w:rsidR="00590F9E" w:rsidRDefault="00745046">
      <w:pPr>
        <w:pStyle w:val="Heading4"/>
        <w:spacing w:before="94"/>
      </w:pPr>
      <w:r>
        <w:br w:type="column"/>
      </w:r>
      <w:r>
        <w:rPr>
          <w:spacing w:val="-2"/>
        </w:rPr>
        <w:lastRenderedPageBreak/>
        <w:t>Projects</w:t>
      </w:r>
    </w:p>
    <w:p w14:paraId="58246EC6" w14:textId="77777777" w:rsidR="00590F9E" w:rsidRDefault="001E615D">
      <w:pPr>
        <w:pStyle w:val="BodyText"/>
        <w:spacing w:before="284"/>
        <w:ind w:left="747"/>
      </w:pPr>
      <w:hyperlink r:id="rId979">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08BA9147" w14:textId="77777777" w:rsidR="00590F9E" w:rsidRDefault="00745046">
      <w:pPr>
        <w:pStyle w:val="Heading4"/>
        <w:spacing w:before="94"/>
      </w:pPr>
      <w:r>
        <w:br w:type="column"/>
      </w:r>
      <w:r>
        <w:lastRenderedPageBreak/>
        <w:t>Business</w:t>
      </w:r>
      <w:r>
        <w:rPr>
          <w:spacing w:val="10"/>
        </w:rPr>
        <w:t xml:space="preserve"> </w:t>
      </w:r>
      <w:r>
        <w:rPr>
          <w:spacing w:val="-2"/>
        </w:rPr>
        <w:t>Solutions</w:t>
      </w:r>
    </w:p>
    <w:p w14:paraId="7864011E" w14:textId="77777777" w:rsidR="00590F9E" w:rsidRDefault="001E615D">
      <w:pPr>
        <w:pStyle w:val="BodyText"/>
        <w:spacing w:before="284"/>
        <w:ind w:left="747"/>
      </w:pPr>
      <w:hyperlink r:id="rId980">
        <w:r w:rsidR="00745046">
          <w:t>EPC</w:t>
        </w:r>
        <w:r w:rsidR="00745046">
          <w:rPr>
            <w:spacing w:val="-5"/>
          </w:rPr>
          <w:t xml:space="preserve"> </w:t>
        </w:r>
        <w:r w:rsidR="00745046">
          <w:rPr>
            <w:spacing w:val="-2"/>
          </w:rPr>
          <w:t>Solutions</w:t>
        </w:r>
      </w:hyperlink>
    </w:p>
    <w:p w14:paraId="2F8BE22C" w14:textId="77777777" w:rsidR="00590F9E" w:rsidRDefault="00745046">
      <w:pPr>
        <w:spacing w:before="94" w:line="302" w:lineRule="auto"/>
        <w:ind w:left="747"/>
        <w:rPr>
          <w:sz w:val="27"/>
        </w:rPr>
      </w:pPr>
      <w:r>
        <w:br w:type="column"/>
      </w:r>
      <w:hyperlink r:id="rId981">
        <w:r>
          <w:rPr>
            <w:spacing w:val="-2"/>
            <w:sz w:val="27"/>
          </w:rPr>
          <w:t>Clientele</w:t>
        </w:r>
      </w:hyperlink>
      <w:r>
        <w:rPr>
          <w:spacing w:val="-2"/>
          <w:sz w:val="27"/>
        </w:rPr>
        <w:t xml:space="preserve"> </w:t>
      </w:r>
      <w:hyperlink r:id="rId982">
        <w:r>
          <w:rPr>
            <w:spacing w:val="-2"/>
            <w:sz w:val="27"/>
          </w:rPr>
          <w:t>(https://enrichenergy.com/clientele)</w:t>
        </w:r>
      </w:hyperlink>
    </w:p>
    <w:p w14:paraId="247078A5" w14:textId="77777777" w:rsidR="00590F9E" w:rsidRDefault="00590F9E">
      <w:pPr>
        <w:spacing w:line="302" w:lineRule="auto"/>
        <w:rPr>
          <w:sz w:val="27"/>
        </w:rPr>
        <w:sectPr w:rsidR="00590F9E">
          <w:type w:val="continuous"/>
          <w:pgSz w:w="16840" w:h="11900" w:orient="landscape"/>
          <w:pgMar w:top="260" w:right="425" w:bottom="280" w:left="850" w:header="720" w:footer="720" w:gutter="0"/>
          <w:cols w:num="4" w:space="720" w:equalWidth="0">
            <w:col w:w="2351" w:space="1174"/>
            <w:col w:w="2104" w:space="1421"/>
            <w:col w:w="3095" w:space="430"/>
            <w:col w:w="4990"/>
          </w:cols>
        </w:sectPr>
      </w:pPr>
    </w:p>
    <w:p w14:paraId="09D1106F" w14:textId="77777777" w:rsidR="00590F9E" w:rsidRDefault="001E615D">
      <w:pPr>
        <w:pStyle w:val="BodyText"/>
        <w:spacing w:before="93"/>
        <w:ind w:left="747"/>
      </w:pPr>
      <w:hyperlink r:id="rId983">
        <w:r w:rsidR="00745046">
          <w:rPr>
            <w:spacing w:val="-2"/>
          </w:rPr>
          <w:t>(https://enrichenergy.com/promoters)</w:t>
        </w:r>
      </w:hyperlink>
    </w:p>
    <w:p w14:paraId="34703888" w14:textId="77777777" w:rsidR="00590F9E" w:rsidRDefault="001E615D">
      <w:pPr>
        <w:pStyle w:val="BodyText"/>
        <w:spacing w:before="123" w:line="132" w:lineRule="exact"/>
        <w:ind w:left="747"/>
      </w:pPr>
      <w:hyperlink r:id="rId984">
        <w:r w:rsidR="00745046">
          <w:rPr>
            <w:spacing w:val="-2"/>
          </w:rPr>
          <w:t>Achievement</w:t>
        </w:r>
      </w:hyperlink>
    </w:p>
    <w:p w14:paraId="50359AD0" w14:textId="77777777" w:rsidR="00590F9E" w:rsidRDefault="00745046">
      <w:pPr>
        <w:pStyle w:val="BodyText"/>
        <w:spacing w:before="93"/>
        <w:ind w:left="571"/>
      </w:pPr>
      <w:r>
        <w:br w:type="column"/>
      </w:r>
      <w:hyperlink r:id="rId985">
        <w:r>
          <w:rPr>
            <w:spacing w:val="-2"/>
          </w:rPr>
          <w:t>(https://enrichenergy.com/projects)</w:t>
        </w:r>
      </w:hyperlink>
    </w:p>
    <w:p w14:paraId="3380FC7F" w14:textId="77777777" w:rsidR="00590F9E" w:rsidRDefault="001E615D">
      <w:pPr>
        <w:pStyle w:val="BodyText"/>
        <w:spacing w:before="123" w:line="132" w:lineRule="exact"/>
        <w:ind w:left="571"/>
      </w:pPr>
      <w:hyperlink r:id="rId986"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7663734B" w14:textId="77777777" w:rsidR="00590F9E" w:rsidRDefault="00745046">
      <w:pPr>
        <w:spacing w:before="127" w:line="158" w:lineRule="auto"/>
        <w:ind w:left="747"/>
        <w:rPr>
          <w:position w:val="-14"/>
          <w:sz w:val="27"/>
        </w:rPr>
      </w:pPr>
      <w:r>
        <w:br w:type="column"/>
      </w:r>
      <w:hyperlink r:id="rId987">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988">
        <w:r>
          <w:rPr>
            <w:w w:val="99"/>
            <w:sz w:val="18"/>
          </w:rPr>
          <w:t>/e</w:t>
        </w:r>
        <w:r>
          <w:rPr>
            <w:spacing w:val="-32"/>
            <w:w w:val="99"/>
            <w:sz w:val="18"/>
          </w:rPr>
          <w:t>p</w:t>
        </w:r>
      </w:hyperlink>
      <w:hyperlink r:id="rId989">
        <w:r>
          <w:rPr>
            <w:spacing w:val="-121"/>
            <w:w w:val="101"/>
            <w:position w:val="-14"/>
            <w:sz w:val="27"/>
          </w:rPr>
          <w:t>e</w:t>
        </w:r>
      </w:hyperlink>
      <w:hyperlink r:id="rId990">
        <w:r>
          <w:rPr>
            <w:w w:val="99"/>
            <w:sz w:val="18"/>
          </w:rPr>
          <w:t>c</w:t>
        </w:r>
        <w:r>
          <w:rPr>
            <w:spacing w:val="-29"/>
            <w:w w:val="99"/>
            <w:sz w:val="18"/>
          </w:rPr>
          <w:t>-</w:t>
        </w:r>
      </w:hyperlink>
      <w:hyperlink r:id="rId991">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604AF84F" w14:textId="77777777" w:rsidR="00590F9E" w:rsidRDefault="001E615D">
      <w:pPr>
        <w:pStyle w:val="BodyText"/>
        <w:spacing w:line="154" w:lineRule="exact"/>
        <w:ind w:left="747"/>
      </w:pPr>
      <w:hyperlink r:id="rId992">
        <w:r w:rsidR="00745046">
          <w:rPr>
            <w:spacing w:val="-2"/>
          </w:rPr>
          <w:t>solutions/)</w:t>
        </w:r>
      </w:hyperlink>
    </w:p>
    <w:p w14:paraId="3724D67A"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1B44CFC1" w14:textId="77777777" w:rsidR="00590F9E" w:rsidRDefault="001E615D">
      <w:pPr>
        <w:pStyle w:val="BodyText"/>
        <w:spacing w:before="169"/>
        <w:ind w:left="747"/>
      </w:pPr>
      <w:hyperlink r:id="rId993">
        <w:r w:rsidR="00745046">
          <w:rPr>
            <w:spacing w:val="-2"/>
          </w:rPr>
          <w:t>(https://enrichenergy.com/achievements)</w:t>
        </w:r>
      </w:hyperlink>
    </w:p>
    <w:p w14:paraId="39E2D2E4" w14:textId="77777777" w:rsidR="00590F9E" w:rsidRDefault="00745046">
      <w:pPr>
        <w:pStyle w:val="BodyText"/>
        <w:spacing w:before="169"/>
        <w:ind w:left="273"/>
      </w:pPr>
      <w:r>
        <w:br w:type="column"/>
      </w:r>
      <w:hyperlink r:id="rId994" w:anchor="home">
        <w:r>
          <w:rPr>
            <w:spacing w:val="-2"/>
          </w:rPr>
          <w:t>(https://enrichenergy.com/projects/#home)</w:t>
        </w:r>
      </w:hyperlink>
    </w:p>
    <w:p w14:paraId="4DC13C02" w14:textId="77777777" w:rsidR="00590F9E" w:rsidRDefault="00745046">
      <w:pPr>
        <w:pStyle w:val="BodyText"/>
        <w:spacing w:before="169"/>
        <w:ind w:left="154"/>
      </w:pPr>
      <w:r>
        <w:br w:type="column"/>
      </w:r>
      <w:hyperlink r:id="rId995">
        <w:r>
          <w:t>End</w:t>
        </w:r>
        <w:r>
          <w:rPr>
            <w:spacing w:val="-4"/>
          </w:rPr>
          <w:t xml:space="preserve"> </w:t>
        </w:r>
        <w:r>
          <w:t>to</w:t>
        </w:r>
        <w:r>
          <w:rPr>
            <w:spacing w:val="-4"/>
          </w:rPr>
          <w:t xml:space="preserve"> </w:t>
        </w:r>
        <w:r>
          <w:t>End</w:t>
        </w:r>
        <w:r>
          <w:rPr>
            <w:spacing w:val="-3"/>
          </w:rPr>
          <w:t xml:space="preserve"> </w:t>
        </w:r>
        <w:r>
          <w:rPr>
            <w:spacing w:val="-2"/>
          </w:rPr>
          <w:t>Solutions</w:t>
        </w:r>
      </w:hyperlink>
    </w:p>
    <w:p w14:paraId="09280800" w14:textId="77777777" w:rsidR="00590F9E" w:rsidRDefault="00745046">
      <w:pPr>
        <w:spacing w:line="305" w:lineRule="exact"/>
        <w:ind w:left="747"/>
        <w:rPr>
          <w:sz w:val="27"/>
        </w:rPr>
      </w:pPr>
      <w:r>
        <w:br w:type="column"/>
      </w:r>
      <w:hyperlink r:id="rId996">
        <w:r>
          <w:rPr>
            <w:spacing w:val="-2"/>
            <w:sz w:val="27"/>
          </w:rPr>
          <w:t>(https://enrichenergy.com/video)</w:t>
        </w:r>
      </w:hyperlink>
    </w:p>
    <w:p w14:paraId="5FC7915C"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06205A74" w14:textId="77777777" w:rsidR="00590F9E" w:rsidRDefault="001E615D">
      <w:pPr>
        <w:pStyle w:val="BodyText"/>
        <w:spacing w:before="123"/>
        <w:ind w:left="747"/>
      </w:pPr>
      <w:hyperlink r:id="rId997">
        <w:r w:rsidR="00745046">
          <w:t>CSR</w:t>
        </w:r>
      </w:hyperlink>
      <w:r w:rsidR="00745046">
        <w:rPr>
          <w:spacing w:val="-5"/>
        </w:rPr>
        <w:t xml:space="preserve"> </w:t>
      </w:r>
      <w:hyperlink r:id="rId998">
        <w:r w:rsidR="00745046">
          <w:rPr>
            <w:spacing w:val="-2"/>
          </w:rPr>
          <w:t>(https://enrichenergy.com/csr)</w:t>
        </w:r>
      </w:hyperlink>
    </w:p>
    <w:p w14:paraId="223ADA6D" w14:textId="77777777" w:rsidR="00590F9E" w:rsidRDefault="00745046">
      <w:pPr>
        <w:spacing w:before="123"/>
        <w:ind w:left="710"/>
        <w:rPr>
          <w:sz w:val="18"/>
        </w:rPr>
      </w:pPr>
      <w:r>
        <w:br w:type="column"/>
      </w:r>
      <w:hyperlink r:id="rId999" w:anchor="menu1">
        <w:r>
          <w:rPr>
            <w:spacing w:val="-5"/>
            <w:sz w:val="18"/>
          </w:rPr>
          <w:t>EPC</w:t>
        </w:r>
      </w:hyperlink>
    </w:p>
    <w:p w14:paraId="46DA499C" w14:textId="77777777" w:rsidR="00590F9E" w:rsidRDefault="00745046">
      <w:pPr>
        <w:pStyle w:val="BodyText"/>
        <w:spacing w:before="123" w:line="139" w:lineRule="auto"/>
        <w:ind w:left="747"/>
        <w:rPr>
          <w:position w:val="-17"/>
          <w:sz w:val="27"/>
        </w:rPr>
      </w:pPr>
      <w:r>
        <w:br w:type="column"/>
      </w:r>
      <w:hyperlink r:id="rId1000">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1001">
        <w:r>
          <w:rPr>
            <w:w w:val="99"/>
          </w:rPr>
          <w:t>/</w:t>
        </w:r>
        <w:proofErr w:type="spellStart"/>
        <w:r>
          <w:rPr>
            <w:w w:val="99"/>
          </w:rPr>
          <w:t>e</w:t>
        </w:r>
        <w:r>
          <w:rPr>
            <w:spacing w:val="-77"/>
            <w:w w:val="99"/>
          </w:rPr>
          <w:t>n</w:t>
        </w:r>
        <w:proofErr w:type="spellEnd"/>
      </w:hyperlink>
      <w:hyperlink r:id="rId1002">
        <w:r>
          <w:rPr>
            <w:w w:val="101"/>
            <w:position w:val="-17"/>
            <w:sz w:val="27"/>
          </w:rPr>
          <w:t>l</w:t>
        </w:r>
        <w:r>
          <w:rPr>
            <w:spacing w:val="-136"/>
            <w:w w:val="101"/>
            <w:position w:val="-17"/>
            <w:sz w:val="27"/>
          </w:rPr>
          <w:t>o</w:t>
        </w:r>
      </w:hyperlink>
      <w:hyperlink r:id="rId1003">
        <w:r>
          <w:rPr>
            <w:w w:val="99"/>
          </w:rPr>
          <w:t>d</w:t>
        </w:r>
        <w:r>
          <w:rPr>
            <w:spacing w:val="-23"/>
            <w:w w:val="99"/>
          </w:rPr>
          <w:t>-</w:t>
        </w:r>
      </w:hyperlink>
      <w:hyperlink r:id="rId1004">
        <w:r>
          <w:rPr>
            <w:spacing w:val="-10"/>
            <w:position w:val="-17"/>
            <w:sz w:val="27"/>
          </w:rPr>
          <w:t>g</w:t>
        </w:r>
      </w:hyperlink>
    </w:p>
    <w:p w14:paraId="3F46C07C"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18533495" w14:textId="77777777" w:rsidR="00590F9E" w:rsidRDefault="001E615D">
      <w:pPr>
        <w:pStyle w:val="BodyText"/>
        <w:spacing w:before="54" w:line="132" w:lineRule="exact"/>
        <w:ind w:left="747"/>
      </w:pPr>
      <w:hyperlink r:id="rId1005">
        <w:r w:rsidR="00745046">
          <w:rPr>
            <w:spacing w:val="-2"/>
          </w:rPr>
          <w:t>Brochures</w:t>
        </w:r>
      </w:hyperlink>
    </w:p>
    <w:p w14:paraId="4B15024F" w14:textId="77777777" w:rsidR="00590F9E" w:rsidRDefault="00745046">
      <w:pPr>
        <w:pStyle w:val="BodyText"/>
        <w:spacing w:line="186" w:lineRule="exact"/>
        <w:ind w:left="747"/>
        <w:rPr>
          <w:position w:val="3"/>
        </w:rPr>
      </w:pPr>
      <w:r>
        <w:br w:type="column"/>
      </w:r>
      <w:hyperlink r:id="rId1006" w:anchor="menu1">
        <w:r>
          <w:rPr>
            <w:spacing w:val="-2"/>
          </w:rPr>
          <w:t>(https://enrichenergy.com/projects/#menu1)</w:t>
        </w:r>
      </w:hyperlink>
      <w:r>
        <w:rPr>
          <w:spacing w:val="63"/>
          <w:w w:val="150"/>
        </w:rPr>
        <w:t xml:space="preserve"> </w:t>
      </w:r>
      <w:hyperlink r:id="rId1007">
        <w:r>
          <w:rPr>
            <w:spacing w:val="-2"/>
            <w:position w:val="3"/>
          </w:rPr>
          <w:t>to-end-solutions)</w:t>
        </w:r>
      </w:hyperlink>
    </w:p>
    <w:p w14:paraId="000663CD" w14:textId="77777777" w:rsidR="00590F9E" w:rsidRDefault="00590F9E">
      <w:pPr>
        <w:pStyle w:val="BodyText"/>
        <w:spacing w:line="186"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102F4D72" w14:textId="77777777" w:rsidR="00590F9E" w:rsidRDefault="001E615D">
      <w:pPr>
        <w:pStyle w:val="BodyText"/>
        <w:spacing w:before="168"/>
        <w:ind w:left="747"/>
      </w:pPr>
      <w:hyperlink r:id="rId1008">
        <w:r w:rsidR="00745046">
          <w:rPr>
            <w:spacing w:val="-2"/>
          </w:rPr>
          <w:t>(https://enrichenergy.com/wp-</w:t>
        </w:r>
      </w:hyperlink>
    </w:p>
    <w:p w14:paraId="01BADB12" w14:textId="77777777" w:rsidR="00590F9E" w:rsidRDefault="00745046">
      <w:pPr>
        <w:spacing w:before="168"/>
        <w:ind w:right="38"/>
        <w:jc w:val="right"/>
        <w:rPr>
          <w:sz w:val="18"/>
        </w:rPr>
      </w:pPr>
      <w:r>
        <w:br w:type="column"/>
      </w:r>
      <w:hyperlink r:id="rId1009" w:anchor="menu2">
        <w:r>
          <w:rPr>
            <w:spacing w:val="-5"/>
            <w:sz w:val="18"/>
          </w:rPr>
          <w:t>IPP</w:t>
        </w:r>
      </w:hyperlink>
    </w:p>
    <w:p w14:paraId="7872FBB3" w14:textId="77777777" w:rsidR="00590F9E" w:rsidRDefault="00745046">
      <w:pPr>
        <w:pStyle w:val="BodyText"/>
        <w:spacing w:before="138"/>
        <w:ind w:left="747"/>
      </w:pPr>
      <w:r>
        <w:br w:type="column"/>
      </w:r>
      <w:hyperlink r:id="rId1010">
        <w:r>
          <w:t>Rooftop</w:t>
        </w:r>
        <w:r>
          <w:rPr>
            <w:spacing w:val="-8"/>
          </w:rPr>
          <w:t xml:space="preserve"> </w:t>
        </w:r>
        <w:r>
          <w:rPr>
            <w:spacing w:val="-2"/>
          </w:rPr>
          <w:t>Solutions</w:t>
        </w:r>
      </w:hyperlink>
    </w:p>
    <w:p w14:paraId="6E2EF895" w14:textId="77777777" w:rsidR="00590F9E" w:rsidRDefault="00745046">
      <w:pPr>
        <w:spacing w:line="304" w:lineRule="exact"/>
        <w:ind w:left="747"/>
        <w:rPr>
          <w:sz w:val="27"/>
        </w:rPr>
      </w:pPr>
      <w:r>
        <w:br w:type="column"/>
      </w:r>
      <w:hyperlink r:id="rId1011">
        <w:r>
          <w:rPr>
            <w:spacing w:val="-2"/>
            <w:sz w:val="27"/>
          </w:rPr>
          <w:t>(https://enrichenergy.com/blogs)</w:t>
        </w:r>
      </w:hyperlink>
    </w:p>
    <w:p w14:paraId="1B0362E5"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6BF59AEB" w14:textId="77777777" w:rsidR="00590F9E" w:rsidRDefault="001E615D">
      <w:pPr>
        <w:pStyle w:val="BodyText"/>
        <w:spacing w:before="93" w:line="102" w:lineRule="exact"/>
        <w:ind w:left="747"/>
      </w:pPr>
      <w:hyperlink r:id="rId1012">
        <w:r w:rsidR="00745046">
          <w:rPr>
            <w:spacing w:val="-2"/>
          </w:rPr>
          <w:t>content/uploads/2017/12/Enrich-</w:t>
        </w:r>
      </w:hyperlink>
    </w:p>
    <w:p w14:paraId="48451E42" w14:textId="77777777" w:rsidR="00590F9E" w:rsidRDefault="00745046">
      <w:pPr>
        <w:pStyle w:val="BodyText"/>
        <w:spacing w:before="63" w:line="132" w:lineRule="exact"/>
        <w:ind w:left="747"/>
      </w:pPr>
      <w:r>
        <w:br w:type="column"/>
      </w:r>
      <w:hyperlink r:id="rId1013" w:anchor="menu2">
        <w:r>
          <w:rPr>
            <w:spacing w:val="-2"/>
            <w:position w:val="-2"/>
          </w:rPr>
          <w:t>(https://enrichenergy.com/projects/#menu2)</w:t>
        </w:r>
      </w:hyperlink>
      <w:r>
        <w:rPr>
          <w:spacing w:val="55"/>
          <w:w w:val="150"/>
          <w:position w:val="-2"/>
        </w:rPr>
        <w:t xml:space="preserve"> </w:t>
      </w:r>
      <w:hyperlink r:id="rId1014">
        <w:r>
          <w:rPr>
            <w:spacing w:val="-2"/>
          </w:rPr>
          <w:t>(https://enrichenergy.com/business_offerings/rooftop-</w:t>
        </w:r>
      </w:hyperlink>
    </w:p>
    <w:p w14:paraId="1EA6B19B"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7BF842CC" w14:textId="77777777" w:rsidR="00590F9E" w:rsidRDefault="001E615D">
      <w:pPr>
        <w:pStyle w:val="BodyText"/>
        <w:spacing w:before="198" w:line="192" w:lineRule="exact"/>
        <w:ind w:left="747"/>
      </w:pPr>
      <w:hyperlink r:id="rId1015">
        <w:r w:rsidR="00745046">
          <w:rPr>
            <w:spacing w:val="-2"/>
          </w:rPr>
          <w:t>Energy_Corp-Brochure_2017.pdf)</w:t>
        </w:r>
      </w:hyperlink>
    </w:p>
    <w:p w14:paraId="7E2794DA" w14:textId="77777777" w:rsidR="00590F9E" w:rsidRDefault="00745046">
      <w:pPr>
        <w:spacing w:before="21"/>
        <w:rPr>
          <w:sz w:val="18"/>
        </w:rPr>
      </w:pPr>
      <w:r>
        <w:br w:type="column"/>
      </w:r>
    </w:p>
    <w:p w14:paraId="4F865C11" w14:textId="77777777" w:rsidR="00590F9E" w:rsidRDefault="001E615D">
      <w:pPr>
        <w:pStyle w:val="BodyText"/>
        <w:spacing w:line="162" w:lineRule="exact"/>
        <w:ind w:left="747"/>
      </w:pPr>
      <w:hyperlink r:id="rId1016" w:anchor="menu3">
        <w:r w:rsidR="00745046">
          <w:rPr>
            <w:spacing w:val="-2"/>
          </w:rPr>
          <w:t>Rooftop</w:t>
        </w:r>
      </w:hyperlink>
    </w:p>
    <w:p w14:paraId="7086CF2A" w14:textId="77777777" w:rsidR="00590F9E" w:rsidRDefault="00745046">
      <w:pPr>
        <w:pStyle w:val="BodyText"/>
        <w:spacing w:before="168"/>
        <w:ind w:left="747"/>
      </w:pPr>
      <w:r>
        <w:br w:type="column"/>
      </w:r>
      <w:hyperlink r:id="rId1017">
        <w:r>
          <w:rPr>
            <w:spacing w:val="-2"/>
          </w:rPr>
          <w:t>solutions/)</w:t>
        </w:r>
      </w:hyperlink>
    </w:p>
    <w:p w14:paraId="7EC67A09" w14:textId="77777777" w:rsidR="00590F9E" w:rsidRDefault="00745046">
      <w:pPr>
        <w:pStyle w:val="Heading4"/>
        <w:spacing w:line="305" w:lineRule="exact"/>
      </w:pPr>
      <w:r>
        <w:br w:type="column"/>
      </w:r>
      <w:hyperlink r:id="rId1018">
        <w:r>
          <w:rPr>
            <w:spacing w:val="-2"/>
          </w:rPr>
          <w:t>Careers</w:t>
        </w:r>
      </w:hyperlink>
    </w:p>
    <w:p w14:paraId="1F44AE2C"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28DA8E0D"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82400" behindDoc="0" locked="0" layoutInCell="1" allowOverlap="1" wp14:anchorId="10E0220B" wp14:editId="0186B1E7">
                <wp:simplePos x="0" y="0"/>
                <wp:positionH relativeFrom="page">
                  <wp:posOffset>1019174</wp:posOffset>
                </wp:positionH>
                <wp:positionV relativeFrom="paragraph">
                  <wp:posOffset>128752</wp:posOffset>
                </wp:positionV>
                <wp:extent cx="285750" cy="285750"/>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239" name="Graphic 239">
                          <a:hlinkClick r:id="rId782"/>
                        </wps:cNvPr>
                        <wps:cNvSpPr/>
                        <wps:spPr>
                          <a:xfrm>
                            <a:off x="4762" y="4762"/>
                            <a:ext cx="276225" cy="276225"/>
                          </a:xfrm>
                          <a:custGeom>
                            <a:avLst/>
                            <a:gdLst/>
                            <a:ahLst/>
                            <a:cxnLst/>
                            <a:rect l="l" t="t" r="r" b="b"/>
                            <a:pathLst>
                              <a:path w="276225" h="276225">
                                <a:moveTo>
                                  <a:pt x="276224" y="138112"/>
                                </a:moveTo>
                                <a:lnTo>
                                  <a:pt x="270279" y="178203"/>
                                </a:lnTo>
                                <a:lnTo>
                                  <a:pt x="252948" y="214841"/>
                                </a:lnTo>
                                <a:lnTo>
                                  <a:pt x="225730" y="244874"/>
                                </a:lnTo>
                                <a:lnTo>
                                  <a:pt x="190965" y="265710"/>
                                </a:lnTo>
                                <a:lnTo>
                                  <a:pt x="151649" y="275561"/>
                                </a:lnTo>
                                <a:lnTo>
                                  <a:pt x="138112" y="276224"/>
                                </a:lnTo>
                                <a:lnTo>
                                  <a:pt x="131327" y="276059"/>
                                </a:lnTo>
                                <a:lnTo>
                                  <a:pt x="91591" y="268153"/>
                                </a:lnTo>
                                <a:lnTo>
                                  <a:pt x="55831" y="249038"/>
                                </a:lnTo>
                                <a:lnTo>
                                  <a:pt x="27183" y="220391"/>
                                </a:lnTo>
                                <a:lnTo>
                                  <a:pt x="8069" y="184631"/>
                                </a:lnTo>
                                <a:lnTo>
                                  <a:pt x="165" y="144897"/>
                                </a:lnTo>
                                <a:lnTo>
                                  <a:pt x="0" y="138112"/>
                                </a:lnTo>
                                <a:lnTo>
                                  <a:pt x="165" y="131327"/>
                                </a:lnTo>
                                <a:lnTo>
                                  <a:pt x="8069" y="91588"/>
                                </a:lnTo>
                                <a:lnTo>
                                  <a:pt x="27183" y="55828"/>
                                </a:lnTo>
                                <a:lnTo>
                                  <a:pt x="55831" y="27181"/>
                                </a:lnTo>
                                <a:lnTo>
                                  <a:pt x="91591" y="8067"/>
                                </a:lnTo>
                                <a:lnTo>
                                  <a:pt x="131327" y="165"/>
                                </a:lnTo>
                                <a:lnTo>
                                  <a:pt x="138112" y="0"/>
                                </a:lnTo>
                                <a:lnTo>
                                  <a:pt x="144897" y="165"/>
                                </a:lnTo>
                                <a:lnTo>
                                  <a:pt x="184633" y="8067"/>
                                </a:lnTo>
                                <a:lnTo>
                                  <a:pt x="220393" y="27181"/>
                                </a:lnTo>
                                <a:lnTo>
                                  <a:pt x="249041" y="55828"/>
                                </a:lnTo>
                                <a:lnTo>
                                  <a:pt x="268155" y="91588"/>
                                </a:lnTo>
                                <a:lnTo>
                                  <a:pt x="276059" y="131327"/>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40" name="Image 240">
                            <a:hlinkClick r:id="rId782"/>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3AFEBC6E" id="Group 238" o:spid="_x0000_s1026" style="position:absolute;margin-left:80.25pt;margin-top:10.15pt;width:22.5pt;height:22.5pt;z-index:15782400;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">
                <v:shape id="Graphic 239"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" o:button="t" path="m276224,138112r-5945,40091l252948,214841r-27218,30033l190965,265710r-39316,9851l138112,276224r-6785,-165l91591,268153,55831,249038,27183,220391,8069,184631,165,144897,,138112r165,-6785l8069,91588,27183,55828,55831,27181,91591,8067,131327,165,138112,r6785,165l184633,8067r35760,19114l249041,55828r19114,35760l276059,131327r165,6785xe" filled="f" strokecolor="gray" strokeweight=".26456mm">
                  <v:fill o:detectmouseclick="t"/>
                  <v:path arrowok="t"/>
                </v:shape>
                <v:shape id="Image 240"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" o:button="t">
                  <v:fill o:detectmouseclick="t"/>
                  <v:imagedata r:id="rId253" o:title=""/>
                </v:shape>
                <w10:wrap anchorx="page"/>
              </v:group>
            </w:pict>
          </mc:Fallback>
        </mc:AlternateContent>
      </w:r>
      <w:hyperlink r:id="rId1019" w:anchor="menu3">
        <w:r>
          <w:t>(https://enrichenergy.com/projects/#menu3)</w:t>
        </w:r>
      </w:hyperlink>
      <w:r>
        <w:rPr>
          <w:spacing w:val="24"/>
        </w:rPr>
        <w:t xml:space="preserve"> </w:t>
      </w:r>
      <w:hyperlink r:id="rId1020">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638847CF" w14:textId="77777777" w:rsidR="00590F9E" w:rsidRDefault="00745046">
      <w:pPr>
        <w:spacing w:line="305" w:lineRule="exact"/>
        <w:ind w:left="2245"/>
        <w:rPr>
          <w:sz w:val="27"/>
        </w:rPr>
      </w:pPr>
      <w:r>
        <w:br w:type="column"/>
      </w:r>
      <w:hyperlink r:id="rId1021">
        <w:r>
          <w:rPr>
            <w:spacing w:val="-2"/>
            <w:sz w:val="27"/>
          </w:rPr>
          <w:t>(https://enrichenergy.com/career)</w:t>
        </w:r>
      </w:hyperlink>
    </w:p>
    <w:p w14:paraId="7E37CE26"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3DEC94F8" w14:textId="77777777" w:rsidR="00590F9E" w:rsidRDefault="00590F9E">
      <w:pPr>
        <w:pStyle w:val="BodyText"/>
        <w:spacing w:before="93"/>
        <w:rPr>
          <w:sz w:val="21"/>
        </w:rPr>
      </w:pPr>
    </w:p>
    <w:p w14:paraId="381BD007" w14:textId="77777777" w:rsidR="00590F9E" w:rsidRDefault="001E615D">
      <w:pPr>
        <w:ind w:left="747"/>
        <w:rPr>
          <w:sz w:val="21"/>
        </w:rPr>
      </w:pPr>
      <w:hyperlink r:id="rId1022">
        <w:r w:rsidR="00745046">
          <w:rPr>
            <w:spacing w:val="-2"/>
            <w:sz w:val="21"/>
          </w:rPr>
          <w:t>(https://www.linkedin.com/company/9316416/)</w:t>
        </w:r>
      </w:hyperlink>
    </w:p>
    <w:p w14:paraId="1E085F88" w14:textId="77777777" w:rsidR="00590F9E" w:rsidRDefault="00745046">
      <w:pPr>
        <w:pStyle w:val="BodyText"/>
        <w:spacing w:before="63" w:line="348" w:lineRule="auto"/>
        <w:ind w:left="747" w:right="3192"/>
      </w:pPr>
      <w:r>
        <w:br w:type="column"/>
      </w:r>
      <w:hyperlink r:id="rId1023">
        <w:r>
          <w:rPr>
            <w:spacing w:val="-2"/>
          </w:rPr>
          <w:t>(https://enrichenergy.com/business_offerings/om-</w:t>
        </w:r>
      </w:hyperlink>
      <w:r>
        <w:rPr>
          <w:spacing w:val="-2"/>
        </w:rPr>
        <w:t xml:space="preserve"> </w:t>
      </w:r>
      <w:hyperlink r:id="rId1024">
        <w:r>
          <w:rPr>
            <w:spacing w:val="-2"/>
          </w:rPr>
          <w:t>services/)</w:t>
        </w:r>
      </w:hyperlink>
    </w:p>
    <w:p w14:paraId="4245A6B8" w14:textId="77777777" w:rsidR="00590F9E" w:rsidRDefault="001E615D">
      <w:pPr>
        <w:pStyle w:val="BodyText"/>
        <w:spacing w:before="29" w:line="360" w:lineRule="auto"/>
        <w:ind w:left="747" w:right="2928"/>
      </w:pPr>
      <w:hyperlink r:id="rId1025">
        <w:r w:rsidR="00745046">
          <w:t>Energy Storage</w:t>
        </w:r>
      </w:hyperlink>
      <w:r w:rsidR="00745046">
        <w:t xml:space="preserve"> </w:t>
      </w:r>
      <w:hyperlink r:id="rId1026">
        <w:r w:rsidR="00745046">
          <w:rPr>
            <w:spacing w:val="-2"/>
          </w:rPr>
          <w:t>(https://enrichenergy.com/business_offerings/energystorage/)</w:t>
        </w:r>
      </w:hyperlink>
      <w:r w:rsidR="00745046">
        <w:rPr>
          <w:spacing w:val="-2"/>
        </w:rPr>
        <w:t xml:space="preserve"> </w:t>
      </w:r>
      <w:hyperlink r:id="rId1027">
        <w:r w:rsidR="00745046">
          <w:t>Value Added Services</w:t>
        </w:r>
      </w:hyperlink>
      <w:r w:rsidR="00745046">
        <w:t xml:space="preserve"> </w:t>
      </w:r>
      <w:hyperlink r:id="rId1028">
        <w:r w:rsidR="00745046">
          <w:rPr>
            <w:spacing w:val="-2"/>
          </w:rPr>
          <w:t>(https://enrichenergy.com/business_offerings/value-</w:t>
        </w:r>
      </w:hyperlink>
    </w:p>
    <w:p w14:paraId="0519B12C" w14:textId="77777777" w:rsidR="00590F9E" w:rsidRDefault="001E615D">
      <w:pPr>
        <w:pStyle w:val="BodyText"/>
        <w:spacing w:line="195" w:lineRule="exact"/>
        <w:ind w:left="747"/>
      </w:pPr>
      <w:hyperlink r:id="rId1029">
        <w:r w:rsidR="00745046">
          <w:rPr>
            <w:spacing w:val="-2"/>
          </w:rPr>
          <w:t>added-services/)</w:t>
        </w:r>
      </w:hyperlink>
    </w:p>
    <w:p w14:paraId="45AE8DAC"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547DCB29" w14:textId="77777777" w:rsidR="00590F9E" w:rsidRDefault="00590F9E">
      <w:pPr>
        <w:pStyle w:val="BodyText"/>
      </w:pPr>
    </w:p>
    <w:p w14:paraId="78E7CF43" w14:textId="77777777" w:rsidR="00590F9E" w:rsidRDefault="00590F9E">
      <w:pPr>
        <w:pStyle w:val="BodyText"/>
      </w:pPr>
    </w:p>
    <w:p w14:paraId="700748B4" w14:textId="77777777" w:rsidR="00590F9E" w:rsidRDefault="00590F9E">
      <w:pPr>
        <w:pStyle w:val="BodyText"/>
      </w:pPr>
    </w:p>
    <w:p w14:paraId="627D1BE6" w14:textId="77777777" w:rsidR="00590F9E" w:rsidRDefault="00590F9E">
      <w:pPr>
        <w:pStyle w:val="BodyText"/>
      </w:pPr>
    </w:p>
    <w:p w14:paraId="74A41FCB" w14:textId="77777777" w:rsidR="00590F9E" w:rsidRDefault="00590F9E">
      <w:pPr>
        <w:pStyle w:val="BodyText"/>
        <w:spacing w:before="108"/>
      </w:pPr>
    </w:p>
    <w:p w14:paraId="57649566" w14:textId="77777777" w:rsidR="00590F9E" w:rsidRDefault="001E615D">
      <w:pPr>
        <w:pStyle w:val="BodyText"/>
        <w:tabs>
          <w:tab w:val="left" w:pos="5356"/>
          <w:tab w:val="left" w:pos="9586"/>
        </w:tabs>
        <w:ind w:left="522"/>
      </w:pPr>
      <w:hyperlink r:id="rId1030">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1031">
        <w:r w:rsidR="00745046">
          <w:t>Disclaimer</w:t>
        </w:r>
        <w:r w:rsidR="00745046">
          <w:rPr>
            <w:spacing w:val="-10"/>
          </w:rPr>
          <w:t xml:space="preserve"> </w:t>
        </w:r>
        <w:r w:rsidR="00745046">
          <w:rPr>
            <w:spacing w:val="-2"/>
          </w:rPr>
          <w:t>(https://enrichenergy.com/disclaimer)</w:t>
        </w:r>
      </w:hyperlink>
      <w:r w:rsidR="00745046">
        <w:tab/>
      </w:r>
      <w:hyperlink r:id="rId1032">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48C43E33" w14:textId="77777777" w:rsidR="00590F9E" w:rsidRDefault="001E615D">
      <w:pPr>
        <w:pStyle w:val="BodyText"/>
        <w:spacing w:before="94"/>
        <w:ind w:left="8603"/>
      </w:pPr>
      <w:hyperlink r:id="rId1033">
        <w:r w:rsidR="00745046">
          <w:t>Copyright</w:t>
        </w:r>
        <w:r w:rsidR="00745046">
          <w:rPr>
            <w:spacing w:val="-13"/>
          </w:rPr>
          <w:t xml:space="preserve"> </w:t>
        </w:r>
        <w:r w:rsidR="00745046">
          <w:t>2018</w:t>
        </w:r>
      </w:hyperlink>
      <w:r w:rsidR="00745046">
        <w:rPr>
          <w:spacing w:val="-12"/>
        </w:rPr>
        <w:t xml:space="preserve"> </w:t>
      </w:r>
      <w:hyperlink r:id="rId1034">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2B9303B2"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42017CFC"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84960" behindDoc="0" locked="0" layoutInCell="1" allowOverlap="1" wp14:anchorId="27639D59" wp14:editId="33981C2D">
                <wp:simplePos x="0" y="0"/>
                <wp:positionH relativeFrom="page">
                  <wp:posOffset>10380395</wp:posOffset>
                </wp:positionH>
                <wp:positionV relativeFrom="page">
                  <wp:posOffset>4652391</wp:posOffset>
                </wp:positionV>
                <wp:extent cx="174625" cy="721995"/>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0B06A220"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27639D59" id="Textbox 241" o:spid="_x0000_s1177" type="#_x0000_t202" style="position:absolute;margin-left:817.35pt;margin-top:366.35pt;width:13.75pt;height:56.85pt;z-index:1578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" filled="f" stroked="f">
                <v:path arrowok="t"/>
                <v:textbox style="layout-flow:vertical;mso-layout-flow-alt:bottom-to-top" inset="0,0,0,0">
                  <w:txbxContent>
                    <w:p w14:paraId="0B06A220"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p>
    <w:p w14:paraId="4E24A7A9" w14:textId="77777777" w:rsidR="00590F9E" w:rsidRDefault="00590F9E">
      <w:pPr>
        <w:pStyle w:val="BodyText"/>
        <w:spacing w:before="2"/>
        <w:rPr>
          <w:sz w:val="54"/>
        </w:rPr>
      </w:pPr>
    </w:p>
    <w:p w14:paraId="6F40EF9C" w14:textId="77777777" w:rsidR="00590F9E" w:rsidRDefault="00745046">
      <w:pPr>
        <w:pStyle w:val="Heading1"/>
      </w:pPr>
      <w:r>
        <w:rPr>
          <w:spacing w:val="-2"/>
        </w:rPr>
        <w:t>Clientele</w:t>
      </w:r>
    </w:p>
    <w:p w14:paraId="29351F1F" w14:textId="77777777" w:rsidR="00590F9E" w:rsidRDefault="00590F9E">
      <w:pPr>
        <w:pStyle w:val="BodyText"/>
        <w:rPr>
          <w:sz w:val="21"/>
        </w:rPr>
      </w:pPr>
    </w:p>
    <w:p w14:paraId="75F7AE04" w14:textId="77777777" w:rsidR="00590F9E" w:rsidRDefault="00590F9E">
      <w:pPr>
        <w:pStyle w:val="BodyText"/>
        <w:rPr>
          <w:sz w:val="21"/>
        </w:rPr>
      </w:pPr>
    </w:p>
    <w:p w14:paraId="39DBD3C7" w14:textId="77777777" w:rsidR="00590F9E" w:rsidRDefault="00590F9E">
      <w:pPr>
        <w:pStyle w:val="BodyText"/>
        <w:rPr>
          <w:sz w:val="21"/>
        </w:rPr>
      </w:pPr>
    </w:p>
    <w:p w14:paraId="41584ABE" w14:textId="77777777" w:rsidR="00590F9E" w:rsidRDefault="00590F9E">
      <w:pPr>
        <w:pStyle w:val="BodyText"/>
        <w:rPr>
          <w:sz w:val="21"/>
        </w:rPr>
      </w:pPr>
    </w:p>
    <w:p w14:paraId="73381F81" w14:textId="77777777" w:rsidR="00590F9E" w:rsidRDefault="00590F9E">
      <w:pPr>
        <w:pStyle w:val="BodyText"/>
        <w:rPr>
          <w:sz w:val="21"/>
        </w:rPr>
      </w:pPr>
    </w:p>
    <w:p w14:paraId="4B1D98D1" w14:textId="77777777" w:rsidR="00590F9E" w:rsidRDefault="00590F9E">
      <w:pPr>
        <w:pStyle w:val="BodyText"/>
        <w:rPr>
          <w:sz w:val="21"/>
        </w:rPr>
      </w:pPr>
    </w:p>
    <w:p w14:paraId="497C54A1" w14:textId="77777777" w:rsidR="00590F9E" w:rsidRDefault="00590F9E">
      <w:pPr>
        <w:pStyle w:val="BodyText"/>
        <w:spacing w:before="68"/>
        <w:rPr>
          <w:sz w:val="21"/>
        </w:rPr>
      </w:pPr>
    </w:p>
    <w:p w14:paraId="41C78200" w14:textId="77777777" w:rsidR="00590F9E" w:rsidRDefault="00745046">
      <w:pPr>
        <w:spacing w:line="297" w:lineRule="auto"/>
        <w:ind w:left="4981" w:right="3411" w:hanging="1987"/>
        <w:rPr>
          <w:sz w:val="21"/>
        </w:rPr>
      </w:pPr>
      <w:r>
        <w:rPr>
          <w:sz w:val="21"/>
        </w:rPr>
        <w:t>It</w:t>
      </w:r>
      <w:r>
        <w:rPr>
          <w:spacing w:val="-4"/>
          <w:sz w:val="21"/>
        </w:rPr>
        <w:t xml:space="preserve"> </w:t>
      </w:r>
      <w:r>
        <w:rPr>
          <w:sz w:val="21"/>
        </w:rPr>
        <w:t>is</w:t>
      </w:r>
      <w:r>
        <w:rPr>
          <w:spacing w:val="-4"/>
          <w:sz w:val="21"/>
        </w:rPr>
        <w:t xml:space="preserve"> </w:t>
      </w:r>
      <w:r>
        <w:rPr>
          <w:sz w:val="21"/>
        </w:rPr>
        <w:t>our</w:t>
      </w:r>
      <w:r>
        <w:rPr>
          <w:spacing w:val="-4"/>
          <w:sz w:val="21"/>
        </w:rPr>
        <w:t xml:space="preserve"> </w:t>
      </w:r>
      <w:r>
        <w:rPr>
          <w:sz w:val="21"/>
        </w:rPr>
        <w:t>valuable</w:t>
      </w:r>
      <w:r>
        <w:rPr>
          <w:spacing w:val="-4"/>
          <w:sz w:val="21"/>
        </w:rPr>
        <w:t xml:space="preserve"> </w:t>
      </w:r>
      <w:r>
        <w:rPr>
          <w:sz w:val="21"/>
        </w:rPr>
        <w:t>clients</w:t>
      </w:r>
      <w:r>
        <w:rPr>
          <w:spacing w:val="-4"/>
          <w:sz w:val="21"/>
        </w:rPr>
        <w:t xml:space="preserve"> </w:t>
      </w:r>
      <w:r>
        <w:rPr>
          <w:sz w:val="21"/>
        </w:rPr>
        <w:t>who</w:t>
      </w:r>
      <w:r>
        <w:rPr>
          <w:spacing w:val="-4"/>
          <w:sz w:val="21"/>
        </w:rPr>
        <w:t xml:space="preserve"> </w:t>
      </w:r>
      <w:r>
        <w:rPr>
          <w:sz w:val="21"/>
        </w:rPr>
        <w:t>make</w:t>
      </w:r>
      <w:r>
        <w:rPr>
          <w:spacing w:val="-4"/>
          <w:sz w:val="21"/>
        </w:rPr>
        <w:t xml:space="preserve"> </w:t>
      </w:r>
      <w:r>
        <w:rPr>
          <w:sz w:val="21"/>
        </w:rPr>
        <w:t>us</w:t>
      </w:r>
      <w:r>
        <w:rPr>
          <w:spacing w:val="-4"/>
          <w:sz w:val="21"/>
        </w:rPr>
        <w:t xml:space="preserve"> </w:t>
      </w:r>
      <w:r>
        <w:rPr>
          <w:sz w:val="21"/>
        </w:rPr>
        <w:t>better</w:t>
      </w:r>
      <w:r>
        <w:rPr>
          <w:spacing w:val="-4"/>
          <w:sz w:val="21"/>
        </w:rPr>
        <w:t xml:space="preserve"> </w:t>
      </w:r>
      <w:proofErr w:type="spellStart"/>
      <w:r>
        <w:rPr>
          <w:sz w:val="21"/>
        </w:rPr>
        <w:t>everyday</w:t>
      </w:r>
      <w:proofErr w:type="spellEnd"/>
      <w:r>
        <w:rPr>
          <w:sz w:val="21"/>
        </w:rPr>
        <w:t>.</w:t>
      </w:r>
      <w:r>
        <w:rPr>
          <w:spacing w:val="-4"/>
          <w:sz w:val="21"/>
        </w:rPr>
        <w:t xml:space="preserve"> </w:t>
      </w:r>
      <w:r>
        <w:rPr>
          <w:sz w:val="21"/>
        </w:rPr>
        <w:t>We</w:t>
      </w:r>
      <w:r>
        <w:rPr>
          <w:spacing w:val="-4"/>
          <w:sz w:val="21"/>
        </w:rPr>
        <w:t xml:space="preserve"> </w:t>
      </w:r>
      <w:r>
        <w:rPr>
          <w:sz w:val="21"/>
        </w:rPr>
        <w:t>provide</w:t>
      </w:r>
      <w:r>
        <w:rPr>
          <w:spacing w:val="-4"/>
          <w:sz w:val="21"/>
        </w:rPr>
        <w:t xml:space="preserve"> </w:t>
      </w:r>
      <w:r>
        <w:rPr>
          <w:sz w:val="21"/>
        </w:rPr>
        <w:t>solutions</w:t>
      </w:r>
      <w:r>
        <w:rPr>
          <w:spacing w:val="-4"/>
          <w:sz w:val="21"/>
        </w:rPr>
        <w:t xml:space="preserve"> </w:t>
      </w:r>
      <w:r>
        <w:rPr>
          <w:sz w:val="21"/>
        </w:rPr>
        <w:t>and</w:t>
      </w:r>
      <w:r>
        <w:rPr>
          <w:spacing w:val="-4"/>
          <w:sz w:val="21"/>
        </w:rPr>
        <w:t xml:space="preserve"> </w:t>
      </w:r>
      <w:r>
        <w:rPr>
          <w:sz w:val="21"/>
        </w:rPr>
        <w:t>services</w:t>
      </w:r>
      <w:r>
        <w:rPr>
          <w:spacing w:val="-4"/>
          <w:sz w:val="21"/>
        </w:rPr>
        <w:t xml:space="preserve"> </w:t>
      </w:r>
      <w:r>
        <w:rPr>
          <w:sz w:val="21"/>
        </w:rPr>
        <w:t>to</w:t>
      </w:r>
      <w:r>
        <w:rPr>
          <w:spacing w:val="-4"/>
          <w:sz w:val="21"/>
        </w:rPr>
        <w:t xml:space="preserve"> </w:t>
      </w:r>
      <w:r>
        <w:rPr>
          <w:sz w:val="21"/>
        </w:rPr>
        <w:t>clients from all sectors of commerce, industry and government.</w:t>
      </w:r>
    </w:p>
    <w:p w14:paraId="1DD307DA" w14:textId="77777777" w:rsidR="00590F9E" w:rsidRDefault="00590F9E">
      <w:pPr>
        <w:pStyle w:val="BodyText"/>
        <w:rPr>
          <w:sz w:val="20"/>
        </w:rPr>
      </w:pPr>
    </w:p>
    <w:p w14:paraId="43E10578" w14:textId="77777777" w:rsidR="00590F9E" w:rsidRDefault="00745046">
      <w:pPr>
        <w:pStyle w:val="BodyText"/>
        <w:spacing w:before="89"/>
        <w:rPr>
          <w:sz w:val="20"/>
        </w:rPr>
      </w:pPr>
      <w:r>
        <w:rPr>
          <w:noProof/>
          <w:sz w:val="20"/>
          <w:lang w:val="en-IN" w:eastAsia="en-IN"/>
        </w:rPr>
        <mc:AlternateContent>
          <mc:Choice Requires="wpg">
            <w:drawing>
              <wp:anchor distT="0" distB="0" distL="0" distR="0" simplePos="0" relativeHeight="487642112" behindDoc="1" locked="0" layoutInCell="1" allowOverlap="1" wp14:anchorId="6D7DBC34" wp14:editId="0BAA14E3">
                <wp:simplePos x="0" y="0"/>
                <wp:positionH relativeFrom="page">
                  <wp:posOffset>876299</wp:posOffset>
                </wp:positionH>
                <wp:positionV relativeFrom="paragraph">
                  <wp:posOffset>218110</wp:posOffset>
                </wp:positionV>
                <wp:extent cx="2019300" cy="1895475"/>
                <wp:effectExtent l="0" t="0" r="0" b="0"/>
                <wp:wrapTopAndBottom/>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9300" cy="1895475"/>
                          <a:chOff x="0" y="0"/>
                          <a:chExt cx="2019300" cy="1895475"/>
                        </a:xfrm>
                      </wpg:grpSpPr>
                      <wps:wsp>
                        <wps:cNvPr id="243" name="Graphic 243"/>
                        <wps:cNvSpPr/>
                        <wps:spPr>
                          <a:xfrm>
                            <a:off x="4762" y="4762"/>
                            <a:ext cx="2009775" cy="1885950"/>
                          </a:xfrm>
                          <a:custGeom>
                            <a:avLst/>
                            <a:gdLst/>
                            <a:ahLst/>
                            <a:cxnLst/>
                            <a:rect l="l" t="t" r="r" b="b"/>
                            <a:pathLst>
                              <a:path w="2009775" h="1885950">
                                <a:moveTo>
                                  <a:pt x="0" y="1852612"/>
                                </a:moveTo>
                                <a:lnTo>
                                  <a:pt x="0" y="33337"/>
                                </a:lnTo>
                                <a:lnTo>
                                  <a:pt x="0" y="28916"/>
                                </a:lnTo>
                                <a:lnTo>
                                  <a:pt x="845" y="24663"/>
                                </a:lnTo>
                                <a:lnTo>
                                  <a:pt x="2537" y="20579"/>
                                </a:lnTo>
                                <a:lnTo>
                                  <a:pt x="4229" y="16494"/>
                                </a:lnTo>
                                <a:lnTo>
                                  <a:pt x="6638" y="12889"/>
                                </a:lnTo>
                                <a:lnTo>
                                  <a:pt x="9764" y="9763"/>
                                </a:lnTo>
                                <a:lnTo>
                                  <a:pt x="12890" y="6637"/>
                                </a:lnTo>
                                <a:lnTo>
                                  <a:pt x="16495" y="4229"/>
                                </a:lnTo>
                                <a:lnTo>
                                  <a:pt x="20579" y="2537"/>
                                </a:lnTo>
                                <a:lnTo>
                                  <a:pt x="24664" y="845"/>
                                </a:lnTo>
                                <a:lnTo>
                                  <a:pt x="28916" y="0"/>
                                </a:lnTo>
                                <a:lnTo>
                                  <a:pt x="33337" y="0"/>
                                </a:lnTo>
                                <a:lnTo>
                                  <a:pt x="1976437" y="0"/>
                                </a:lnTo>
                                <a:lnTo>
                                  <a:pt x="1980858" y="0"/>
                                </a:lnTo>
                                <a:lnTo>
                                  <a:pt x="1985110" y="845"/>
                                </a:lnTo>
                                <a:lnTo>
                                  <a:pt x="2007236" y="20579"/>
                                </a:lnTo>
                                <a:lnTo>
                                  <a:pt x="2008929" y="24663"/>
                                </a:lnTo>
                                <a:lnTo>
                                  <a:pt x="2009774" y="28916"/>
                                </a:lnTo>
                                <a:lnTo>
                                  <a:pt x="2009774" y="33337"/>
                                </a:lnTo>
                                <a:lnTo>
                                  <a:pt x="2009774" y="1852612"/>
                                </a:lnTo>
                                <a:lnTo>
                                  <a:pt x="2009774" y="1857032"/>
                                </a:lnTo>
                                <a:lnTo>
                                  <a:pt x="2008929" y="1861285"/>
                                </a:lnTo>
                                <a:lnTo>
                                  <a:pt x="2007236" y="1865369"/>
                                </a:lnTo>
                                <a:lnTo>
                                  <a:pt x="2005545" y="1869453"/>
                                </a:lnTo>
                                <a:lnTo>
                                  <a:pt x="1989195" y="1883411"/>
                                </a:lnTo>
                                <a:lnTo>
                                  <a:pt x="1985110" y="1885103"/>
                                </a:lnTo>
                                <a:lnTo>
                                  <a:pt x="1980858" y="1885949"/>
                                </a:lnTo>
                                <a:lnTo>
                                  <a:pt x="1976437" y="1885949"/>
                                </a:lnTo>
                                <a:lnTo>
                                  <a:pt x="33337" y="1885949"/>
                                </a:lnTo>
                                <a:lnTo>
                                  <a:pt x="28916" y="1885949"/>
                                </a:lnTo>
                                <a:lnTo>
                                  <a:pt x="24664" y="1885103"/>
                                </a:lnTo>
                                <a:lnTo>
                                  <a:pt x="20579" y="1883411"/>
                                </a:lnTo>
                                <a:lnTo>
                                  <a:pt x="16495" y="1881719"/>
                                </a:lnTo>
                                <a:lnTo>
                                  <a:pt x="0" y="1857032"/>
                                </a:lnTo>
                                <a:lnTo>
                                  <a:pt x="0" y="18526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43" cstate="print"/>
                          <a:stretch>
                            <a:fillRect/>
                          </a:stretch>
                        </pic:blipFill>
                        <pic:spPr>
                          <a:xfrm>
                            <a:off x="247650" y="247650"/>
                            <a:ext cx="1524000" cy="1019175"/>
                          </a:xfrm>
                          <a:prstGeom prst="rect">
                            <a:avLst/>
                          </a:prstGeom>
                        </pic:spPr>
                      </pic:pic>
                      <wps:wsp>
                        <wps:cNvPr id="245" name="Textbox 245"/>
                        <wps:cNvSpPr txBox="1"/>
                        <wps:spPr>
                          <a:xfrm>
                            <a:off x="873770" y="1384231"/>
                            <a:ext cx="280035" cy="149225"/>
                          </a:xfrm>
                          <a:prstGeom prst="rect">
                            <a:avLst/>
                          </a:prstGeom>
                        </wps:spPr>
                        <wps:txbx>
                          <w:txbxContent>
                            <w:p w14:paraId="7798EF25" w14:textId="77777777" w:rsidR="001E615D" w:rsidRDefault="001E615D">
                              <w:pPr>
                                <w:spacing w:line="235" w:lineRule="exact"/>
                                <w:rPr>
                                  <w:sz w:val="21"/>
                                </w:rPr>
                              </w:pPr>
                              <w:r>
                                <w:rPr>
                                  <w:spacing w:val="-5"/>
                                  <w:sz w:val="21"/>
                                </w:rPr>
                                <w:t>NLC</w:t>
                              </w:r>
                            </w:p>
                          </w:txbxContent>
                        </wps:txbx>
                        <wps:bodyPr wrap="square" lIns="0" tIns="0" rIns="0" bIns="0" rtlCol="0">
                          <a:noAutofit/>
                        </wps:bodyPr>
                      </wps:wsp>
                    </wpg:wgp>
                  </a:graphicData>
                </a:graphic>
              </wp:anchor>
            </w:drawing>
          </mc:Choice>
          <mc:Fallback>
            <w:pict>
              <v:group w14:anchorId="6D7DBC34" id="Group 242" o:spid="_x0000_s1178" style="position:absolute;margin-left:69pt;margin-top:17.15pt;width:159pt;height:149.25pt;z-index:-15674368;mso-wrap-distance-left:0;mso-wrap-distance-right:0;mso-position-horizontal-relative:page;mso-position-vertical-relative:text" coordsize="2019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">
                <v:shape id="Graphic 243" o:spid="_x0000_s1179" style="position:absolute;left:47;top:47;width:20098;height:18860;visibility:visible;mso-wrap-style:square;v-text-anchor:top" coordsize="2009775,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" path="m,1852612l,33337,,28916,845,24663,2537,20579,4229,16494,6638,12889,9764,9763,12890,6637,16495,4229,20579,2537,24664,845,28916,r4421,l1976437,r4421,l1985110,845r22126,19734l2008929,24663r845,4253l2009774,33337r,1819275l2009774,1857032r-845,4253l2007236,1865369r-1691,4084l1989195,1883411r-4085,1692l1980858,1885949r-4421,l33337,1885949r-4421,l24664,1885103r-4085,-1692l16495,1881719,,1857032r,-4420xe" filled="f" strokecolor="#ddd" strokeweight=".26456mm">
                  <v:path arrowok="t"/>
                </v:shape>
                <v:shape id="Image 244" o:spid="_x0000_s1180" type="#_x0000_t75" style="position:absolute;left:2476;top:2476;width:15240;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">
                  <v:imagedata r:id="rId45" o:title=""/>
                </v:shape>
                <v:shape id="Textbox 245" o:spid="_x0000_s1181" type="#_x0000_t202" style="position:absolute;left:8737;top:13842;width:280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7798EF25" w14:textId="77777777" w:rsidR="001E615D" w:rsidRDefault="001E615D">
                        <w:pPr>
                          <w:spacing w:line="235" w:lineRule="exact"/>
                          <w:rPr>
                            <w:sz w:val="21"/>
                          </w:rPr>
                        </w:pPr>
                        <w:r>
                          <w:rPr>
                            <w:spacing w:val="-5"/>
                            <w:sz w:val="21"/>
                          </w:rPr>
                          <w:t>NLC</w:t>
                        </w:r>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42624" behindDoc="1" locked="0" layoutInCell="1" allowOverlap="1" wp14:anchorId="16EFF93F" wp14:editId="0F39A2E2">
                <wp:simplePos x="0" y="0"/>
                <wp:positionH relativeFrom="page">
                  <wp:posOffset>3181349</wp:posOffset>
                </wp:positionH>
                <wp:positionV relativeFrom="paragraph">
                  <wp:posOffset>218110</wp:posOffset>
                </wp:positionV>
                <wp:extent cx="2028825" cy="1895475"/>
                <wp:effectExtent l="0" t="0" r="0" b="0"/>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8825" cy="1895475"/>
                          <a:chOff x="0" y="0"/>
                          <a:chExt cx="2028825" cy="1895475"/>
                        </a:xfrm>
                      </wpg:grpSpPr>
                      <wps:wsp>
                        <wps:cNvPr id="247" name="Graphic 247"/>
                        <wps:cNvSpPr/>
                        <wps:spPr>
                          <a:xfrm>
                            <a:off x="4762" y="4762"/>
                            <a:ext cx="2019300" cy="1885950"/>
                          </a:xfrm>
                          <a:custGeom>
                            <a:avLst/>
                            <a:gdLst/>
                            <a:ahLst/>
                            <a:cxnLst/>
                            <a:rect l="l" t="t" r="r" b="b"/>
                            <a:pathLst>
                              <a:path w="2019300" h="1885950">
                                <a:moveTo>
                                  <a:pt x="0" y="1852612"/>
                                </a:moveTo>
                                <a:lnTo>
                                  <a:pt x="0" y="33337"/>
                                </a:lnTo>
                                <a:lnTo>
                                  <a:pt x="0" y="28916"/>
                                </a:lnTo>
                                <a:lnTo>
                                  <a:pt x="845" y="24663"/>
                                </a:lnTo>
                                <a:lnTo>
                                  <a:pt x="2537" y="20579"/>
                                </a:lnTo>
                                <a:lnTo>
                                  <a:pt x="4229" y="16494"/>
                                </a:lnTo>
                                <a:lnTo>
                                  <a:pt x="6638" y="12889"/>
                                </a:lnTo>
                                <a:lnTo>
                                  <a:pt x="9764" y="9763"/>
                                </a:lnTo>
                                <a:lnTo>
                                  <a:pt x="12890" y="6637"/>
                                </a:lnTo>
                                <a:lnTo>
                                  <a:pt x="16495" y="4229"/>
                                </a:lnTo>
                                <a:lnTo>
                                  <a:pt x="20579" y="2537"/>
                                </a:lnTo>
                                <a:lnTo>
                                  <a:pt x="24664" y="845"/>
                                </a:lnTo>
                                <a:lnTo>
                                  <a:pt x="28916" y="0"/>
                                </a:lnTo>
                                <a:lnTo>
                                  <a:pt x="33337" y="0"/>
                                </a:lnTo>
                                <a:lnTo>
                                  <a:pt x="1985962" y="0"/>
                                </a:lnTo>
                                <a:lnTo>
                                  <a:pt x="1990383" y="0"/>
                                </a:lnTo>
                                <a:lnTo>
                                  <a:pt x="1994635" y="845"/>
                                </a:lnTo>
                                <a:lnTo>
                                  <a:pt x="1998720" y="2537"/>
                                </a:lnTo>
                                <a:lnTo>
                                  <a:pt x="2002804" y="4229"/>
                                </a:lnTo>
                                <a:lnTo>
                                  <a:pt x="2006409" y="6637"/>
                                </a:lnTo>
                                <a:lnTo>
                                  <a:pt x="2009535" y="9763"/>
                                </a:lnTo>
                                <a:lnTo>
                                  <a:pt x="2012661" y="12889"/>
                                </a:lnTo>
                                <a:lnTo>
                                  <a:pt x="2019300" y="33337"/>
                                </a:lnTo>
                                <a:lnTo>
                                  <a:pt x="2019300" y="1852612"/>
                                </a:lnTo>
                                <a:lnTo>
                                  <a:pt x="1998720" y="1883411"/>
                                </a:lnTo>
                                <a:lnTo>
                                  <a:pt x="1994635" y="1885103"/>
                                </a:lnTo>
                                <a:lnTo>
                                  <a:pt x="1990383" y="1885949"/>
                                </a:lnTo>
                                <a:lnTo>
                                  <a:pt x="1985962" y="1885949"/>
                                </a:lnTo>
                                <a:lnTo>
                                  <a:pt x="33337" y="1885949"/>
                                </a:lnTo>
                                <a:lnTo>
                                  <a:pt x="28916" y="1885949"/>
                                </a:lnTo>
                                <a:lnTo>
                                  <a:pt x="24664" y="1885103"/>
                                </a:lnTo>
                                <a:lnTo>
                                  <a:pt x="20579" y="1883411"/>
                                </a:lnTo>
                                <a:lnTo>
                                  <a:pt x="16495" y="1881719"/>
                                </a:lnTo>
                                <a:lnTo>
                                  <a:pt x="0" y="1857032"/>
                                </a:lnTo>
                                <a:lnTo>
                                  <a:pt x="0" y="18526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48" name="Image 248"/>
                          <pic:cNvPicPr/>
                        </pic:nvPicPr>
                        <pic:blipFill>
                          <a:blip r:embed="rId1035" cstate="print"/>
                          <a:stretch>
                            <a:fillRect/>
                          </a:stretch>
                        </pic:blipFill>
                        <pic:spPr>
                          <a:xfrm>
                            <a:off x="252762" y="288417"/>
                            <a:ext cx="1507966" cy="937641"/>
                          </a:xfrm>
                          <a:prstGeom prst="rect">
                            <a:avLst/>
                          </a:prstGeom>
                        </pic:spPr>
                      </pic:pic>
                      <wps:wsp>
                        <wps:cNvPr id="249" name="Textbox 249"/>
                        <wps:cNvSpPr txBox="1"/>
                        <wps:spPr>
                          <a:xfrm>
                            <a:off x="856357" y="1384231"/>
                            <a:ext cx="324485" cy="149225"/>
                          </a:xfrm>
                          <a:prstGeom prst="rect">
                            <a:avLst/>
                          </a:prstGeom>
                        </wps:spPr>
                        <wps:txbx>
                          <w:txbxContent>
                            <w:p w14:paraId="519D769A" w14:textId="77777777" w:rsidR="001E615D" w:rsidRDefault="001E615D">
                              <w:pPr>
                                <w:spacing w:line="235" w:lineRule="exact"/>
                                <w:rPr>
                                  <w:sz w:val="21"/>
                                </w:rPr>
                              </w:pPr>
                              <w:r>
                                <w:rPr>
                                  <w:spacing w:val="-4"/>
                                  <w:sz w:val="21"/>
                                </w:rPr>
                                <w:t>SECI</w:t>
                              </w:r>
                            </w:p>
                          </w:txbxContent>
                        </wps:txbx>
                        <wps:bodyPr wrap="square" lIns="0" tIns="0" rIns="0" bIns="0" rtlCol="0">
                          <a:noAutofit/>
                        </wps:bodyPr>
                      </wps:wsp>
                    </wpg:wgp>
                  </a:graphicData>
                </a:graphic>
              </wp:anchor>
            </w:drawing>
          </mc:Choice>
          <mc:Fallback>
            <w:pict>
              <v:group w14:anchorId="16EFF93F" id="Group 246" o:spid="_x0000_s1182" style="position:absolute;margin-left:250.5pt;margin-top:17.15pt;width:159.75pt;height:149.25pt;z-index:-15673856;mso-wrap-distance-left:0;mso-wrap-distance-right:0;mso-position-horizontal-relative:page;mso-position-vertical-relative:text" coordsize="20288,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">
                <v:shape id="Graphic 247" o:spid="_x0000_s1183" style="position:absolute;left:47;top:47;width:20193;height:18860;visibility:visible;mso-wrap-style:square;v-text-anchor:top" coordsize="2019300,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" path="m,1852612l,33337,,28916,845,24663,2537,20579,4229,16494,6638,12889,9764,9763,12890,6637,16495,4229,20579,2537,24664,845,28916,r4421,l1985962,r4421,l1994635,845r4085,1692l2002804,4229r3605,2408l2009535,9763r3126,3126l2019300,33337r,1819275l1998720,1883411r-4085,1692l1990383,1885949r-4421,l33337,1885949r-4421,l24664,1885103r-4085,-1692l16495,1881719,,1857032r,-4420xe" filled="f" strokecolor="#ddd" strokeweight=".26456mm">
                  <v:path arrowok="t"/>
                </v:shape>
                <v:shape id="Image 248" o:spid="_x0000_s1184" type="#_x0000_t75" style="position:absolute;left:2527;top:2884;width:15080;height: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">
                  <v:imagedata r:id="rId1036" o:title=""/>
                </v:shape>
                <v:shape id="Textbox 249" o:spid="_x0000_s1185" type="#_x0000_t202" style="position:absolute;left:8563;top:13842;width:324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519D769A" w14:textId="77777777" w:rsidR="001E615D" w:rsidRDefault="001E615D">
                        <w:pPr>
                          <w:spacing w:line="235" w:lineRule="exact"/>
                          <w:rPr>
                            <w:sz w:val="21"/>
                          </w:rPr>
                        </w:pPr>
                        <w:r>
                          <w:rPr>
                            <w:spacing w:val="-4"/>
                            <w:sz w:val="21"/>
                          </w:rPr>
                          <w:t>SECI</w:t>
                        </w:r>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43136" behindDoc="1" locked="0" layoutInCell="1" allowOverlap="1" wp14:anchorId="312A6609" wp14:editId="42992802">
                <wp:simplePos x="0" y="0"/>
                <wp:positionH relativeFrom="page">
                  <wp:posOffset>5495923</wp:posOffset>
                </wp:positionH>
                <wp:positionV relativeFrom="paragraph">
                  <wp:posOffset>218110</wp:posOffset>
                </wp:positionV>
                <wp:extent cx="2019300" cy="1895475"/>
                <wp:effectExtent l="0" t="0" r="0" b="0"/>
                <wp:wrapTopAndBottom/>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9300" cy="1895475"/>
                          <a:chOff x="0" y="0"/>
                          <a:chExt cx="2019300" cy="1895475"/>
                        </a:xfrm>
                      </wpg:grpSpPr>
                      <wps:wsp>
                        <wps:cNvPr id="251" name="Graphic 251"/>
                        <wps:cNvSpPr/>
                        <wps:spPr>
                          <a:xfrm>
                            <a:off x="4762" y="4762"/>
                            <a:ext cx="2009775" cy="1885950"/>
                          </a:xfrm>
                          <a:custGeom>
                            <a:avLst/>
                            <a:gdLst/>
                            <a:ahLst/>
                            <a:cxnLst/>
                            <a:rect l="l" t="t" r="r" b="b"/>
                            <a:pathLst>
                              <a:path w="2009775" h="1885950">
                                <a:moveTo>
                                  <a:pt x="0" y="1852612"/>
                                </a:moveTo>
                                <a:lnTo>
                                  <a:pt x="0" y="33337"/>
                                </a:lnTo>
                                <a:lnTo>
                                  <a:pt x="0" y="28916"/>
                                </a:lnTo>
                                <a:lnTo>
                                  <a:pt x="845" y="24663"/>
                                </a:lnTo>
                                <a:lnTo>
                                  <a:pt x="2537" y="20579"/>
                                </a:lnTo>
                                <a:lnTo>
                                  <a:pt x="4228" y="16494"/>
                                </a:lnTo>
                                <a:lnTo>
                                  <a:pt x="6637" y="12889"/>
                                </a:lnTo>
                                <a:lnTo>
                                  <a:pt x="9764" y="9763"/>
                                </a:lnTo>
                                <a:lnTo>
                                  <a:pt x="12890" y="6637"/>
                                </a:lnTo>
                                <a:lnTo>
                                  <a:pt x="16495" y="4229"/>
                                </a:lnTo>
                                <a:lnTo>
                                  <a:pt x="20579" y="2537"/>
                                </a:lnTo>
                                <a:lnTo>
                                  <a:pt x="24663" y="845"/>
                                </a:lnTo>
                                <a:lnTo>
                                  <a:pt x="28916" y="0"/>
                                </a:lnTo>
                                <a:lnTo>
                                  <a:pt x="33338" y="0"/>
                                </a:lnTo>
                                <a:lnTo>
                                  <a:pt x="1976437" y="0"/>
                                </a:lnTo>
                                <a:lnTo>
                                  <a:pt x="1980857" y="0"/>
                                </a:lnTo>
                                <a:lnTo>
                                  <a:pt x="1985110" y="845"/>
                                </a:lnTo>
                                <a:lnTo>
                                  <a:pt x="1989195" y="2537"/>
                                </a:lnTo>
                                <a:lnTo>
                                  <a:pt x="1993279" y="4229"/>
                                </a:lnTo>
                                <a:lnTo>
                                  <a:pt x="1996884" y="6637"/>
                                </a:lnTo>
                                <a:lnTo>
                                  <a:pt x="2000010" y="9763"/>
                                </a:lnTo>
                                <a:lnTo>
                                  <a:pt x="2003136" y="12889"/>
                                </a:lnTo>
                                <a:lnTo>
                                  <a:pt x="2009775" y="33337"/>
                                </a:lnTo>
                                <a:lnTo>
                                  <a:pt x="2009775" y="1852612"/>
                                </a:lnTo>
                                <a:lnTo>
                                  <a:pt x="1989195" y="1883411"/>
                                </a:lnTo>
                                <a:lnTo>
                                  <a:pt x="1985110" y="1885103"/>
                                </a:lnTo>
                                <a:lnTo>
                                  <a:pt x="1980857" y="1885949"/>
                                </a:lnTo>
                                <a:lnTo>
                                  <a:pt x="1976437" y="1885949"/>
                                </a:lnTo>
                                <a:lnTo>
                                  <a:pt x="33338" y="1885949"/>
                                </a:lnTo>
                                <a:lnTo>
                                  <a:pt x="28916" y="1885949"/>
                                </a:lnTo>
                                <a:lnTo>
                                  <a:pt x="24663" y="1885103"/>
                                </a:lnTo>
                                <a:lnTo>
                                  <a:pt x="20579" y="1883411"/>
                                </a:lnTo>
                                <a:lnTo>
                                  <a:pt x="16495" y="1881719"/>
                                </a:lnTo>
                                <a:lnTo>
                                  <a:pt x="12890" y="1879311"/>
                                </a:lnTo>
                                <a:lnTo>
                                  <a:pt x="9764" y="1876185"/>
                                </a:lnTo>
                                <a:lnTo>
                                  <a:pt x="6637" y="1873058"/>
                                </a:lnTo>
                                <a:lnTo>
                                  <a:pt x="4228" y="1869453"/>
                                </a:lnTo>
                                <a:lnTo>
                                  <a:pt x="2537" y="1865369"/>
                                </a:lnTo>
                                <a:lnTo>
                                  <a:pt x="845" y="1861285"/>
                                </a:lnTo>
                                <a:lnTo>
                                  <a:pt x="0" y="1857032"/>
                                </a:lnTo>
                                <a:lnTo>
                                  <a:pt x="0" y="18526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52" name="Image 252"/>
                          <pic:cNvPicPr/>
                        </pic:nvPicPr>
                        <pic:blipFill>
                          <a:blip r:embed="rId1037" cstate="print"/>
                          <a:stretch>
                            <a:fillRect/>
                          </a:stretch>
                        </pic:blipFill>
                        <pic:spPr>
                          <a:xfrm>
                            <a:off x="328930" y="247650"/>
                            <a:ext cx="1381760" cy="1019175"/>
                          </a:xfrm>
                          <a:prstGeom prst="rect">
                            <a:avLst/>
                          </a:prstGeom>
                        </pic:spPr>
                      </pic:pic>
                      <wps:wsp>
                        <wps:cNvPr id="253" name="Textbox 253"/>
                        <wps:cNvSpPr txBox="1"/>
                        <wps:spPr>
                          <a:xfrm>
                            <a:off x="859036" y="1384231"/>
                            <a:ext cx="309245" cy="149225"/>
                          </a:xfrm>
                          <a:prstGeom prst="rect">
                            <a:avLst/>
                          </a:prstGeom>
                        </wps:spPr>
                        <wps:txbx>
                          <w:txbxContent>
                            <w:p w14:paraId="2C987F03" w14:textId="77777777" w:rsidR="001E615D" w:rsidRDefault="001E615D">
                              <w:pPr>
                                <w:spacing w:line="235" w:lineRule="exact"/>
                                <w:rPr>
                                  <w:sz w:val="21"/>
                                </w:rPr>
                              </w:pPr>
                              <w:r>
                                <w:rPr>
                                  <w:spacing w:val="-4"/>
                                  <w:sz w:val="21"/>
                                </w:rPr>
                                <w:t>REIL</w:t>
                              </w:r>
                            </w:p>
                          </w:txbxContent>
                        </wps:txbx>
                        <wps:bodyPr wrap="square" lIns="0" tIns="0" rIns="0" bIns="0" rtlCol="0">
                          <a:noAutofit/>
                        </wps:bodyPr>
                      </wps:wsp>
                    </wpg:wgp>
                  </a:graphicData>
                </a:graphic>
              </wp:anchor>
            </w:drawing>
          </mc:Choice>
          <mc:Fallback>
            <w:pict>
              <v:group w14:anchorId="312A6609" id="Group 250" o:spid="_x0000_s1186" style="position:absolute;margin-left:432.75pt;margin-top:17.15pt;width:159pt;height:149.25pt;z-index:-15673344;mso-wrap-distance-left:0;mso-wrap-distance-right:0;mso-position-horizontal-relative:page;mso-position-vertical-relative:text" coordsize="2019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">
                <v:shape id="Graphic 251" o:spid="_x0000_s1187" style="position:absolute;left:47;top:47;width:20098;height:18860;visibility:visible;mso-wrap-style:square;v-text-anchor:top" coordsize="2009775,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" path="m,1852612l,33337,,28916,845,24663,2537,20579,4228,16494,6637,12889,9764,9763,12890,6637,16495,4229,20579,2537,24663,845,28916,r4422,l1976437,r4420,l1985110,845r4085,1692l1993279,4229r3605,2408l2000010,9763r3126,3126l2009775,33337r,1819275l1989195,1883411r-4085,1692l1980857,1885949r-4420,l33338,1885949r-4422,l24663,1885103r-4084,-1692l16495,1881719r-3605,-2408l9764,1876185r-3127,-3127l4228,1869453r-1691,-4084l845,1861285,,1857032r,-4420xe" filled="f" strokecolor="#ddd" strokeweight=".26456mm">
                  <v:path arrowok="t"/>
                </v:shape>
                <v:shape id="Image 252" o:spid="_x0000_s1188" type="#_x0000_t75" style="position:absolute;left:3289;top:2476;width:13817;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">
                  <v:imagedata r:id="rId1038" o:title=""/>
                </v:shape>
                <v:shape id="Textbox 253" o:spid="_x0000_s1189" type="#_x0000_t202" style="position:absolute;left:8590;top:13842;width:309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2C987F03" w14:textId="77777777" w:rsidR="001E615D" w:rsidRDefault="001E615D">
                        <w:pPr>
                          <w:spacing w:line="235" w:lineRule="exact"/>
                          <w:rPr>
                            <w:sz w:val="21"/>
                          </w:rPr>
                        </w:pPr>
                        <w:r>
                          <w:rPr>
                            <w:spacing w:val="-4"/>
                            <w:sz w:val="21"/>
                          </w:rPr>
                          <w:t>REIL</w:t>
                        </w:r>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43648" behindDoc="1" locked="0" layoutInCell="1" allowOverlap="1" wp14:anchorId="08A0AC2C" wp14:editId="16F9C67D">
                <wp:simplePos x="0" y="0"/>
                <wp:positionH relativeFrom="page">
                  <wp:posOffset>7800973</wp:posOffset>
                </wp:positionH>
                <wp:positionV relativeFrom="paragraph">
                  <wp:posOffset>218110</wp:posOffset>
                </wp:positionV>
                <wp:extent cx="2028825" cy="1895475"/>
                <wp:effectExtent l="0" t="0" r="0" b="0"/>
                <wp:wrapTopAndBottom/>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8825" cy="1895475"/>
                          <a:chOff x="0" y="0"/>
                          <a:chExt cx="2028825" cy="1895475"/>
                        </a:xfrm>
                      </wpg:grpSpPr>
                      <wps:wsp>
                        <wps:cNvPr id="255" name="Graphic 255"/>
                        <wps:cNvSpPr/>
                        <wps:spPr>
                          <a:xfrm>
                            <a:off x="4762" y="4762"/>
                            <a:ext cx="2019300" cy="1885950"/>
                          </a:xfrm>
                          <a:custGeom>
                            <a:avLst/>
                            <a:gdLst/>
                            <a:ahLst/>
                            <a:cxnLst/>
                            <a:rect l="l" t="t" r="r" b="b"/>
                            <a:pathLst>
                              <a:path w="2019300" h="1885950">
                                <a:moveTo>
                                  <a:pt x="0" y="1852612"/>
                                </a:moveTo>
                                <a:lnTo>
                                  <a:pt x="0" y="33337"/>
                                </a:lnTo>
                                <a:lnTo>
                                  <a:pt x="0" y="28916"/>
                                </a:lnTo>
                                <a:lnTo>
                                  <a:pt x="845" y="24663"/>
                                </a:lnTo>
                                <a:lnTo>
                                  <a:pt x="2537" y="20579"/>
                                </a:lnTo>
                                <a:lnTo>
                                  <a:pt x="4228" y="16494"/>
                                </a:lnTo>
                                <a:lnTo>
                                  <a:pt x="6637" y="12889"/>
                                </a:lnTo>
                                <a:lnTo>
                                  <a:pt x="9764" y="9763"/>
                                </a:lnTo>
                                <a:lnTo>
                                  <a:pt x="12890" y="6637"/>
                                </a:lnTo>
                                <a:lnTo>
                                  <a:pt x="16495" y="4229"/>
                                </a:lnTo>
                                <a:lnTo>
                                  <a:pt x="20579" y="2537"/>
                                </a:lnTo>
                                <a:lnTo>
                                  <a:pt x="24663" y="845"/>
                                </a:lnTo>
                                <a:lnTo>
                                  <a:pt x="28916" y="0"/>
                                </a:lnTo>
                                <a:lnTo>
                                  <a:pt x="33338" y="0"/>
                                </a:lnTo>
                                <a:lnTo>
                                  <a:pt x="1985962" y="0"/>
                                </a:lnTo>
                                <a:lnTo>
                                  <a:pt x="1990382" y="0"/>
                                </a:lnTo>
                                <a:lnTo>
                                  <a:pt x="1994634" y="845"/>
                                </a:lnTo>
                                <a:lnTo>
                                  <a:pt x="2019300" y="33337"/>
                                </a:lnTo>
                                <a:lnTo>
                                  <a:pt x="2019300" y="1852612"/>
                                </a:lnTo>
                                <a:lnTo>
                                  <a:pt x="1998719" y="1883411"/>
                                </a:lnTo>
                                <a:lnTo>
                                  <a:pt x="1994634" y="1885103"/>
                                </a:lnTo>
                                <a:lnTo>
                                  <a:pt x="1990382" y="1885949"/>
                                </a:lnTo>
                                <a:lnTo>
                                  <a:pt x="1985962" y="1885949"/>
                                </a:lnTo>
                                <a:lnTo>
                                  <a:pt x="33338" y="1885949"/>
                                </a:lnTo>
                                <a:lnTo>
                                  <a:pt x="28916" y="1885949"/>
                                </a:lnTo>
                                <a:lnTo>
                                  <a:pt x="24663" y="1885103"/>
                                </a:lnTo>
                                <a:lnTo>
                                  <a:pt x="20579" y="1883411"/>
                                </a:lnTo>
                                <a:lnTo>
                                  <a:pt x="16495" y="1881719"/>
                                </a:lnTo>
                                <a:lnTo>
                                  <a:pt x="12890" y="1879311"/>
                                </a:lnTo>
                                <a:lnTo>
                                  <a:pt x="9764" y="1876185"/>
                                </a:lnTo>
                                <a:lnTo>
                                  <a:pt x="6637" y="1873058"/>
                                </a:lnTo>
                                <a:lnTo>
                                  <a:pt x="4228" y="1869453"/>
                                </a:lnTo>
                                <a:lnTo>
                                  <a:pt x="2537" y="1865369"/>
                                </a:lnTo>
                                <a:lnTo>
                                  <a:pt x="845" y="1861285"/>
                                </a:lnTo>
                                <a:lnTo>
                                  <a:pt x="0" y="1857032"/>
                                </a:lnTo>
                                <a:lnTo>
                                  <a:pt x="0" y="18526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56" name="Image 256"/>
                          <pic:cNvPicPr/>
                        </pic:nvPicPr>
                        <pic:blipFill>
                          <a:blip r:embed="rId1039" cstate="print"/>
                          <a:stretch>
                            <a:fillRect/>
                          </a:stretch>
                        </pic:blipFill>
                        <pic:spPr>
                          <a:xfrm>
                            <a:off x="493014" y="247650"/>
                            <a:ext cx="1022349" cy="1019175"/>
                          </a:xfrm>
                          <a:prstGeom prst="rect">
                            <a:avLst/>
                          </a:prstGeom>
                        </pic:spPr>
                      </pic:pic>
                      <wps:wsp>
                        <wps:cNvPr id="257" name="Textbox 257"/>
                        <wps:cNvSpPr txBox="1"/>
                        <wps:spPr>
                          <a:xfrm>
                            <a:off x="0" y="0"/>
                            <a:ext cx="2028825" cy="1895475"/>
                          </a:xfrm>
                          <a:prstGeom prst="rect">
                            <a:avLst/>
                          </a:prstGeom>
                        </wps:spPr>
                        <wps:txbx>
                          <w:txbxContent>
                            <w:p w14:paraId="3DCCA8AF" w14:textId="77777777" w:rsidR="001E615D" w:rsidRDefault="001E615D">
                              <w:pPr>
                                <w:rPr>
                                  <w:sz w:val="21"/>
                                </w:rPr>
                              </w:pPr>
                            </w:p>
                            <w:p w14:paraId="6F701378" w14:textId="77777777" w:rsidR="001E615D" w:rsidRDefault="001E615D">
                              <w:pPr>
                                <w:rPr>
                                  <w:sz w:val="21"/>
                                </w:rPr>
                              </w:pPr>
                            </w:p>
                            <w:p w14:paraId="39A7D0E4" w14:textId="77777777" w:rsidR="001E615D" w:rsidRDefault="001E615D">
                              <w:pPr>
                                <w:rPr>
                                  <w:sz w:val="21"/>
                                </w:rPr>
                              </w:pPr>
                            </w:p>
                            <w:p w14:paraId="76057CB0" w14:textId="77777777" w:rsidR="001E615D" w:rsidRDefault="001E615D">
                              <w:pPr>
                                <w:rPr>
                                  <w:sz w:val="21"/>
                                </w:rPr>
                              </w:pPr>
                            </w:p>
                            <w:p w14:paraId="4B8D5F2D" w14:textId="77777777" w:rsidR="001E615D" w:rsidRDefault="001E615D">
                              <w:pPr>
                                <w:rPr>
                                  <w:sz w:val="21"/>
                                </w:rPr>
                              </w:pPr>
                            </w:p>
                            <w:p w14:paraId="09892947" w14:textId="77777777" w:rsidR="001E615D" w:rsidRDefault="001E615D">
                              <w:pPr>
                                <w:rPr>
                                  <w:sz w:val="21"/>
                                </w:rPr>
                              </w:pPr>
                            </w:p>
                            <w:p w14:paraId="6E0139CB" w14:textId="77777777" w:rsidR="001E615D" w:rsidRDefault="001E615D">
                              <w:pPr>
                                <w:rPr>
                                  <w:sz w:val="21"/>
                                </w:rPr>
                              </w:pPr>
                            </w:p>
                            <w:p w14:paraId="40131902" w14:textId="77777777" w:rsidR="001E615D" w:rsidRDefault="001E615D">
                              <w:pPr>
                                <w:spacing w:before="241"/>
                                <w:rPr>
                                  <w:sz w:val="21"/>
                                </w:rPr>
                              </w:pPr>
                            </w:p>
                            <w:p w14:paraId="37B329BC" w14:textId="77777777" w:rsidR="001E615D" w:rsidRDefault="001E615D">
                              <w:pPr>
                                <w:ind w:left="910"/>
                                <w:rPr>
                                  <w:sz w:val="21"/>
                                </w:rPr>
                              </w:pPr>
                              <w:r>
                                <w:rPr>
                                  <w:sz w:val="21"/>
                                </w:rPr>
                                <w:t xml:space="preserve">Indian </w:t>
                              </w:r>
                              <w:r>
                                <w:rPr>
                                  <w:spacing w:val="-2"/>
                                  <w:sz w:val="21"/>
                                </w:rPr>
                                <w:t>Railway</w:t>
                              </w:r>
                            </w:p>
                          </w:txbxContent>
                        </wps:txbx>
                        <wps:bodyPr wrap="square" lIns="0" tIns="0" rIns="0" bIns="0" rtlCol="0">
                          <a:noAutofit/>
                        </wps:bodyPr>
                      </wps:wsp>
                    </wpg:wgp>
                  </a:graphicData>
                </a:graphic>
              </wp:anchor>
            </w:drawing>
          </mc:Choice>
          <mc:Fallback>
            <w:pict>
              <v:group w14:anchorId="08A0AC2C" id="Group 254" o:spid="_x0000_s1190" style="position:absolute;margin-left:614.25pt;margin-top:17.15pt;width:159.75pt;height:149.25pt;z-index:-15672832;mso-wrap-distance-left:0;mso-wrap-distance-right:0;mso-position-horizontal-relative:page;mso-position-vertical-relative:text" coordsize="20288,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">
                <v:shape id="Graphic 255" o:spid="_x0000_s1191" style="position:absolute;left:47;top:47;width:20193;height:18860;visibility:visible;mso-wrap-style:square;v-text-anchor:top" coordsize="2019300,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" path="m,1852612l,33337,,28916,845,24663,2537,20579,4228,16494,6637,12889,9764,9763,12890,6637,16495,4229,20579,2537,24663,845,28916,r4422,l1985962,r4420,l1994634,845r24666,32492l2019300,1852612r-20581,30799l1994634,1885103r-4252,846l1985962,1885949r-1952624,l28916,1885949r-4253,-846l20579,1883411r-4084,-1692l12890,1879311r-3126,-3126l6637,1873058r-2409,-3605l2537,1865369,845,1861285,,1857032r,-4420xe" filled="f" strokecolor="#ddd" strokeweight=".26456mm">
                  <v:path arrowok="t"/>
                </v:shape>
                <v:shape id="Image 256" o:spid="_x0000_s1192" type="#_x0000_t75" style="position:absolute;left:4930;top:2476;width:10223;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">
                  <v:imagedata r:id="rId1040" o:title=""/>
                </v:shape>
                <v:shape id="Textbox 257" o:spid="_x0000_s1193" type="#_x0000_t202" style="position:absolute;width:20288;height:1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3DCCA8AF" w14:textId="77777777" w:rsidR="001E615D" w:rsidRDefault="001E615D">
                        <w:pPr>
                          <w:rPr>
                            <w:sz w:val="21"/>
                          </w:rPr>
                        </w:pPr>
                      </w:p>
                      <w:p w14:paraId="6F701378" w14:textId="77777777" w:rsidR="001E615D" w:rsidRDefault="001E615D">
                        <w:pPr>
                          <w:rPr>
                            <w:sz w:val="21"/>
                          </w:rPr>
                        </w:pPr>
                      </w:p>
                      <w:p w14:paraId="39A7D0E4" w14:textId="77777777" w:rsidR="001E615D" w:rsidRDefault="001E615D">
                        <w:pPr>
                          <w:rPr>
                            <w:sz w:val="21"/>
                          </w:rPr>
                        </w:pPr>
                      </w:p>
                      <w:p w14:paraId="76057CB0" w14:textId="77777777" w:rsidR="001E615D" w:rsidRDefault="001E615D">
                        <w:pPr>
                          <w:rPr>
                            <w:sz w:val="21"/>
                          </w:rPr>
                        </w:pPr>
                      </w:p>
                      <w:p w14:paraId="4B8D5F2D" w14:textId="77777777" w:rsidR="001E615D" w:rsidRDefault="001E615D">
                        <w:pPr>
                          <w:rPr>
                            <w:sz w:val="21"/>
                          </w:rPr>
                        </w:pPr>
                      </w:p>
                      <w:p w14:paraId="09892947" w14:textId="77777777" w:rsidR="001E615D" w:rsidRDefault="001E615D">
                        <w:pPr>
                          <w:rPr>
                            <w:sz w:val="21"/>
                          </w:rPr>
                        </w:pPr>
                      </w:p>
                      <w:p w14:paraId="6E0139CB" w14:textId="77777777" w:rsidR="001E615D" w:rsidRDefault="001E615D">
                        <w:pPr>
                          <w:rPr>
                            <w:sz w:val="21"/>
                          </w:rPr>
                        </w:pPr>
                      </w:p>
                      <w:p w14:paraId="40131902" w14:textId="77777777" w:rsidR="001E615D" w:rsidRDefault="001E615D">
                        <w:pPr>
                          <w:spacing w:before="241"/>
                          <w:rPr>
                            <w:sz w:val="21"/>
                          </w:rPr>
                        </w:pPr>
                      </w:p>
                      <w:p w14:paraId="37B329BC" w14:textId="77777777" w:rsidR="001E615D" w:rsidRDefault="001E615D">
                        <w:pPr>
                          <w:ind w:left="910"/>
                          <w:rPr>
                            <w:sz w:val="21"/>
                          </w:rPr>
                        </w:pPr>
                        <w:r>
                          <w:rPr>
                            <w:sz w:val="21"/>
                          </w:rPr>
                          <w:t xml:space="preserve">Indian </w:t>
                        </w:r>
                        <w:r>
                          <w:rPr>
                            <w:spacing w:val="-2"/>
                            <w:sz w:val="21"/>
                          </w:rPr>
                          <w:t>Railway</w:t>
                        </w:r>
                      </w:p>
                    </w:txbxContent>
                  </v:textbox>
                </v:shape>
                <w10:wrap type="topAndBottom" anchorx="page"/>
              </v:group>
            </w:pict>
          </mc:Fallback>
        </mc:AlternateContent>
      </w:r>
    </w:p>
    <w:p w14:paraId="2A9BAD2E" w14:textId="77777777" w:rsidR="00590F9E" w:rsidRDefault="00590F9E">
      <w:pPr>
        <w:pStyle w:val="BodyText"/>
        <w:rPr>
          <w:sz w:val="20"/>
        </w:rPr>
        <w:sectPr w:rsidR="00590F9E">
          <w:pgSz w:w="16840" w:h="11900" w:orient="landscape"/>
          <w:pgMar w:top="1320" w:right="425" w:bottom="280" w:left="850" w:header="720" w:footer="720" w:gutter="0"/>
          <w:cols w:space="720"/>
        </w:sectPr>
      </w:pPr>
    </w:p>
    <w:p w14:paraId="314F765C" w14:textId="77777777" w:rsidR="00590F9E" w:rsidRDefault="00745046">
      <w:pPr>
        <w:tabs>
          <w:tab w:val="left" w:pos="4159"/>
          <w:tab w:val="left" w:pos="7804"/>
          <w:tab w:val="left" w:pos="11434"/>
        </w:tabs>
        <w:ind w:left="529"/>
        <w:rPr>
          <w:sz w:val="20"/>
        </w:rPr>
      </w:pPr>
      <w:r>
        <w:rPr>
          <w:noProof/>
          <w:sz w:val="20"/>
          <w:lang w:val="en-IN" w:eastAsia="en-IN"/>
        </w:rPr>
        <w:lastRenderedPageBreak/>
        <mc:AlternateContent>
          <mc:Choice Requires="wpg">
            <w:drawing>
              <wp:inline distT="0" distB="0" distL="0" distR="0" wp14:anchorId="07406D39" wp14:editId="4DAAE5F1">
                <wp:extent cx="2019300" cy="1895475"/>
                <wp:effectExtent l="9525" t="0" r="0" b="9525"/>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9300" cy="1895475"/>
                          <a:chOff x="0" y="0"/>
                          <a:chExt cx="2019300" cy="1895475"/>
                        </a:xfrm>
                      </wpg:grpSpPr>
                      <wps:wsp>
                        <wps:cNvPr id="259" name="Graphic 259"/>
                        <wps:cNvSpPr/>
                        <wps:spPr>
                          <a:xfrm>
                            <a:off x="4762" y="4762"/>
                            <a:ext cx="2009775" cy="1885950"/>
                          </a:xfrm>
                          <a:custGeom>
                            <a:avLst/>
                            <a:gdLst/>
                            <a:ahLst/>
                            <a:cxnLst/>
                            <a:rect l="l" t="t" r="r" b="b"/>
                            <a:pathLst>
                              <a:path w="2009775" h="1885950">
                                <a:moveTo>
                                  <a:pt x="0" y="1852612"/>
                                </a:moveTo>
                                <a:lnTo>
                                  <a:pt x="0" y="33337"/>
                                </a:lnTo>
                                <a:lnTo>
                                  <a:pt x="0" y="28916"/>
                                </a:lnTo>
                                <a:lnTo>
                                  <a:pt x="845" y="24663"/>
                                </a:lnTo>
                                <a:lnTo>
                                  <a:pt x="2537" y="20579"/>
                                </a:lnTo>
                                <a:lnTo>
                                  <a:pt x="4229" y="16494"/>
                                </a:lnTo>
                                <a:lnTo>
                                  <a:pt x="6638" y="12889"/>
                                </a:lnTo>
                                <a:lnTo>
                                  <a:pt x="9764" y="9763"/>
                                </a:lnTo>
                                <a:lnTo>
                                  <a:pt x="12890" y="6637"/>
                                </a:lnTo>
                                <a:lnTo>
                                  <a:pt x="16495" y="4228"/>
                                </a:lnTo>
                                <a:lnTo>
                                  <a:pt x="20579" y="2537"/>
                                </a:lnTo>
                                <a:lnTo>
                                  <a:pt x="24664" y="845"/>
                                </a:lnTo>
                                <a:lnTo>
                                  <a:pt x="28916" y="0"/>
                                </a:lnTo>
                                <a:lnTo>
                                  <a:pt x="33337" y="0"/>
                                </a:lnTo>
                                <a:lnTo>
                                  <a:pt x="1976437" y="0"/>
                                </a:lnTo>
                                <a:lnTo>
                                  <a:pt x="1980858" y="0"/>
                                </a:lnTo>
                                <a:lnTo>
                                  <a:pt x="1985110" y="845"/>
                                </a:lnTo>
                                <a:lnTo>
                                  <a:pt x="2007236" y="20578"/>
                                </a:lnTo>
                                <a:lnTo>
                                  <a:pt x="2008929" y="24663"/>
                                </a:lnTo>
                                <a:lnTo>
                                  <a:pt x="2009774" y="28916"/>
                                </a:lnTo>
                                <a:lnTo>
                                  <a:pt x="2009774" y="33337"/>
                                </a:lnTo>
                                <a:lnTo>
                                  <a:pt x="2009774" y="1852612"/>
                                </a:lnTo>
                                <a:lnTo>
                                  <a:pt x="2009774" y="1857032"/>
                                </a:lnTo>
                                <a:lnTo>
                                  <a:pt x="2008929" y="1861284"/>
                                </a:lnTo>
                                <a:lnTo>
                                  <a:pt x="2007236" y="1865368"/>
                                </a:lnTo>
                                <a:lnTo>
                                  <a:pt x="2005545" y="1869452"/>
                                </a:lnTo>
                                <a:lnTo>
                                  <a:pt x="1976437" y="1885949"/>
                                </a:lnTo>
                                <a:lnTo>
                                  <a:pt x="33337" y="1885949"/>
                                </a:lnTo>
                                <a:lnTo>
                                  <a:pt x="2537" y="1865368"/>
                                </a:lnTo>
                                <a:lnTo>
                                  <a:pt x="845" y="1861284"/>
                                </a:lnTo>
                                <a:lnTo>
                                  <a:pt x="0" y="1857032"/>
                                </a:lnTo>
                                <a:lnTo>
                                  <a:pt x="0" y="18526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60" name="Image 260"/>
                          <pic:cNvPicPr/>
                        </pic:nvPicPr>
                        <pic:blipFill>
                          <a:blip r:embed="rId1041" cstate="print"/>
                          <a:stretch>
                            <a:fillRect/>
                          </a:stretch>
                        </pic:blipFill>
                        <pic:spPr>
                          <a:xfrm>
                            <a:off x="288290" y="329184"/>
                            <a:ext cx="1463040" cy="896874"/>
                          </a:xfrm>
                          <a:prstGeom prst="rect">
                            <a:avLst/>
                          </a:prstGeom>
                        </pic:spPr>
                      </pic:pic>
                      <wps:wsp>
                        <wps:cNvPr id="261" name="Textbox 261"/>
                        <wps:cNvSpPr txBox="1"/>
                        <wps:spPr>
                          <a:xfrm>
                            <a:off x="31403" y="12025"/>
                            <a:ext cx="1962150" cy="1876425"/>
                          </a:xfrm>
                          <a:prstGeom prst="rect">
                            <a:avLst/>
                          </a:prstGeom>
                        </wps:spPr>
                        <wps:txbx>
                          <w:txbxContent>
                            <w:p w14:paraId="2540ECBF" w14:textId="77777777" w:rsidR="001E615D" w:rsidRDefault="001E615D">
                              <w:pPr>
                                <w:rPr>
                                  <w:sz w:val="21"/>
                                </w:rPr>
                              </w:pPr>
                            </w:p>
                            <w:p w14:paraId="46C71D40" w14:textId="77777777" w:rsidR="001E615D" w:rsidRDefault="001E615D">
                              <w:pPr>
                                <w:rPr>
                                  <w:sz w:val="21"/>
                                </w:rPr>
                              </w:pPr>
                            </w:p>
                            <w:p w14:paraId="5FB9ED20" w14:textId="77777777" w:rsidR="001E615D" w:rsidRDefault="001E615D">
                              <w:pPr>
                                <w:rPr>
                                  <w:sz w:val="21"/>
                                </w:rPr>
                              </w:pPr>
                            </w:p>
                            <w:p w14:paraId="7ACACC66" w14:textId="77777777" w:rsidR="001E615D" w:rsidRDefault="001E615D">
                              <w:pPr>
                                <w:rPr>
                                  <w:sz w:val="21"/>
                                </w:rPr>
                              </w:pPr>
                            </w:p>
                            <w:p w14:paraId="511054D9" w14:textId="77777777" w:rsidR="001E615D" w:rsidRDefault="001E615D">
                              <w:pPr>
                                <w:rPr>
                                  <w:sz w:val="21"/>
                                </w:rPr>
                              </w:pPr>
                            </w:p>
                            <w:p w14:paraId="7A93E2F8" w14:textId="77777777" w:rsidR="001E615D" w:rsidRDefault="001E615D">
                              <w:pPr>
                                <w:rPr>
                                  <w:sz w:val="21"/>
                                </w:rPr>
                              </w:pPr>
                            </w:p>
                            <w:p w14:paraId="167731A4" w14:textId="77777777" w:rsidR="001E615D" w:rsidRDefault="001E615D">
                              <w:pPr>
                                <w:rPr>
                                  <w:sz w:val="21"/>
                                </w:rPr>
                              </w:pPr>
                            </w:p>
                            <w:p w14:paraId="75B829A1" w14:textId="77777777" w:rsidR="001E615D" w:rsidRDefault="001E615D">
                              <w:pPr>
                                <w:spacing w:before="222"/>
                                <w:rPr>
                                  <w:sz w:val="21"/>
                                </w:rPr>
                              </w:pPr>
                            </w:p>
                            <w:p w14:paraId="35220983" w14:textId="77777777" w:rsidR="001E615D" w:rsidRDefault="001E615D">
                              <w:pPr>
                                <w:ind w:left="789"/>
                                <w:rPr>
                                  <w:sz w:val="21"/>
                                </w:rPr>
                              </w:pPr>
                              <w:proofErr w:type="spellStart"/>
                              <w:r>
                                <w:rPr>
                                  <w:sz w:val="21"/>
                                </w:rPr>
                                <w:t>Keshav</w:t>
                              </w:r>
                              <w:proofErr w:type="spellEnd"/>
                              <w:r>
                                <w:rPr>
                                  <w:sz w:val="21"/>
                                </w:rPr>
                                <w:t xml:space="preserve"> </w:t>
                              </w:r>
                              <w:r>
                                <w:rPr>
                                  <w:spacing w:val="-2"/>
                                  <w:sz w:val="21"/>
                                </w:rPr>
                                <w:t>Cement</w:t>
                              </w:r>
                            </w:p>
                          </w:txbxContent>
                        </wps:txbx>
                        <wps:bodyPr wrap="square" lIns="0" tIns="0" rIns="0" bIns="0" rtlCol="0">
                          <a:noAutofit/>
                        </wps:bodyPr>
                      </wps:wsp>
                    </wpg:wgp>
                  </a:graphicData>
                </a:graphic>
              </wp:inline>
            </w:drawing>
          </mc:Choice>
          <mc:Fallback>
            <w:pict>
              <v:group w14:anchorId="07406D39" id="Group 258" o:spid="_x0000_s1194" style="width:159pt;height:149.25pt;mso-position-horizontal-relative:char;mso-position-vertical-relative:line" coordsize="2019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">
                <v:shape id="Graphic 259" o:spid="_x0000_s1195" style="position:absolute;left:47;top:47;width:20098;height:18860;visibility:visible;mso-wrap-style:square;v-text-anchor:top" coordsize="2009775,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" path="m,1852612l,33337,,28916,845,24663,2537,20579,4229,16494,6638,12889,9764,9763,12890,6637,16495,4228,20579,2537,24664,845,28916,r4421,l1976437,r4421,l1985110,845r22126,19733l2008929,24663r845,4253l2009774,33337r,1819275l2009774,1857032r-845,4252l2007236,1865368r-1691,4084l1976437,1885949r-1943100,l2537,1865368,845,1861284,,1857032r,-4420xe" filled="f" strokecolor="#ddd" strokeweight=".26456mm">
                  <v:path arrowok="t"/>
                </v:shape>
                <v:shape id="Image 260" o:spid="_x0000_s1196" type="#_x0000_t75" style="position:absolute;left:2882;top:3291;width:14631;height:8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">
                  <v:imagedata r:id="rId1042" o:title=""/>
                </v:shape>
                <v:shape id="Textbox 261" o:spid="_x0000_s1197" type="#_x0000_t202" style="position:absolute;left:314;top:120;width:19621;height:18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2540ECBF" w14:textId="77777777" w:rsidR="001E615D" w:rsidRDefault="001E615D">
                        <w:pPr>
                          <w:rPr>
                            <w:sz w:val="21"/>
                          </w:rPr>
                        </w:pPr>
                      </w:p>
                      <w:p w14:paraId="46C71D40" w14:textId="77777777" w:rsidR="001E615D" w:rsidRDefault="001E615D">
                        <w:pPr>
                          <w:rPr>
                            <w:sz w:val="21"/>
                          </w:rPr>
                        </w:pPr>
                      </w:p>
                      <w:p w14:paraId="5FB9ED20" w14:textId="77777777" w:rsidR="001E615D" w:rsidRDefault="001E615D">
                        <w:pPr>
                          <w:rPr>
                            <w:sz w:val="21"/>
                          </w:rPr>
                        </w:pPr>
                      </w:p>
                      <w:p w14:paraId="7ACACC66" w14:textId="77777777" w:rsidR="001E615D" w:rsidRDefault="001E615D">
                        <w:pPr>
                          <w:rPr>
                            <w:sz w:val="21"/>
                          </w:rPr>
                        </w:pPr>
                      </w:p>
                      <w:p w14:paraId="511054D9" w14:textId="77777777" w:rsidR="001E615D" w:rsidRDefault="001E615D">
                        <w:pPr>
                          <w:rPr>
                            <w:sz w:val="21"/>
                          </w:rPr>
                        </w:pPr>
                      </w:p>
                      <w:p w14:paraId="7A93E2F8" w14:textId="77777777" w:rsidR="001E615D" w:rsidRDefault="001E615D">
                        <w:pPr>
                          <w:rPr>
                            <w:sz w:val="21"/>
                          </w:rPr>
                        </w:pPr>
                      </w:p>
                      <w:p w14:paraId="167731A4" w14:textId="77777777" w:rsidR="001E615D" w:rsidRDefault="001E615D">
                        <w:pPr>
                          <w:rPr>
                            <w:sz w:val="21"/>
                          </w:rPr>
                        </w:pPr>
                      </w:p>
                      <w:p w14:paraId="75B829A1" w14:textId="77777777" w:rsidR="001E615D" w:rsidRDefault="001E615D">
                        <w:pPr>
                          <w:spacing w:before="222"/>
                          <w:rPr>
                            <w:sz w:val="21"/>
                          </w:rPr>
                        </w:pPr>
                      </w:p>
                      <w:p w14:paraId="35220983" w14:textId="77777777" w:rsidR="001E615D" w:rsidRDefault="001E615D">
                        <w:pPr>
                          <w:ind w:left="789"/>
                          <w:rPr>
                            <w:sz w:val="21"/>
                          </w:rPr>
                        </w:pPr>
                        <w:proofErr w:type="spellStart"/>
                        <w:r>
                          <w:rPr>
                            <w:sz w:val="21"/>
                          </w:rPr>
                          <w:t>Keshav</w:t>
                        </w:r>
                        <w:proofErr w:type="spellEnd"/>
                        <w:r>
                          <w:rPr>
                            <w:sz w:val="21"/>
                          </w:rPr>
                          <w:t xml:space="preserve"> </w:t>
                        </w:r>
                        <w:r>
                          <w:rPr>
                            <w:spacing w:val="-2"/>
                            <w:sz w:val="21"/>
                          </w:rPr>
                          <w:t>Cement</w:t>
                        </w:r>
                      </w:p>
                    </w:txbxContent>
                  </v:textbox>
                </v:shape>
                <w10:anchorlock/>
              </v:group>
            </w:pict>
          </mc:Fallback>
        </mc:AlternateContent>
      </w:r>
      <w:r>
        <w:rPr>
          <w:sz w:val="20"/>
        </w:rPr>
        <w:tab/>
      </w:r>
      <w:r>
        <w:rPr>
          <w:noProof/>
          <w:sz w:val="20"/>
          <w:lang w:val="en-IN" w:eastAsia="en-IN"/>
        </w:rPr>
        <mc:AlternateContent>
          <mc:Choice Requires="wpg">
            <w:drawing>
              <wp:inline distT="0" distB="0" distL="0" distR="0" wp14:anchorId="30443E45" wp14:editId="4515B03D">
                <wp:extent cx="2028825" cy="1895475"/>
                <wp:effectExtent l="9525" t="0" r="0" b="9525"/>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8825" cy="1895475"/>
                          <a:chOff x="0" y="0"/>
                          <a:chExt cx="2028825" cy="1895475"/>
                        </a:xfrm>
                      </wpg:grpSpPr>
                      <wps:wsp>
                        <wps:cNvPr id="263" name="Graphic 263"/>
                        <wps:cNvSpPr/>
                        <wps:spPr>
                          <a:xfrm>
                            <a:off x="4762" y="4762"/>
                            <a:ext cx="2019300" cy="1885950"/>
                          </a:xfrm>
                          <a:custGeom>
                            <a:avLst/>
                            <a:gdLst/>
                            <a:ahLst/>
                            <a:cxnLst/>
                            <a:rect l="l" t="t" r="r" b="b"/>
                            <a:pathLst>
                              <a:path w="2019300" h="1885950">
                                <a:moveTo>
                                  <a:pt x="0" y="1852612"/>
                                </a:moveTo>
                                <a:lnTo>
                                  <a:pt x="0" y="33337"/>
                                </a:lnTo>
                                <a:lnTo>
                                  <a:pt x="0" y="28916"/>
                                </a:lnTo>
                                <a:lnTo>
                                  <a:pt x="845" y="24663"/>
                                </a:lnTo>
                                <a:lnTo>
                                  <a:pt x="2537" y="20579"/>
                                </a:lnTo>
                                <a:lnTo>
                                  <a:pt x="4229" y="16494"/>
                                </a:lnTo>
                                <a:lnTo>
                                  <a:pt x="6638" y="12889"/>
                                </a:lnTo>
                                <a:lnTo>
                                  <a:pt x="9764" y="9763"/>
                                </a:lnTo>
                                <a:lnTo>
                                  <a:pt x="12890" y="6637"/>
                                </a:lnTo>
                                <a:lnTo>
                                  <a:pt x="16495" y="4228"/>
                                </a:lnTo>
                                <a:lnTo>
                                  <a:pt x="20579" y="2537"/>
                                </a:lnTo>
                                <a:lnTo>
                                  <a:pt x="24664" y="845"/>
                                </a:lnTo>
                                <a:lnTo>
                                  <a:pt x="28916" y="0"/>
                                </a:lnTo>
                                <a:lnTo>
                                  <a:pt x="33337" y="0"/>
                                </a:lnTo>
                                <a:lnTo>
                                  <a:pt x="1985962" y="0"/>
                                </a:lnTo>
                                <a:lnTo>
                                  <a:pt x="1990383" y="0"/>
                                </a:lnTo>
                                <a:lnTo>
                                  <a:pt x="1994635" y="845"/>
                                </a:lnTo>
                                <a:lnTo>
                                  <a:pt x="1998720" y="2537"/>
                                </a:lnTo>
                                <a:lnTo>
                                  <a:pt x="2002804" y="4228"/>
                                </a:lnTo>
                                <a:lnTo>
                                  <a:pt x="2006409" y="6637"/>
                                </a:lnTo>
                                <a:lnTo>
                                  <a:pt x="2009535" y="9763"/>
                                </a:lnTo>
                                <a:lnTo>
                                  <a:pt x="2012661" y="12889"/>
                                </a:lnTo>
                                <a:lnTo>
                                  <a:pt x="2019300" y="33337"/>
                                </a:lnTo>
                                <a:lnTo>
                                  <a:pt x="2019300" y="1852612"/>
                                </a:lnTo>
                                <a:lnTo>
                                  <a:pt x="2019299" y="1857032"/>
                                </a:lnTo>
                                <a:lnTo>
                                  <a:pt x="2018453" y="1861284"/>
                                </a:lnTo>
                                <a:lnTo>
                                  <a:pt x="2016761" y="1865368"/>
                                </a:lnTo>
                                <a:lnTo>
                                  <a:pt x="2015070" y="1869452"/>
                                </a:lnTo>
                                <a:lnTo>
                                  <a:pt x="1985962" y="1885949"/>
                                </a:lnTo>
                                <a:lnTo>
                                  <a:pt x="33337" y="1885949"/>
                                </a:lnTo>
                                <a:lnTo>
                                  <a:pt x="2537" y="1865368"/>
                                </a:lnTo>
                                <a:lnTo>
                                  <a:pt x="845" y="1861284"/>
                                </a:lnTo>
                                <a:lnTo>
                                  <a:pt x="0" y="1857032"/>
                                </a:lnTo>
                                <a:lnTo>
                                  <a:pt x="0" y="18526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64" name="Image 264"/>
                          <pic:cNvPicPr/>
                        </pic:nvPicPr>
                        <pic:blipFill>
                          <a:blip r:embed="rId1043" cstate="print"/>
                          <a:stretch>
                            <a:fillRect/>
                          </a:stretch>
                        </pic:blipFill>
                        <pic:spPr>
                          <a:xfrm>
                            <a:off x="247650" y="247650"/>
                            <a:ext cx="1533524" cy="1019175"/>
                          </a:xfrm>
                          <a:prstGeom prst="rect">
                            <a:avLst/>
                          </a:prstGeom>
                        </pic:spPr>
                      </pic:pic>
                      <wps:wsp>
                        <wps:cNvPr id="265" name="Textbox 265"/>
                        <wps:cNvSpPr txBox="1"/>
                        <wps:spPr>
                          <a:xfrm>
                            <a:off x="31403" y="12025"/>
                            <a:ext cx="1971675" cy="1876425"/>
                          </a:xfrm>
                          <a:prstGeom prst="rect">
                            <a:avLst/>
                          </a:prstGeom>
                        </wps:spPr>
                        <wps:txbx>
                          <w:txbxContent>
                            <w:p w14:paraId="57DA8A03" w14:textId="77777777" w:rsidR="001E615D" w:rsidRDefault="001E615D">
                              <w:pPr>
                                <w:rPr>
                                  <w:sz w:val="21"/>
                                </w:rPr>
                              </w:pPr>
                            </w:p>
                            <w:p w14:paraId="75ED6E54" w14:textId="77777777" w:rsidR="001E615D" w:rsidRDefault="001E615D">
                              <w:pPr>
                                <w:rPr>
                                  <w:sz w:val="21"/>
                                </w:rPr>
                              </w:pPr>
                            </w:p>
                            <w:p w14:paraId="30AE732B" w14:textId="77777777" w:rsidR="001E615D" w:rsidRDefault="001E615D">
                              <w:pPr>
                                <w:rPr>
                                  <w:sz w:val="21"/>
                                </w:rPr>
                              </w:pPr>
                            </w:p>
                            <w:p w14:paraId="2F850CC4" w14:textId="77777777" w:rsidR="001E615D" w:rsidRDefault="001E615D">
                              <w:pPr>
                                <w:rPr>
                                  <w:sz w:val="21"/>
                                </w:rPr>
                              </w:pPr>
                            </w:p>
                            <w:p w14:paraId="1E47945F" w14:textId="77777777" w:rsidR="001E615D" w:rsidRDefault="001E615D">
                              <w:pPr>
                                <w:rPr>
                                  <w:sz w:val="21"/>
                                </w:rPr>
                              </w:pPr>
                            </w:p>
                            <w:p w14:paraId="3B13B9D5" w14:textId="77777777" w:rsidR="001E615D" w:rsidRDefault="001E615D">
                              <w:pPr>
                                <w:rPr>
                                  <w:sz w:val="21"/>
                                </w:rPr>
                              </w:pPr>
                            </w:p>
                            <w:p w14:paraId="7ECCF87E" w14:textId="77777777" w:rsidR="001E615D" w:rsidRDefault="001E615D">
                              <w:pPr>
                                <w:rPr>
                                  <w:sz w:val="21"/>
                                </w:rPr>
                              </w:pPr>
                            </w:p>
                            <w:p w14:paraId="1865EAFE" w14:textId="77777777" w:rsidR="001E615D" w:rsidRDefault="001E615D">
                              <w:pPr>
                                <w:spacing w:before="222"/>
                                <w:rPr>
                                  <w:sz w:val="21"/>
                                </w:rPr>
                              </w:pPr>
                            </w:p>
                            <w:p w14:paraId="18F4D76F" w14:textId="77777777" w:rsidR="001E615D" w:rsidRDefault="001E615D">
                              <w:pPr>
                                <w:ind w:right="14"/>
                                <w:jc w:val="center"/>
                                <w:rPr>
                                  <w:sz w:val="21"/>
                                </w:rPr>
                              </w:pPr>
                              <w:r>
                                <w:rPr>
                                  <w:spacing w:val="-2"/>
                                  <w:sz w:val="21"/>
                                </w:rPr>
                                <w:t>Kirloskar</w:t>
                              </w:r>
                            </w:p>
                          </w:txbxContent>
                        </wps:txbx>
                        <wps:bodyPr wrap="square" lIns="0" tIns="0" rIns="0" bIns="0" rtlCol="0">
                          <a:noAutofit/>
                        </wps:bodyPr>
                      </wps:wsp>
                    </wpg:wgp>
                  </a:graphicData>
                </a:graphic>
              </wp:inline>
            </w:drawing>
          </mc:Choice>
          <mc:Fallback>
            <w:pict>
              <v:group w14:anchorId="30443E45" id="Group 262" o:spid="_x0000_s1198" style="width:159.75pt;height:149.25pt;mso-position-horizontal-relative:char;mso-position-vertical-relative:line" coordsize="20288,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">
                <v:shape id="Graphic 263" o:spid="_x0000_s1199" style="position:absolute;left:47;top:47;width:20193;height:18860;visibility:visible;mso-wrap-style:square;v-text-anchor:top" coordsize="2019300,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" path="m,1852612l,33337,,28916,845,24663,2537,20579,4229,16494,6638,12889,9764,9763,12890,6637,16495,4228,20579,2537,24664,845,28916,r4421,l1985962,r4421,l1994635,845r4085,1692l2002804,4228r3605,2409l2009535,9763r3126,3126l2019300,33337r,1819275l2019299,1857032r-846,4252l2016761,1865368r-1691,4084l1985962,1885949r-1952625,l2537,1865368,845,1861284,,1857032r,-4420xe" filled="f" strokecolor="#ddd" strokeweight=".26456mm">
                  <v:path arrowok="t"/>
                </v:shape>
                <v:shape id="Image 264" o:spid="_x0000_s1200" type="#_x0000_t75" style="position:absolute;left:2476;top:2476;width:15335;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">
                  <v:imagedata r:id="rId1044" o:title=""/>
                </v:shape>
                <v:shape id="Textbox 265" o:spid="_x0000_s1201" type="#_x0000_t202" style="position:absolute;left:314;top:120;width:19716;height:18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57DA8A03" w14:textId="77777777" w:rsidR="001E615D" w:rsidRDefault="001E615D">
                        <w:pPr>
                          <w:rPr>
                            <w:sz w:val="21"/>
                          </w:rPr>
                        </w:pPr>
                      </w:p>
                      <w:p w14:paraId="75ED6E54" w14:textId="77777777" w:rsidR="001E615D" w:rsidRDefault="001E615D">
                        <w:pPr>
                          <w:rPr>
                            <w:sz w:val="21"/>
                          </w:rPr>
                        </w:pPr>
                      </w:p>
                      <w:p w14:paraId="30AE732B" w14:textId="77777777" w:rsidR="001E615D" w:rsidRDefault="001E615D">
                        <w:pPr>
                          <w:rPr>
                            <w:sz w:val="21"/>
                          </w:rPr>
                        </w:pPr>
                      </w:p>
                      <w:p w14:paraId="2F850CC4" w14:textId="77777777" w:rsidR="001E615D" w:rsidRDefault="001E615D">
                        <w:pPr>
                          <w:rPr>
                            <w:sz w:val="21"/>
                          </w:rPr>
                        </w:pPr>
                      </w:p>
                      <w:p w14:paraId="1E47945F" w14:textId="77777777" w:rsidR="001E615D" w:rsidRDefault="001E615D">
                        <w:pPr>
                          <w:rPr>
                            <w:sz w:val="21"/>
                          </w:rPr>
                        </w:pPr>
                      </w:p>
                      <w:p w14:paraId="3B13B9D5" w14:textId="77777777" w:rsidR="001E615D" w:rsidRDefault="001E615D">
                        <w:pPr>
                          <w:rPr>
                            <w:sz w:val="21"/>
                          </w:rPr>
                        </w:pPr>
                      </w:p>
                      <w:p w14:paraId="7ECCF87E" w14:textId="77777777" w:rsidR="001E615D" w:rsidRDefault="001E615D">
                        <w:pPr>
                          <w:rPr>
                            <w:sz w:val="21"/>
                          </w:rPr>
                        </w:pPr>
                      </w:p>
                      <w:p w14:paraId="1865EAFE" w14:textId="77777777" w:rsidR="001E615D" w:rsidRDefault="001E615D">
                        <w:pPr>
                          <w:spacing w:before="222"/>
                          <w:rPr>
                            <w:sz w:val="21"/>
                          </w:rPr>
                        </w:pPr>
                      </w:p>
                      <w:p w14:paraId="18F4D76F" w14:textId="77777777" w:rsidR="001E615D" w:rsidRDefault="001E615D">
                        <w:pPr>
                          <w:ind w:right="14"/>
                          <w:jc w:val="center"/>
                          <w:rPr>
                            <w:sz w:val="21"/>
                          </w:rPr>
                        </w:pPr>
                        <w:r>
                          <w:rPr>
                            <w:spacing w:val="-2"/>
                            <w:sz w:val="21"/>
                          </w:rPr>
                          <w:t>Kirloskar</w:t>
                        </w:r>
                      </w:p>
                    </w:txbxContent>
                  </v:textbox>
                </v:shape>
                <w10:anchorlock/>
              </v:group>
            </w:pict>
          </mc:Fallback>
        </mc:AlternateContent>
      </w:r>
      <w:r>
        <w:rPr>
          <w:sz w:val="20"/>
        </w:rPr>
        <w:tab/>
      </w:r>
      <w:r>
        <w:rPr>
          <w:noProof/>
          <w:sz w:val="20"/>
          <w:lang w:val="en-IN" w:eastAsia="en-IN"/>
        </w:rPr>
        <mc:AlternateContent>
          <mc:Choice Requires="wpg">
            <w:drawing>
              <wp:inline distT="0" distB="0" distL="0" distR="0" wp14:anchorId="6C16DF76" wp14:editId="4487A0C3">
                <wp:extent cx="2019300" cy="1895475"/>
                <wp:effectExtent l="9525" t="0" r="0" b="9525"/>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9300" cy="1895475"/>
                          <a:chOff x="0" y="0"/>
                          <a:chExt cx="2019300" cy="1895475"/>
                        </a:xfrm>
                      </wpg:grpSpPr>
                      <wps:wsp>
                        <wps:cNvPr id="267" name="Graphic 267"/>
                        <wps:cNvSpPr/>
                        <wps:spPr>
                          <a:xfrm>
                            <a:off x="4762" y="4762"/>
                            <a:ext cx="2009775" cy="1885950"/>
                          </a:xfrm>
                          <a:custGeom>
                            <a:avLst/>
                            <a:gdLst/>
                            <a:ahLst/>
                            <a:cxnLst/>
                            <a:rect l="l" t="t" r="r" b="b"/>
                            <a:pathLst>
                              <a:path w="2009775" h="1885950">
                                <a:moveTo>
                                  <a:pt x="0" y="1852612"/>
                                </a:moveTo>
                                <a:lnTo>
                                  <a:pt x="0" y="33337"/>
                                </a:lnTo>
                                <a:lnTo>
                                  <a:pt x="0" y="28916"/>
                                </a:lnTo>
                                <a:lnTo>
                                  <a:pt x="845" y="24663"/>
                                </a:lnTo>
                                <a:lnTo>
                                  <a:pt x="2537" y="20579"/>
                                </a:lnTo>
                                <a:lnTo>
                                  <a:pt x="4228" y="16494"/>
                                </a:lnTo>
                                <a:lnTo>
                                  <a:pt x="6637" y="12889"/>
                                </a:lnTo>
                                <a:lnTo>
                                  <a:pt x="9764" y="9763"/>
                                </a:lnTo>
                                <a:lnTo>
                                  <a:pt x="12890" y="6637"/>
                                </a:lnTo>
                                <a:lnTo>
                                  <a:pt x="16495" y="4228"/>
                                </a:lnTo>
                                <a:lnTo>
                                  <a:pt x="20579" y="2537"/>
                                </a:lnTo>
                                <a:lnTo>
                                  <a:pt x="24663" y="845"/>
                                </a:lnTo>
                                <a:lnTo>
                                  <a:pt x="28916" y="0"/>
                                </a:lnTo>
                                <a:lnTo>
                                  <a:pt x="33338" y="0"/>
                                </a:lnTo>
                                <a:lnTo>
                                  <a:pt x="1976437" y="0"/>
                                </a:lnTo>
                                <a:lnTo>
                                  <a:pt x="1980857" y="0"/>
                                </a:lnTo>
                                <a:lnTo>
                                  <a:pt x="1985110" y="845"/>
                                </a:lnTo>
                                <a:lnTo>
                                  <a:pt x="1989195" y="2537"/>
                                </a:lnTo>
                                <a:lnTo>
                                  <a:pt x="1993279" y="4228"/>
                                </a:lnTo>
                                <a:lnTo>
                                  <a:pt x="1996884" y="6637"/>
                                </a:lnTo>
                                <a:lnTo>
                                  <a:pt x="2000010" y="9763"/>
                                </a:lnTo>
                                <a:lnTo>
                                  <a:pt x="2003136" y="12889"/>
                                </a:lnTo>
                                <a:lnTo>
                                  <a:pt x="2009775" y="33337"/>
                                </a:lnTo>
                                <a:lnTo>
                                  <a:pt x="2009775" y="1852612"/>
                                </a:lnTo>
                                <a:lnTo>
                                  <a:pt x="2009774" y="1857032"/>
                                </a:lnTo>
                                <a:lnTo>
                                  <a:pt x="2008928" y="1861284"/>
                                </a:lnTo>
                                <a:lnTo>
                                  <a:pt x="2007237" y="1865368"/>
                                </a:lnTo>
                                <a:lnTo>
                                  <a:pt x="2005545" y="1869452"/>
                                </a:lnTo>
                                <a:lnTo>
                                  <a:pt x="1976437" y="1885949"/>
                                </a:lnTo>
                                <a:lnTo>
                                  <a:pt x="33338" y="1885949"/>
                                </a:lnTo>
                                <a:lnTo>
                                  <a:pt x="2537" y="1865368"/>
                                </a:lnTo>
                                <a:lnTo>
                                  <a:pt x="845" y="1861284"/>
                                </a:lnTo>
                                <a:lnTo>
                                  <a:pt x="0" y="1857032"/>
                                </a:lnTo>
                                <a:lnTo>
                                  <a:pt x="0" y="18526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1045" cstate="print"/>
                          <a:stretch>
                            <a:fillRect/>
                          </a:stretch>
                        </pic:blipFill>
                        <pic:spPr>
                          <a:xfrm>
                            <a:off x="532130" y="247650"/>
                            <a:ext cx="975360" cy="1019175"/>
                          </a:xfrm>
                          <a:prstGeom prst="rect">
                            <a:avLst/>
                          </a:prstGeom>
                        </pic:spPr>
                      </pic:pic>
                      <wps:wsp>
                        <wps:cNvPr id="269" name="Textbox 269"/>
                        <wps:cNvSpPr txBox="1"/>
                        <wps:spPr>
                          <a:xfrm>
                            <a:off x="0" y="0"/>
                            <a:ext cx="2019300" cy="1895475"/>
                          </a:xfrm>
                          <a:prstGeom prst="rect">
                            <a:avLst/>
                          </a:prstGeom>
                        </wps:spPr>
                        <wps:txbx>
                          <w:txbxContent>
                            <w:p w14:paraId="172C2ED3" w14:textId="77777777" w:rsidR="001E615D" w:rsidRDefault="001E615D">
                              <w:pPr>
                                <w:rPr>
                                  <w:sz w:val="21"/>
                                </w:rPr>
                              </w:pPr>
                            </w:p>
                            <w:p w14:paraId="150D0835" w14:textId="77777777" w:rsidR="001E615D" w:rsidRDefault="001E615D">
                              <w:pPr>
                                <w:rPr>
                                  <w:sz w:val="21"/>
                                </w:rPr>
                              </w:pPr>
                            </w:p>
                            <w:p w14:paraId="30008B88" w14:textId="77777777" w:rsidR="001E615D" w:rsidRDefault="001E615D">
                              <w:pPr>
                                <w:rPr>
                                  <w:sz w:val="21"/>
                                </w:rPr>
                              </w:pPr>
                            </w:p>
                            <w:p w14:paraId="1FF5B5AD" w14:textId="77777777" w:rsidR="001E615D" w:rsidRDefault="001E615D">
                              <w:pPr>
                                <w:rPr>
                                  <w:sz w:val="21"/>
                                </w:rPr>
                              </w:pPr>
                            </w:p>
                            <w:p w14:paraId="30477C73" w14:textId="77777777" w:rsidR="001E615D" w:rsidRDefault="001E615D">
                              <w:pPr>
                                <w:rPr>
                                  <w:sz w:val="21"/>
                                </w:rPr>
                              </w:pPr>
                            </w:p>
                            <w:p w14:paraId="417E1002" w14:textId="77777777" w:rsidR="001E615D" w:rsidRDefault="001E615D">
                              <w:pPr>
                                <w:rPr>
                                  <w:sz w:val="21"/>
                                </w:rPr>
                              </w:pPr>
                            </w:p>
                            <w:p w14:paraId="1C38FA77" w14:textId="77777777" w:rsidR="001E615D" w:rsidRDefault="001E615D">
                              <w:pPr>
                                <w:rPr>
                                  <w:sz w:val="21"/>
                                </w:rPr>
                              </w:pPr>
                            </w:p>
                            <w:p w14:paraId="50ED639F" w14:textId="77777777" w:rsidR="001E615D" w:rsidRDefault="001E615D">
                              <w:pPr>
                                <w:spacing w:before="241"/>
                                <w:rPr>
                                  <w:sz w:val="21"/>
                                </w:rPr>
                              </w:pPr>
                            </w:p>
                            <w:p w14:paraId="3E13B409" w14:textId="77777777" w:rsidR="001E615D" w:rsidRDefault="001E615D">
                              <w:pPr>
                                <w:ind w:left="998"/>
                                <w:rPr>
                                  <w:sz w:val="21"/>
                                </w:rPr>
                              </w:pPr>
                              <w:r>
                                <w:rPr>
                                  <w:spacing w:val="-5"/>
                                  <w:sz w:val="21"/>
                                </w:rPr>
                                <w:t>ATHA</w:t>
                              </w:r>
                              <w:r>
                                <w:rPr>
                                  <w:spacing w:val="-10"/>
                                  <w:sz w:val="21"/>
                                </w:rPr>
                                <w:t xml:space="preserve"> </w:t>
                              </w:r>
                              <w:r>
                                <w:rPr>
                                  <w:spacing w:val="-2"/>
                                  <w:sz w:val="21"/>
                                </w:rPr>
                                <w:t>Group</w:t>
                              </w:r>
                            </w:p>
                          </w:txbxContent>
                        </wps:txbx>
                        <wps:bodyPr wrap="square" lIns="0" tIns="0" rIns="0" bIns="0" rtlCol="0">
                          <a:noAutofit/>
                        </wps:bodyPr>
                      </wps:wsp>
                    </wpg:wgp>
                  </a:graphicData>
                </a:graphic>
              </wp:inline>
            </w:drawing>
          </mc:Choice>
          <mc:Fallback>
            <w:pict>
              <v:group w14:anchorId="6C16DF76" id="Group 266" o:spid="_x0000_s1202" style="width:159pt;height:149.25pt;mso-position-horizontal-relative:char;mso-position-vertical-relative:line" coordsize="2019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">
                <v:shape id="Graphic 267" o:spid="_x0000_s1203" style="position:absolute;left:47;top:47;width:20098;height:18860;visibility:visible;mso-wrap-style:square;v-text-anchor:top" coordsize="2009775,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" path="m,1852612l,33337,,28916,845,24663,2537,20579,4228,16494,6637,12889,9764,9763,12890,6637,16495,4228,20579,2537,24663,845,28916,r4422,l1976437,r4420,l1985110,845r4085,1692l1993279,4228r3605,2409l2000010,9763r3126,3126l2009775,33337r,1819275l2009774,1857032r-846,4252l2007237,1865368r-1692,4084l1976437,1885949r-1943099,l2537,1865368,845,1861284,,1857032r,-4420xe" filled="f" strokecolor="#ddd" strokeweight=".26456mm">
                  <v:path arrowok="t"/>
                </v:shape>
                <v:shape id="Image 268" o:spid="_x0000_s1204" type="#_x0000_t75" style="position:absolute;left:5321;top:2476;width:9753;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">
                  <v:imagedata r:id="rId1046" o:title=""/>
                </v:shape>
                <v:shape id="Textbox 269" o:spid="_x0000_s1205" type="#_x0000_t202" style="position:absolute;width:20193;height:1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172C2ED3" w14:textId="77777777" w:rsidR="001E615D" w:rsidRDefault="001E615D">
                        <w:pPr>
                          <w:rPr>
                            <w:sz w:val="21"/>
                          </w:rPr>
                        </w:pPr>
                      </w:p>
                      <w:p w14:paraId="150D0835" w14:textId="77777777" w:rsidR="001E615D" w:rsidRDefault="001E615D">
                        <w:pPr>
                          <w:rPr>
                            <w:sz w:val="21"/>
                          </w:rPr>
                        </w:pPr>
                      </w:p>
                      <w:p w14:paraId="30008B88" w14:textId="77777777" w:rsidR="001E615D" w:rsidRDefault="001E615D">
                        <w:pPr>
                          <w:rPr>
                            <w:sz w:val="21"/>
                          </w:rPr>
                        </w:pPr>
                      </w:p>
                      <w:p w14:paraId="1FF5B5AD" w14:textId="77777777" w:rsidR="001E615D" w:rsidRDefault="001E615D">
                        <w:pPr>
                          <w:rPr>
                            <w:sz w:val="21"/>
                          </w:rPr>
                        </w:pPr>
                      </w:p>
                      <w:p w14:paraId="30477C73" w14:textId="77777777" w:rsidR="001E615D" w:rsidRDefault="001E615D">
                        <w:pPr>
                          <w:rPr>
                            <w:sz w:val="21"/>
                          </w:rPr>
                        </w:pPr>
                      </w:p>
                      <w:p w14:paraId="417E1002" w14:textId="77777777" w:rsidR="001E615D" w:rsidRDefault="001E615D">
                        <w:pPr>
                          <w:rPr>
                            <w:sz w:val="21"/>
                          </w:rPr>
                        </w:pPr>
                      </w:p>
                      <w:p w14:paraId="1C38FA77" w14:textId="77777777" w:rsidR="001E615D" w:rsidRDefault="001E615D">
                        <w:pPr>
                          <w:rPr>
                            <w:sz w:val="21"/>
                          </w:rPr>
                        </w:pPr>
                      </w:p>
                      <w:p w14:paraId="50ED639F" w14:textId="77777777" w:rsidR="001E615D" w:rsidRDefault="001E615D">
                        <w:pPr>
                          <w:spacing w:before="241"/>
                          <w:rPr>
                            <w:sz w:val="21"/>
                          </w:rPr>
                        </w:pPr>
                      </w:p>
                      <w:p w14:paraId="3E13B409" w14:textId="77777777" w:rsidR="001E615D" w:rsidRDefault="001E615D">
                        <w:pPr>
                          <w:ind w:left="998"/>
                          <w:rPr>
                            <w:sz w:val="21"/>
                          </w:rPr>
                        </w:pPr>
                        <w:r>
                          <w:rPr>
                            <w:spacing w:val="-5"/>
                            <w:sz w:val="21"/>
                          </w:rPr>
                          <w:t>ATHA</w:t>
                        </w:r>
                        <w:r>
                          <w:rPr>
                            <w:spacing w:val="-10"/>
                            <w:sz w:val="21"/>
                          </w:rPr>
                          <w:t xml:space="preserve"> </w:t>
                        </w:r>
                        <w:r>
                          <w:rPr>
                            <w:spacing w:val="-2"/>
                            <w:sz w:val="21"/>
                          </w:rPr>
                          <w:t>Group</w:t>
                        </w:r>
                      </w:p>
                    </w:txbxContent>
                  </v:textbox>
                </v:shape>
                <w10:anchorlock/>
              </v:group>
            </w:pict>
          </mc:Fallback>
        </mc:AlternateContent>
      </w:r>
      <w:r>
        <w:rPr>
          <w:sz w:val="20"/>
        </w:rPr>
        <w:tab/>
      </w:r>
      <w:r>
        <w:rPr>
          <w:noProof/>
          <w:sz w:val="20"/>
          <w:lang w:val="en-IN" w:eastAsia="en-IN"/>
        </w:rPr>
        <mc:AlternateContent>
          <mc:Choice Requires="wpg">
            <w:drawing>
              <wp:inline distT="0" distB="0" distL="0" distR="0" wp14:anchorId="222F2C16" wp14:editId="06BB1A44">
                <wp:extent cx="2028825" cy="1895475"/>
                <wp:effectExtent l="9525" t="0" r="0" b="9525"/>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8825" cy="1895475"/>
                          <a:chOff x="0" y="0"/>
                          <a:chExt cx="2028825" cy="1895475"/>
                        </a:xfrm>
                      </wpg:grpSpPr>
                      <wps:wsp>
                        <wps:cNvPr id="271" name="Graphic 271"/>
                        <wps:cNvSpPr/>
                        <wps:spPr>
                          <a:xfrm>
                            <a:off x="4762" y="4762"/>
                            <a:ext cx="2019300" cy="1885950"/>
                          </a:xfrm>
                          <a:custGeom>
                            <a:avLst/>
                            <a:gdLst/>
                            <a:ahLst/>
                            <a:cxnLst/>
                            <a:rect l="l" t="t" r="r" b="b"/>
                            <a:pathLst>
                              <a:path w="2019300" h="1885950">
                                <a:moveTo>
                                  <a:pt x="0" y="1852612"/>
                                </a:moveTo>
                                <a:lnTo>
                                  <a:pt x="0" y="33337"/>
                                </a:lnTo>
                                <a:lnTo>
                                  <a:pt x="0" y="28916"/>
                                </a:lnTo>
                                <a:lnTo>
                                  <a:pt x="845" y="24663"/>
                                </a:lnTo>
                                <a:lnTo>
                                  <a:pt x="2537" y="20579"/>
                                </a:lnTo>
                                <a:lnTo>
                                  <a:pt x="4228" y="16494"/>
                                </a:lnTo>
                                <a:lnTo>
                                  <a:pt x="6637" y="12889"/>
                                </a:lnTo>
                                <a:lnTo>
                                  <a:pt x="9764" y="9763"/>
                                </a:lnTo>
                                <a:lnTo>
                                  <a:pt x="12890" y="6637"/>
                                </a:lnTo>
                                <a:lnTo>
                                  <a:pt x="16495" y="4228"/>
                                </a:lnTo>
                                <a:lnTo>
                                  <a:pt x="20579" y="2537"/>
                                </a:lnTo>
                                <a:lnTo>
                                  <a:pt x="24663" y="845"/>
                                </a:lnTo>
                                <a:lnTo>
                                  <a:pt x="28916" y="0"/>
                                </a:lnTo>
                                <a:lnTo>
                                  <a:pt x="33338" y="0"/>
                                </a:lnTo>
                                <a:lnTo>
                                  <a:pt x="1985962" y="0"/>
                                </a:lnTo>
                                <a:lnTo>
                                  <a:pt x="1990382" y="0"/>
                                </a:lnTo>
                                <a:lnTo>
                                  <a:pt x="1994634" y="845"/>
                                </a:lnTo>
                                <a:lnTo>
                                  <a:pt x="2019300" y="33337"/>
                                </a:lnTo>
                                <a:lnTo>
                                  <a:pt x="2019300" y="1852612"/>
                                </a:lnTo>
                                <a:lnTo>
                                  <a:pt x="2019299" y="1857032"/>
                                </a:lnTo>
                                <a:lnTo>
                                  <a:pt x="2018452" y="1861284"/>
                                </a:lnTo>
                                <a:lnTo>
                                  <a:pt x="2016761" y="1865368"/>
                                </a:lnTo>
                                <a:lnTo>
                                  <a:pt x="2015069" y="1869452"/>
                                </a:lnTo>
                                <a:lnTo>
                                  <a:pt x="1998719" y="1883411"/>
                                </a:lnTo>
                                <a:lnTo>
                                  <a:pt x="1994634" y="1885103"/>
                                </a:lnTo>
                                <a:lnTo>
                                  <a:pt x="1990382" y="1885949"/>
                                </a:lnTo>
                                <a:lnTo>
                                  <a:pt x="1985962" y="1885949"/>
                                </a:lnTo>
                                <a:lnTo>
                                  <a:pt x="33338" y="1885949"/>
                                </a:lnTo>
                                <a:lnTo>
                                  <a:pt x="2537" y="1865368"/>
                                </a:lnTo>
                                <a:lnTo>
                                  <a:pt x="845" y="1861284"/>
                                </a:lnTo>
                                <a:lnTo>
                                  <a:pt x="0" y="1857032"/>
                                </a:lnTo>
                                <a:lnTo>
                                  <a:pt x="0" y="18526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1047" cstate="print"/>
                          <a:stretch>
                            <a:fillRect/>
                          </a:stretch>
                        </pic:blipFill>
                        <pic:spPr>
                          <a:xfrm>
                            <a:off x="288544" y="614553"/>
                            <a:ext cx="1472183" cy="285369"/>
                          </a:xfrm>
                          <a:prstGeom prst="rect">
                            <a:avLst/>
                          </a:prstGeom>
                        </pic:spPr>
                      </pic:pic>
                      <wps:wsp>
                        <wps:cNvPr id="273" name="Textbox 273"/>
                        <wps:cNvSpPr txBox="1"/>
                        <wps:spPr>
                          <a:xfrm>
                            <a:off x="0" y="0"/>
                            <a:ext cx="2028825" cy="1895475"/>
                          </a:xfrm>
                          <a:prstGeom prst="rect">
                            <a:avLst/>
                          </a:prstGeom>
                        </wps:spPr>
                        <wps:txbx>
                          <w:txbxContent>
                            <w:p w14:paraId="2155B144" w14:textId="77777777" w:rsidR="001E615D" w:rsidRDefault="001E615D">
                              <w:pPr>
                                <w:rPr>
                                  <w:sz w:val="21"/>
                                </w:rPr>
                              </w:pPr>
                            </w:p>
                            <w:p w14:paraId="6F7E4C60" w14:textId="77777777" w:rsidR="001E615D" w:rsidRDefault="001E615D">
                              <w:pPr>
                                <w:rPr>
                                  <w:sz w:val="21"/>
                                </w:rPr>
                              </w:pPr>
                            </w:p>
                            <w:p w14:paraId="5B44F470" w14:textId="77777777" w:rsidR="001E615D" w:rsidRDefault="001E615D">
                              <w:pPr>
                                <w:rPr>
                                  <w:sz w:val="21"/>
                                </w:rPr>
                              </w:pPr>
                            </w:p>
                            <w:p w14:paraId="7F624660" w14:textId="77777777" w:rsidR="001E615D" w:rsidRDefault="001E615D">
                              <w:pPr>
                                <w:rPr>
                                  <w:sz w:val="21"/>
                                </w:rPr>
                              </w:pPr>
                            </w:p>
                            <w:p w14:paraId="7832BAF8" w14:textId="77777777" w:rsidR="001E615D" w:rsidRDefault="001E615D">
                              <w:pPr>
                                <w:rPr>
                                  <w:sz w:val="21"/>
                                </w:rPr>
                              </w:pPr>
                            </w:p>
                            <w:p w14:paraId="4D3BC417" w14:textId="77777777" w:rsidR="001E615D" w:rsidRDefault="001E615D">
                              <w:pPr>
                                <w:rPr>
                                  <w:sz w:val="21"/>
                                </w:rPr>
                              </w:pPr>
                            </w:p>
                            <w:p w14:paraId="08DE73E9" w14:textId="77777777" w:rsidR="001E615D" w:rsidRDefault="001E615D">
                              <w:pPr>
                                <w:rPr>
                                  <w:sz w:val="21"/>
                                </w:rPr>
                              </w:pPr>
                            </w:p>
                            <w:p w14:paraId="5911650B" w14:textId="77777777" w:rsidR="001E615D" w:rsidRDefault="001E615D">
                              <w:pPr>
                                <w:spacing w:before="241"/>
                                <w:rPr>
                                  <w:sz w:val="21"/>
                                </w:rPr>
                              </w:pPr>
                            </w:p>
                            <w:p w14:paraId="0B5E4811" w14:textId="77777777" w:rsidR="001E615D" w:rsidRDefault="001E615D">
                              <w:pPr>
                                <w:ind w:left="1062"/>
                                <w:rPr>
                                  <w:sz w:val="21"/>
                                </w:rPr>
                              </w:pPr>
                              <w:proofErr w:type="spellStart"/>
                              <w:r>
                                <w:rPr>
                                  <w:spacing w:val="-2"/>
                                  <w:sz w:val="21"/>
                                </w:rPr>
                                <w:t>SunilHitech</w:t>
                              </w:r>
                              <w:proofErr w:type="spellEnd"/>
                            </w:p>
                          </w:txbxContent>
                        </wps:txbx>
                        <wps:bodyPr wrap="square" lIns="0" tIns="0" rIns="0" bIns="0" rtlCol="0">
                          <a:noAutofit/>
                        </wps:bodyPr>
                      </wps:wsp>
                    </wpg:wgp>
                  </a:graphicData>
                </a:graphic>
              </wp:inline>
            </w:drawing>
          </mc:Choice>
          <mc:Fallback>
            <w:pict>
              <v:group w14:anchorId="222F2C16" id="Group 270" o:spid="_x0000_s1206" style="width:159.75pt;height:149.25pt;mso-position-horizontal-relative:char;mso-position-vertical-relative:line" coordsize="20288,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">
                <v:shape id="Graphic 271" o:spid="_x0000_s1207" style="position:absolute;left:47;top:47;width:20193;height:18860;visibility:visible;mso-wrap-style:square;v-text-anchor:top" coordsize="2019300,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" path="m,1852612l,33337,,28916,845,24663,2537,20579,4228,16494,6637,12889,9764,9763,12890,6637,16495,4228,20579,2537,24663,845,28916,r4422,l1985962,r4420,l1994634,845r24666,32492l2019300,1852612r-1,4420l2018452,1861284r-1691,4084l2015069,1869452r-16350,13959l1994634,1885103r-4252,846l1985962,1885949r-1952624,l2537,1865368,845,1861284,,1857032r,-4420xe" filled="f" strokecolor="#ddd" strokeweight=".26456mm">
                  <v:path arrowok="t"/>
                </v:shape>
                <v:shape id="Image 272" o:spid="_x0000_s1208" type="#_x0000_t75" style="position:absolute;left:2885;top:6145;width:14722;height: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">
                  <v:imagedata r:id="rId1048" o:title=""/>
                </v:shape>
                <v:shape id="Textbox 273" o:spid="_x0000_s1209" type="#_x0000_t202" style="position:absolute;width:20288;height:1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14:paraId="2155B144" w14:textId="77777777" w:rsidR="001E615D" w:rsidRDefault="001E615D">
                        <w:pPr>
                          <w:rPr>
                            <w:sz w:val="21"/>
                          </w:rPr>
                        </w:pPr>
                      </w:p>
                      <w:p w14:paraId="6F7E4C60" w14:textId="77777777" w:rsidR="001E615D" w:rsidRDefault="001E615D">
                        <w:pPr>
                          <w:rPr>
                            <w:sz w:val="21"/>
                          </w:rPr>
                        </w:pPr>
                      </w:p>
                      <w:p w14:paraId="5B44F470" w14:textId="77777777" w:rsidR="001E615D" w:rsidRDefault="001E615D">
                        <w:pPr>
                          <w:rPr>
                            <w:sz w:val="21"/>
                          </w:rPr>
                        </w:pPr>
                      </w:p>
                      <w:p w14:paraId="7F624660" w14:textId="77777777" w:rsidR="001E615D" w:rsidRDefault="001E615D">
                        <w:pPr>
                          <w:rPr>
                            <w:sz w:val="21"/>
                          </w:rPr>
                        </w:pPr>
                      </w:p>
                      <w:p w14:paraId="7832BAF8" w14:textId="77777777" w:rsidR="001E615D" w:rsidRDefault="001E615D">
                        <w:pPr>
                          <w:rPr>
                            <w:sz w:val="21"/>
                          </w:rPr>
                        </w:pPr>
                      </w:p>
                      <w:p w14:paraId="4D3BC417" w14:textId="77777777" w:rsidR="001E615D" w:rsidRDefault="001E615D">
                        <w:pPr>
                          <w:rPr>
                            <w:sz w:val="21"/>
                          </w:rPr>
                        </w:pPr>
                      </w:p>
                      <w:p w14:paraId="08DE73E9" w14:textId="77777777" w:rsidR="001E615D" w:rsidRDefault="001E615D">
                        <w:pPr>
                          <w:rPr>
                            <w:sz w:val="21"/>
                          </w:rPr>
                        </w:pPr>
                      </w:p>
                      <w:p w14:paraId="5911650B" w14:textId="77777777" w:rsidR="001E615D" w:rsidRDefault="001E615D">
                        <w:pPr>
                          <w:spacing w:before="241"/>
                          <w:rPr>
                            <w:sz w:val="21"/>
                          </w:rPr>
                        </w:pPr>
                      </w:p>
                      <w:p w14:paraId="0B5E4811" w14:textId="77777777" w:rsidR="001E615D" w:rsidRDefault="001E615D">
                        <w:pPr>
                          <w:ind w:left="1062"/>
                          <w:rPr>
                            <w:sz w:val="21"/>
                          </w:rPr>
                        </w:pPr>
                        <w:proofErr w:type="spellStart"/>
                        <w:r>
                          <w:rPr>
                            <w:spacing w:val="-2"/>
                            <w:sz w:val="21"/>
                          </w:rPr>
                          <w:t>SunilHitech</w:t>
                        </w:r>
                        <w:proofErr w:type="spellEnd"/>
                      </w:p>
                    </w:txbxContent>
                  </v:textbox>
                </v:shape>
                <w10:anchorlock/>
              </v:group>
            </w:pict>
          </mc:Fallback>
        </mc:AlternateContent>
      </w:r>
    </w:p>
    <w:p w14:paraId="507C672F" w14:textId="77777777" w:rsidR="00590F9E" w:rsidRDefault="00745046">
      <w:pPr>
        <w:pStyle w:val="BodyText"/>
        <w:spacing w:before="16"/>
        <w:rPr>
          <w:sz w:val="20"/>
        </w:rPr>
      </w:pPr>
      <w:r>
        <w:rPr>
          <w:noProof/>
          <w:sz w:val="20"/>
          <w:lang w:val="en-IN" w:eastAsia="en-IN"/>
        </w:rPr>
        <mc:AlternateContent>
          <mc:Choice Requires="wpg">
            <w:drawing>
              <wp:anchor distT="0" distB="0" distL="0" distR="0" simplePos="0" relativeHeight="487646720" behindDoc="1" locked="0" layoutInCell="1" allowOverlap="1" wp14:anchorId="52EB671D" wp14:editId="2BDF9728">
                <wp:simplePos x="0" y="0"/>
                <wp:positionH relativeFrom="page">
                  <wp:posOffset>876299</wp:posOffset>
                </wp:positionH>
                <wp:positionV relativeFrom="paragraph">
                  <wp:posOffset>171958</wp:posOffset>
                </wp:positionV>
                <wp:extent cx="2019300" cy="1895475"/>
                <wp:effectExtent l="0" t="0" r="0" b="0"/>
                <wp:wrapTopAndBottom/>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9300" cy="1895475"/>
                          <a:chOff x="0" y="0"/>
                          <a:chExt cx="2019300" cy="1895475"/>
                        </a:xfrm>
                      </wpg:grpSpPr>
                      <wps:wsp>
                        <wps:cNvPr id="275" name="Graphic 275"/>
                        <wps:cNvSpPr/>
                        <wps:spPr>
                          <a:xfrm>
                            <a:off x="4762" y="4762"/>
                            <a:ext cx="2009775" cy="1885950"/>
                          </a:xfrm>
                          <a:custGeom>
                            <a:avLst/>
                            <a:gdLst/>
                            <a:ahLst/>
                            <a:cxnLst/>
                            <a:rect l="l" t="t" r="r" b="b"/>
                            <a:pathLst>
                              <a:path w="2009775" h="1885950">
                                <a:moveTo>
                                  <a:pt x="0" y="1852612"/>
                                </a:moveTo>
                                <a:lnTo>
                                  <a:pt x="0" y="33337"/>
                                </a:lnTo>
                                <a:lnTo>
                                  <a:pt x="0" y="28916"/>
                                </a:lnTo>
                                <a:lnTo>
                                  <a:pt x="845" y="24662"/>
                                </a:lnTo>
                                <a:lnTo>
                                  <a:pt x="2537" y="20578"/>
                                </a:lnTo>
                                <a:lnTo>
                                  <a:pt x="4229" y="16494"/>
                                </a:lnTo>
                                <a:lnTo>
                                  <a:pt x="6638" y="12889"/>
                                </a:lnTo>
                                <a:lnTo>
                                  <a:pt x="9764" y="9763"/>
                                </a:lnTo>
                                <a:lnTo>
                                  <a:pt x="12890" y="6637"/>
                                </a:lnTo>
                                <a:lnTo>
                                  <a:pt x="16495" y="4228"/>
                                </a:lnTo>
                                <a:lnTo>
                                  <a:pt x="20579" y="2537"/>
                                </a:lnTo>
                                <a:lnTo>
                                  <a:pt x="24664" y="845"/>
                                </a:lnTo>
                                <a:lnTo>
                                  <a:pt x="28916" y="0"/>
                                </a:lnTo>
                                <a:lnTo>
                                  <a:pt x="33337" y="0"/>
                                </a:lnTo>
                                <a:lnTo>
                                  <a:pt x="1976437" y="0"/>
                                </a:lnTo>
                                <a:lnTo>
                                  <a:pt x="1980858" y="0"/>
                                </a:lnTo>
                                <a:lnTo>
                                  <a:pt x="1985110" y="845"/>
                                </a:lnTo>
                                <a:lnTo>
                                  <a:pt x="1989195" y="2537"/>
                                </a:lnTo>
                                <a:lnTo>
                                  <a:pt x="1993279" y="4228"/>
                                </a:lnTo>
                                <a:lnTo>
                                  <a:pt x="1996884" y="6637"/>
                                </a:lnTo>
                                <a:lnTo>
                                  <a:pt x="2000010" y="9763"/>
                                </a:lnTo>
                                <a:lnTo>
                                  <a:pt x="2003136" y="12889"/>
                                </a:lnTo>
                                <a:lnTo>
                                  <a:pt x="2005545" y="16494"/>
                                </a:lnTo>
                                <a:lnTo>
                                  <a:pt x="2007236" y="20578"/>
                                </a:lnTo>
                                <a:lnTo>
                                  <a:pt x="2008929" y="24662"/>
                                </a:lnTo>
                                <a:lnTo>
                                  <a:pt x="2009774" y="28916"/>
                                </a:lnTo>
                                <a:lnTo>
                                  <a:pt x="2009774" y="33337"/>
                                </a:lnTo>
                                <a:lnTo>
                                  <a:pt x="2009774" y="1852612"/>
                                </a:lnTo>
                                <a:lnTo>
                                  <a:pt x="2009774" y="1857031"/>
                                </a:lnTo>
                                <a:lnTo>
                                  <a:pt x="2008929" y="1861283"/>
                                </a:lnTo>
                                <a:lnTo>
                                  <a:pt x="2007236" y="1865368"/>
                                </a:lnTo>
                                <a:lnTo>
                                  <a:pt x="2005545" y="1869453"/>
                                </a:lnTo>
                                <a:lnTo>
                                  <a:pt x="1976437" y="1885949"/>
                                </a:lnTo>
                                <a:lnTo>
                                  <a:pt x="33337" y="1885949"/>
                                </a:lnTo>
                                <a:lnTo>
                                  <a:pt x="2537" y="1865368"/>
                                </a:lnTo>
                                <a:lnTo>
                                  <a:pt x="845" y="1861283"/>
                                </a:lnTo>
                                <a:lnTo>
                                  <a:pt x="0" y="1857031"/>
                                </a:lnTo>
                                <a:lnTo>
                                  <a:pt x="0" y="18526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1049" cstate="print"/>
                          <a:stretch>
                            <a:fillRect/>
                          </a:stretch>
                        </pic:blipFill>
                        <pic:spPr>
                          <a:xfrm>
                            <a:off x="247650" y="247650"/>
                            <a:ext cx="1524000" cy="1019175"/>
                          </a:xfrm>
                          <a:prstGeom prst="rect">
                            <a:avLst/>
                          </a:prstGeom>
                        </pic:spPr>
                      </pic:pic>
                      <wps:wsp>
                        <wps:cNvPr id="277" name="Textbox 277"/>
                        <wps:cNvSpPr txBox="1"/>
                        <wps:spPr>
                          <a:xfrm>
                            <a:off x="773757" y="1384232"/>
                            <a:ext cx="480059" cy="149225"/>
                          </a:xfrm>
                          <a:prstGeom prst="rect">
                            <a:avLst/>
                          </a:prstGeom>
                        </wps:spPr>
                        <wps:txbx>
                          <w:txbxContent>
                            <w:p w14:paraId="73C51D00" w14:textId="77777777" w:rsidR="001E615D" w:rsidRDefault="001E615D">
                              <w:pPr>
                                <w:spacing w:line="235" w:lineRule="exact"/>
                                <w:rPr>
                                  <w:sz w:val="21"/>
                                </w:rPr>
                              </w:pPr>
                              <w:r>
                                <w:rPr>
                                  <w:spacing w:val="-2"/>
                                  <w:sz w:val="21"/>
                                </w:rPr>
                                <w:t>Malpani</w:t>
                              </w:r>
                            </w:p>
                          </w:txbxContent>
                        </wps:txbx>
                        <wps:bodyPr wrap="square" lIns="0" tIns="0" rIns="0" bIns="0" rtlCol="0">
                          <a:noAutofit/>
                        </wps:bodyPr>
                      </wps:wsp>
                    </wpg:wgp>
                  </a:graphicData>
                </a:graphic>
              </wp:anchor>
            </w:drawing>
          </mc:Choice>
          <mc:Fallback>
            <w:pict>
              <v:group w14:anchorId="52EB671D" id="Group 274" o:spid="_x0000_s1210" style="position:absolute;margin-left:69pt;margin-top:13.55pt;width:159pt;height:149.25pt;z-index:-15669760;mso-wrap-distance-left:0;mso-wrap-distance-right:0;mso-position-horizontal-relative:page;mso-position-vertical-relative:text" coordsize="2019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">
                <v:shape id="Graphic 275" o:spid="_x0000_s1211" style="position:absolute;left:47;top:47;width:20098;height:18860;visibility:visible;mso-wrap-style:square;v-text-anchor:top" coordsize="2009775,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" path="m,1852612l,33337,,28916,845,24662,2537,20578,4229,16494,6638,12889,9764,9763,12890,6637,16495,4228,20579,2537,24664,845,28916,r4421,l1976437,r4421,l1985110,845r4085,1692l1993279,4228r3605,2409l2000010,9763r3126,3126l2005545,16494r1691,4084l2008929,24662r845,4254l2009774,33337r,1819275l2009774,1857031r-845,4252l2007236,1865368r-1691,4085l1976437,1885949r-1943100,l2537,1865368,845,1861283,,1857031r,-4419xe" filled="f" strokecolor="#ddd" strokeweight=".26456mm">
                  <v:path arrowok="t"/>
                </v:shape>
                <v:shape id="Image 276" o:spid="_x0000_s1212" type="#_x0000_t75" style="position:absolute;left:2476;top:2476;width:15240;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">
                  <v:imagedata r:id="rId1050" o:title=""/>
                </v:shape>
                <v:shape id="Textbox 277" o:spid="_x0000_s1213" type="#_x0000_t202" style="position:absolute;left:7737;top:13842;width:480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73C51D00" w14:textId="77777777" w:rsidR="001E615D" w:rsidRDefault="001E615D">
                        <w:pPr>
                          <w:spacing w:line="235" w:lineRule="exact"/>
                          <w:rPr>
                            <w:sz w:val="21"/>
                          </w:rPr>
                        </w:pPr>
                        <w:r>
                          <w:rPr>
                            <w:spacing w:val="-2"/>
                            <w:sz w:val="21"/>
                          </w:rPr>
                          <w:t>Malpani</w:t>
                        </w:r>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47232" behindDoc="1" locked="0" layoutInCell="1" allowOverlap="1" wp14:anchorId="3BB6A848" wp14:editId="6962A852">
                <wp:simplePos x="0" y="0"/>
                <wp:positionH relativeFrom="page">
                  <wp:posOffset>3181349</wp:posOffset>
                </wp:positionH>
                <wp:positionV relativeFrom="paragraph">
                  <wp:posOffset>171958</wp:posOffset>
                </wp:positionV>
                <wp:extent cx="2028825" cy="1895475"/>
                <wp:effectExtent l="0" t="0" r="0" b="0"/>
                <wp:wrapTopAndBottom/>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8825" cy="1895475"/>
                          <a:chOff x="0" y="0"/>
                          <a:chExt cx="2028825" cy="1895475"/>
                        </a:xfrm>
                      </wpg:grpSpPr>
                      <wps:wsp>
                        <wps:cNvPr id="279" name="Graphic 279"/>
                        <wps:cNvSpPr/>
                        <wps:spPr>
                          <a:xfrm>
                            <a:off x="4762" y="4762"/>
                            <a:ext cx="2019300" cy="1885950"/>
                          </a:xfrm>
                          <a:custGeom>
                            <a:avLst/>
                            <a:gdLst/>
                            <a:ahLst/>
                            <a:cxnLst/>
                            <a:rect l="l" t="t" r="r" b="b"/>
                            <a:pathLst>
                              <a:path w="2019300" h="1885950">
                                <a:moveTo>
                                  <a:pt x="0" y="1852612"/>
                                </a:moveTo>
                                <a:lnTo>
                                  <a:pt x="0" y="33337"/>
                                </a:lnTo>
                                <a:lnTo>
                                  <a:pt x="0" y="28916"/>
                                </a:lnTo>
                                <a:lnTo>
                                  <a:pt x="845" y="24662"/>
                                </a:lnTo>
                                <a:lnTo>
                                  <a:pt x="2537" y="20578"/>
                                </a:lnTo>
                                <a:lnTo>
                                  <a:pt x="4229" y="16494"/>
                                </a:lnTo>
                                <a:lnTo>
                                  <a:pt x="6638" y="12889"/>
                                </a:lnTo>
                                <a:lnTo>
                                  <a:pt x="9764" y="9763"/>
                                </a:lnTo>
                                <a:lnTo>
                                  <a:pt x="12890" y="6637"/>
                                </a:lnTo>
                                <a:lnTo>
                                  <a:pt x="16495" y="4228"/>
                                </a:lnTo>
                                <a:lnTo>
                                  <a:pt x="20579" y="2537"/>
                                </a:lnTo>
                                <a:lnTo>
                                  <a:pt x="24664" y="845"/>
                                </a:lnTo>
                                <a:lnTo>
                                  <a:pt x="28916" y="0"/>
                                </a:lnTo>
                                <a:lnTo>
                                  <a:pt x="33337" y="0"/>
                                </a:lnTo>
                                <a:lnTo>
                                  <a:pt x="1985962" y="0"/>
                                </a:lnTo>
                                <a:lnTo>
                                  <a:pt x="1990383" y="0"/>
                                </a:lnTo>
                                <a:lnTo>
                                  <a:pt x="1994635" y="845"/>
                                </a:lnTo>
                                <a:lnTo>
                                  <a:pt x="1998720" y="2537"/>
                                </a:lnTo>
                                <a:lnTo>
                                  <a:pt x="2002804" y="4228"/>
                                </a:lnTo>
                                <a:lnTo>
                                  <a:pt x="2006409" y="6637"/>
                                </a:lnTo>
                                <a:lnTo>
                                  <a:pt x="2009535" y="9763"/>
                                </a:lnTo>
                                <a:lnTo>
                                  <a:pt x="2012661" y="12889"/>
                                </a:lnTo>
                                <a:lnTo>
                                  <a:pt x="2019300" y="33337"/>
                                </a:lnTo>
                                <a:lnTo>
                                  <a:pt x="2019300" y="1852612"/>
                                </a:lnTo>
                                <a:lnTo>
                                  <a:pt x="2019299" y="1857031"/>
                                </a:lnTo>
                                <a:lnTo>
                                  <a:pt x="2018453" y="1861283"/>
                                </a:lnTo>
                                <a:lnTo>
                                  <a:pt x="2016761" y="1865368"/>
                                </a:lnTo>
                                <a:lnTo>
                                  <a:pt x="2015070" y="1869453"/>
                                </a:lnTo>
                                <a:lnTo>
                                  <a:pt x="1985962" y="1885949"/>
                                </a:lnTo>
                                <a:lnTo>
                                  <a:pt x="33337" y="1885949"/>
                                </a:lnTo>
                                <a:lnTo>
                                  <a:pt x="2537" y="1865368"/>
                                </a:lnTo>
                                <a:lnTo>
                                  <a:pt x="845" y="1861283"/>
                                </a:lnTo>
                                <a:lnTo>
                                  <a:pt x="0" y="1857031"/>
                                </a:lnTo>
                                <a:lnTo>
                                  <a:pt x="0" y="18526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1051" cstate="print"/>
                          <a:stretch>
                            <a:fillRect/>
                          </a:stretch>
                        </pic:blipFill>
                        <pic:spPr>
                          <a:xfrm>
                            <a:off x="370332" y="247650"/>
                            <a:ext cx="1267713" cy="1019175"/>
                          </a:xfrm>
                          <a:prstGeom prst="rect">
                            <a:avLst/>
                          </a:prstGeom>
                        </pic:spPr>
                      </pic:pic>
                      <wps:wsp>
                        <wps:cNvPr id="281" name="Textbox 281"/>
                        <wps:cNvSpPr txBox="1"/>
                        <wps:spPr>
                          <a:xfrm>
                            <a:off x="715566" y="1384232"/>
                            <a:ext cx="605790" cy="149225"/>
                          </a:xfrm>
                          <a:prstGeom prst="rect">
                            <a:avLst/>
                          </a:prstGeom>
                        </wps:spPr>
                        <wps:txbx>
                          <w:txbxContent>
                            <w:p w14:paraId="6A6513F2" w14:textId="77777777" w:rsidR="001E615D" w:rsidRDefault="001E615D">
                              <w:pPr>
                                <w:spacing w:line="235" w:lineRule="exact"/>
                                <w:rPr>
                                  <w:sz w:val="21"/>
                                </w:rPr>
                              </w:pPr>
                              <w:r>
                                <w:rPr>
                                  <w:spacing w:val="-2"/>
                                  <w:sz w:val="21"/>
                                </w:rPr>
                                <w:t>Persistent</w:t>
                              </w:r>
                            </w:p>
                          </w:txbxContent>
                        </wps:txbx>
                        <wps:bodyPr wrap="square" lIns="0" tIns="0" rIns="0" bIns="0" rtlCol="0">
                          <a:noAutofit/>
                        </wps:bodyPr>
                      </wps:wsp>
                    </wpg:wgp>
                  </a:graphicData>
                </a:graphic>
              </wp:anchor>
            </w:drawing>
          </mc:Choice>
          <mc:Fallback>
            <w:pict>
              <v:group w14:anchorId="3BB6A848" id="Group 278" o:spid="_x0000_s1214" style="position:absolute;margin-left:250.5pt;margin-top:13.55pt;width:159.75pt;height:149.25pt;z-index:-15669248;mso-wrap-distance-left:0;mso-wrap-distance-right:0;mso-position-horizontal-relative:page;mso-position-vertical-relative:text" coordsize="20288,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">
                <v:shape id="Graphic 279" o:spid="_x0000_s1215" style="position:absolute;left:47;top:47;width:20193;height:18860;visibility:visible;mso-wrap-style:square;v-text-anchor:top" coordsize="2019300,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" path="m,1852612l,33337,,28916,845,24662,2537,20578,4229,16494,6638,12889,9764,9763,12890,6637,16495,4228,20579,2537,24664,845,28916,r4421,l1985962,r4421,l1994635,845r4085,1692l2002804,4228r3605,2409l2009535,9763r3126,3126l2019300,33337r,1819275l2019299,1857031r-846,4252l2016761,1865368r-1691,4085l1985962,1885949r-1952625,l2537,1865368,845,1861283,,1857031r,-4419xe" filled="f" strokecolor="#ddd" strokeweight=".26456mm">
                  <v:path arrowok="t"/>
                </v:shape>
                <v:shape id="Image 280" o:spid="_x0000_s1216" type="#_x0000_t75" style="position:absolute;left:3703;top:2476;width:12677;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">
                  <v:imagedata r:id="rId1052" o:title=""/>
                </v:shape>
                <v:shape id="Textbox 281" o:spid="_x0000_s1217" type="#_x0000_t202" style="position:absolute;left:7155;top:13842;width:605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6A6513F2" w14:textId="77777777" w:rsidR="001E615D" w:rsidRDefault="001E615D">
                        <w:pPr>
                          <w:spacing w:line="235" w:lineRule="exact"/>
                          <w:rPr>
                            <w:sz w:val="21"/>
                          </w:rPr>
                        </w:pPr>
                        <w:r>
                          <w:rPr>
                            <w:spacing w:val="-2"/>
                            <w:sz w:val="21"/>
                          </w:rPr>
                          <w:t>Persistent</w:t>
                        </w:r>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47744" behindDoc="1" locked="0" layoutInCell="1" allowOverlap="1" wp14:anchorId="08E04DA6" wp14:editId="200F9673">
                <wp:simplePos x="0" y="0"/>
                <wp:positionH relativeFrom="page">
                  <wp:posOffset>5495923</wp:posOffset>
                </wp:positionH>
                <wp:positionV relativeFrom="paragraph">
                  <wp:posOffset>171958</wp:posOffset>
                </wp:positionV>
                <wp:extent cx="2019300" cy="1895475"/>
                <wp:effectExtent l="0" t="0" r="0"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9300" cy="1895475"/>
                          <a:chOff x="0" y="0"/>
                          <a:chExt cx="2019300" cy="1895475"/>
                        </a:xfrm>
                      </wpg:grpSpPr>
                      <wps:wsp>
                        <wps:cNvPr id="283" name="Graphic 283"/>
                        <wps:cNvSpPr/>
                        <wps:spPr>
                          <a:xfrm>
                            <a:off x="4762" y="4762"/>
                            <a:ext cx="2009775" cy="1885950"/>
                          </a:xfrm>
                          <a:custGeom>
                            <a:avLst/>
                            <a:gdLst/>
                            <a:ahLst/>
                            <a:cxnLst/>
                            <a:rect l="l" t="t" r="r" b="b"/>
                            <a:pathLst>
                              <a:path w="2009775" h="1885950">
                                <a:moveTo>
                                  <a:pt x="0" y="1852612"/>
                                </a:moveTo>
                                <a:lnTo>
                                  <a:pt x="0" y="33337"/>
                                </a:lnTo>
                                <a:lnTo>
                                  <a:pt x="0" y="28916"/>
                                </a:lnTo>
                                <a:lnTo>
                                  <a:pt x="845" y="24662"/>
                                </a:lnTo>
                                <a:lnTo>
                                  <a:pt x="2537" y="20578"/>
                                </a:lnTo>
                                <a:lnTo>
                                  <a:pt x="4228" y="16494"/>
                                </a:lnTo>
                                <a:lnTo>
                                  <a:pt x="6637" y="12889"/>
                                </a:lnTo>
                                <a:lnTo>
                                  <a:pt x="9764" y="9763"/>
                                </a:lnTo>
                                <a:lnTo>
                                  <a:pt x="12890" y="6637"/>
                                </a:lnTo>
                                <a:lnTo>
                                  <a:pt x="16495" y="4228"/>
                                </a:lnTo>
                                <a:lnTo>
                                  <a:pt x="20579" y="2537"/>
                                </a:lnTo>
                                <a:lnTo>
                                  <a:pt x="24663" y="845"/>
                                </a:lnTo>
                                <a:lnTo>
                                  <a:pt x="28916" y="0"/>
                                </a:lnTo>
                                <a:lnTo>
                                  <a:pt x="33338" y="0"/>
                                </a:lnTo>
                                <a:lnTo>
                                  <a:pt x="1976437" y="0"/>
                                </a:lnTo>
                                <a:lnTo>
                                  <a:pt x="1980857" y="0"/>
                                </a:lnTo>
                                <a:lnTo>
                                  <a:pt x="1985110" y="845"/>
                                </a:lnTo>
                                <a:lnTo>
                                  <a:pt x="1989195" y="2537"/>
                                </a:lnTo>
                                <a:lnTo>
                                  <a:pt x="1993279" y="4228"/>
                                </a:lnTo>
                                <a:lnTo>
                                  <a:pt x="1996884" y="6637"/>
                                </a:lnTo>
                                <a:lnTo>
                                  <a:pt x="2000010" y="9763"/>
                                </a:lnTo>
                                <a:lnTo>
                                  <a:pt x="2003136" y="12889"/>
                                </a:lnTo>
                                <a:lnTo>
                                  <a:pt x="2009775" y="33337"/>
                                </a:lnTo>
                                <a:lnTo>
                                  <a:pt x="2009775" y="1852612"/>
                                </a:lnTo>
                                <a:lnTo>
                                  <a:pt x="2009774" y="1857031"/>
                                </a:lnTo>
                                <a:lnTo>
                                  <a:pt x="2008928" y="1861283"/>
                                </a:lnTo>
                                <a:lnTo>
                                  <a:pt x="2007237" y="1865368"/>
                                </a:lnTo>
                                <a:lnTo>
                                  <a:pt x="2005545" y="1869453"/>
                                </a:lnTo>
                                <a:lnTo>
                                  <a:pt x="1976437" y="1885949"/>
                                </a:lnTo>
                                <a:lnTo>
                                  <a:pt x="33338" y="1885949"/>
                                </a:lnTo>
                                <a:lnTo>
                                  <a:pt x="2537" y="1865368"/>
                                </a:lnTo>
                                <a:lnTo>
                                  <a:pt x="845" y="1861283"/>
                                </a:lnTo>
                                <a:lnTo>
                                  <a:pt x="0" y="1857031"/>
                                </a:lnTo>
                                <a:lnTo>
                                  <a:pt x="0" y="18526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84" name="Image 284"/>
                          <pic:cNvPicPr/>
                        </pic:nvPicPr>
                        <pic:blipFill>
                          <a:blip r:embed="rId1053" cstate="print"/>
                          <a:stretch>
                            <a:fillRect/>
                          </a:stretch>
                        </pic:blipFill>
                        <pic:spPr>
                          <a:xfrm>
                            <a:off x="247650" y="247650"/>
                            <a:ext cx="1524000" cy="1019175"/>
                          </a:xfrm>
                          <a:prstGeom prst="rect">
                            <a:avLst/>
                          </a:prstGeom>
                        </pic:spPr>
                      </pic:pic>
                      <wps:wsp>
                        <wps:cNvPr id="285" name="Textbox 285"/>
                        <wps:cNvSpPr txBox="1"/>
                        <wps:spPr>
                          <a:xfrm>
                            <a:off x="707083" y="1384232"/>
                            <a:ext cx="613410" cy="149225"/>
                          </a:xfrm>
                          <a:prstGeom prst="rect">
                            <a:avLst/>
                          </a:prstGeom>
                        </wps:spPr>
                        <wps:txbx>
                          <w:txbxContent>
                            <w:p w14:paraId="1E9210AE" w14:textId="77777777" w:rsidR="001E615D" w:rsidRDefault="001E615D">
                              <w:pPr>
                                <w:spacing w:line="235" w:lineRule="exact"/>
                                <w:rPr>
                                  <w:sz w:val="21"/>
                                </w:rPr>
                              </w:pPr>
                              <w:r>
                                <w:rPr>
                                  <w:spacing w:val="-2"/>
                                  <w:sz w:val="21"/>
                                </w:rPr>
                                <w:t>Edelweiss</w:t>
                              </w:r>
                            </w:p>
                          </w:txbxContent>
                        </wps:txbx>
                        <wps:bodyPr wrap="square" lIns="0" tIns="0" rIns="0" bIns="0" rtlCol="0">
                          <a:noAutofit/>
                        </wps:bodyPr>
                      </wps:wsp>
                    </wpg:wgp>
                  </a:graphicData>
                </a:graphic>
              </wp:anchor>
            </w:drawing>
          </mc:Choice>
          <mc:Fallback>
            <w:pict>
              <v:group w14:anchorId="08E04DA6" id="Group 282" o:spid="_x0000_s1218" style="position:absolute;margin-left:432.75pt;margin-top:13.55pt;width:159pt;height:149.25pt;z-index:-15668736;mso-wrap-distance-left:0;mso-wrap-distance-right:0;mso-position-horizontal-relative:page;mso-position-vertical-relative:text" coordsize="20193,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">
                <v:shape id="Graphic 283" o:spid="_x0000_s1219" style="position:absolute;left:47;top:47;width:20098;height:18860;visibility:visible;mso-wrap-style:square;v-text-anchor:top" coordsize="2009775,188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" path="m,1852612l,33337,,28916,845,24662,2537,20578,4228,16494,6637,12889,9764,9763,12890,6637,16495,4228,20579,2537,24663,845,28916,r4422,l1976437,r4420,l1985110,845r4085,1692l1993279,4228r3605,2409l2000010,9763r3126,3126l2009775,33337r,1819275l2009774,1857031r-846,4252l2007237,1865368r-1692,4085l1976437,1885949r-1943099,l2537,1865368,845,1861283,,1857031r,-4419xe" filled="f" strokecolor="#ddd" strokeweight=".26456mm">
                  <v:path arrowok="t"/>
                </v:shape>
                <v:shape id="Image 284" o:spid="_x0000_s1220" type="#_x0000_t75" style="position:absolute;left:2476;top:2476;width:15240;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">
                  <v:imagedata r:id="rId1054" o:title=""/>
                </v:shape>
                <v:shape id="Textbox 285" o:spid="_x0000_s1221" type="#_x0000_t202" style="position:absolute;left:7070;top:13842;width:613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14:paraId="1E9210AE" w14:textId="77777777" w:rsidR="001E615D" w:rsidRDefault="001E615D">
                        <w:pPr>
                          <w:spacing w:line="235" w:lineRule="exact"/>
                          <w:rPr>
                            <w:sz w:val="21"/>
                          </w:rPr>
                        </w:pPr>
                        <w:r>
                          <w:rPr>
                            <w:spacing w:val="-2"/>
                            <w:sz w:val="21"/>
                          </w:rPr>
                          <w:t>Edelweiss</w:t>
                        </w:r>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48256" behindDoc="1" locked="0" layoutInCell="1" allowOverlap="1" wp14:anchorId="110B75A6" wp14:editId="7FAD19CC">
                <wp:simplePos x="0" y="0"/>
                <wp:positionH relativeFrom="page">
                  <wp:posOffset>7800973</wp:posOffset>
                </wp:positionH>
                <wp:positionV relativeFrom="paragraph">
                  <wp:posOffset>171958</wp:posOffset>
                </wp:positionV>
                <wp:extent cx="2028825" cy="1905000"/>
                <wp:effectExtent l="0" t="0" r="0" b="0"/>
                <wp:wrapTopAndBottom/>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8825" cy="1905000"/>
                          <a:chOff x="0" y="0"/>
                          <a:chExt cx="2028825" cy="1905000"/>
                        </a:xfrm>
                      </wpg:grpSpPr>
                      <wps:wsp>
                        <wps:cNvPr id="287" name="Graphic 287"/>
                        <wps:cNvSpPr/>
                        <wps:spPr>
                          <a:xfrm>
                            <a:off x="4762" y="4762"/>
                            <a:ext cx="2019300" cy="1895475"/>
                          </a:xfrm>
                          <a:custGeom>
                            <a:avLst/>
                            <a:gdLst/>
                            <a:ahLst/>
                            <a:cxnLst/>
                            <a:rect l="l" t="t" r="r" b="b"/>
                            <a:pathLst>
                              <a:path w="2019300" h="1895475">
                                <a:moveTo>
                                  <a:pt x="0" y="1862137"/>
                                </a:moveTo>
                                <a:lnTo>
                                  <a:pt x="0" y="33337"/>
                                </a:lnTo>
                                <a:lnTo>
                                  <a:pt x="0" y="28916"/>
                                </a:lnTo>
                                <a:lnTo>
                                  <a:pt x="845" y="24662"/>
                                </a:lnTo>
                                <a:lnTo>
                                  <a:pt x="2537" y="20578"/>
                                </a:lnTo>
                                <a:lnTo>
                                  <a:pt x="4228" y="16494"/>
                                </a:lnTo>
                                <a:lnTo>
                                  <a:pt x="6637" y="12889"/>
                                </a:lnTo>
                                <a:lnTo>
                                  <a:pt x="9764" y="9763"/>
                                </a:lnTo>
                                <a:lnTo>
                                  <a:pt x="12890" y="6637"/>
                                </a:lnTo>
                                <a:lnTo>
                                  <a:pt x="16495" y="4228"/>
                                </a:lnTo>
                                <a:lnTo>
                                  <a:pt x="20579" y="2537"/>
                                </a:lnTo>
                                <a:lnTo>
                                  <a:pt x="24663" y="845"/>
                                </a:lnTo>
                                <a:lnTo>
                                  <a:pt x="28916" y="0"/>
                                </a:lnTo>
                                <a:lnTo>
                                  <a:pt x="33338" y="0"/>
                                </a:lnTo>
                                <a:lnTo>
                                  <a:pt x="1985962" y="0"/>
                                </a:lnTo>
                                <a:lnTo>
                                  <a:pt x="1990382" y="0"/>
                                </a:lnTo>
                                <a:lnTo>
                                  <a:pt x="1994634" y="845"/>
                                </a:lnTo>
                                <a:lnTo>
                                  <a:pt x="1998719" y="2537"/>
                                </a:lnTo>
                                <a:lnTo>
                                  <a:pt x="2002803" y="4228"/>
                                </a:lnTo>
                                <a:lnTo>
                                  <a:pt x="2006409" y="6637"/>
                                </a:lnTo>
                                <a:lnTo>
                                  <a:pt x="2019300" y="33337"/>
                                </a:lnTo>
                                <a:lnTo>
                                  <a:pt x="2019300" y="1862137"/>
                                </a:lnTo>
                                <a:lnTo>
                                  <a:pt x="2019299" y="1866556"/>
                                </a:lnTo>
                                <a:lnTo>
                                  <a:pt x="2018452" y="1870808"/>
                                </a:lnTo>
                                <a:lnTo>
                                  <a:pt x="2016761" y="1874893"/>
                                </a:lnTo>
                                <a:lnTo>
                                  <a:pt x="2015069" y="1878978"/>
                                </a:lnTo>
                                <a:lnTo>
                                  <a:pt x="1998719" y="1892935"/>
                                </a:lnTo>
                                <a:lnTo>
                                  <a:pt x="1994634" y="1894627"/>
                                </a:lnTo>
                                <a:lnTo>
                                  <a:pt x="1990382" y="1895473"/>
                                </a:lnTo>
                                <a:lnTo>
                                  <a:pt x="1985962" y="1895474"/>
                                </a:lnTo>
                                <a:lnTo>
                                  <a:pt x="33338" y="1895474"/>
                                </a:lnTo>
                                <a:lnTo>
                                  <a:pt x="9764" y="1885709"/>
                                </a:lnTo>
                                <a:lnTo>
                                  <a:pt x="6637" y="1882582"/>
                                </a:lnTo>
                                <a:lnTo>
                                  <a:pt x="4228" y="1878978"/>
                                </a:lnTo>
                                <a:lnTo>
                                  <a:pt x="2537" y="1874893"/>
                                </a:lnTo>
                                <a:lnTo>
                                  <a:pt x="845" y="1870808"/>
                                </a:lnTo>
                                <a:lnTo>
                                  <a:pt x="0" y="1866556"/>
                                </a:lnTo>
                                <a:lnTo>
                                  <a:pt x="0" y="1862137"/>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88" name="Image 288"/>
                          <pic:cNvPicPr/>
                        </pic:nvPicPr>
                        <pic:blipFill>
                          <a:blip r:embed="rId1055" cstate="print"/>
                          <a:stretch>
                            <a:fillRect/>
                          </a:stretch>
                        </pic:blipFill>
                        <pic:spPr>
                          <a:xfrm>
                            <a:off x="524102" y="534850"/>
                            <a:ext cx="933676" cy="433411"/>
                          </a:xfrm>
                          <a:prstGeom prst="rect">
                            <a:avLst/>
                          </a:prstGeom>
                        </pic:spPr>
                      </pic:pic>
                      <wps:wsp>
                        <wps:cNvPr id="289" name="Textbox 289"/>
                        <wps:cNvSpPr txBox="1"/>
                        <wps:spPr>
                          <a:xfrm>
                            <a:off x="0" y="0"/>
                            <a:ext cx="2028825" cy="1905000"/>
                          </a:xfrm>
                          <a:prstGeom prst="rect">
                            <a:avLst/>
                          </a:prstGeom>
                        </wps:spPr>
                        <wps:txbx>
                          <w:txbxContent>
                            <w:p w14:paraId="02EE4F48" w14:textId="77777777" w:rsidR="001E615D" w:rsidRDefault="001E615D">
                              <w:pPr>
                                <w:rPr>
                                  <w:sz w:val="21"/>
                                </w:rPr>
                              </w:pPr>
                            </w:p>
                            <w:p w14:paraId="0B6435BB" w14:textId="77777777" w:rsidR="001E615D" w:rsidRDefault="001E615D">
                              <w:pPr>
                                <w:rPr>
                                  <w:sz w:val="21"/>
                                </w:rPr>
                              </w:pPr>
                            </w:p>
                            <w:p w14:paraId="1E6DFFBC" w14:textId="77777777" w:rsidR="001E615D" w:rsidRDefault="001E615D">
                              <w:pPr>
                                <w:rPr>
                                  <w:sz w:val="21"/>
                                </w:rPr>
                              </w:pPr>
                            </w:p>
                            <w:p w14:paraId="7CF88DA0" w14:textId="77777777" w:rsidR="001E615D" w:rsidRDefault="001E615D">
                              <w:pPr>
                                <w:rPr>
                                  <w:sz w:val="21"/>
                                </w:rPr>
                              </w:pPr>
                            </w:p>
                            <w:p w14:paraId="665E28DF" w14:textId="77777777" w:rsidR="001E615D" w:rsidRDefault="001E615D">
                              <w:pPr>
                                <w:rPr>
                                  <w:sz w:val="21"/>
                                </w:rPr>
                              </w:pPr>
                            </w:p>
                            <w:p w14:paraId="4552F144" w14:textId="77777777" w:rsidR="001E615D" w:rsidRDefault="001E615D">
                              <w:pPr>
                                <w:rPr>
                                  <w:sz w:val="21"/>
                                </w:rPr>
                              </w:pPr>
                            </w:p>
                            <w:p w14:paraId="19FE9A04" w14:textId="77777777" w:rsidR="001E615D" w:rsidRDefault="001E615D">
                              <w:pPr>
                                <w:rPr>
                                  <w:sz w:val="21"/>
                                </w:rPr>
                              </w:pPr>
                            </w:p>
                            <w:p w14:paraId="57675CE6" w14:textId="77777777" w:rsidR="001E615D" w:rsidRDefault="001E615D">
                              <w:pPr>
                                <w:rPr>
                                  <w:sz w:val="21"/>
                                </w:rPr>
                              </w:pPr>
                            </w:p>
                            <w:p w14:paraId="3363CE67" w14:textId="77777777" w:rsidR="001E615D" w:rsidRDefault="001E615D">
                              <w:pPr>
                                <w:spacing w:before="14"/>
                                <w:rPr>
                                  <w:sz w:val="21"/>
                                </w:rPr>
                              </w:pPr>
                            </w:p>
                            <w:p w14:paraId="16F22002" w14:textId="77777777" w:rsidR="001E615D" w:rsidRDefault="001E615D">
                              <w:pPr>
                                <w:ind w:right="5"/>
                                <w:jc w:val="center"/>
                                <w:rPr>
                                  <w:sz w:val="21"/>
                                </w:rPr>
                              </w:pPr>
                              <w:proofErr w:type="spellStart"/>
                              <w:r>
                                <w:rPr>
                                  <w:sz w:val="21"/>
                                </w:rPr>
                                <w:t>Vikram</w:t>
                              </w:r>
                              <w:proofErr w:type="spellEnd"/>
                              <w:r>
                                <w:rPr>
                                  <w:spacing w:val="-10"/>
                                  <w:sz w:val="21"/>
                                </w:rPr>
                                <w:t xml:space="preserve"> </w:t>
                              </w:r>
                              <w:r>
                                <w:rPr>
                                  <w:spacing w:val="-5"/>
                                  <w:sz w:val="21"/>
                                </w:rPr>
                                <w:t>Tea</w:t>
                              </w:r>
                            </w:p>
                          </w:txbxContent>
                        </wps:txbx>
                        <wps:bodyPr wrap="square" lIns="0" tIns="0" rIns="0" bIns="0" rtlCol="0">
                          <a:noAutofit/>
                        </wps:bodyPr>
                      </wps:wsp>
                    </wpg:wgp>
                  </a:graphicData>
                </a:graphic>
              </wp:anchor>
            </w:drawing>
          </mc:Choice>
          <mc:Fallback>
            <w:pict>
              <v:group w14:anchorId="110B75A6" id="Group 286" o:spid="_x0000_s1222" style="position:absolute;margin-left:614.25pt;margin-top:13.55pt;width:159.75pt;height:150pt;z-index:-15668224;mso-wrap-distance-left:0;mso-wrap-distance-right:0;mso-position-horizontal-relative:page;mso-position-vertical-relative:text" coordsize="20288,19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">
                <v:shape id="Graphic 287" o:spid="_x0000_s1223" style="position:absolute;left:47;top:47;width:20193;height:18955;visibility:visible;mso-wrap-style:square;v-text-anchor:top" coordsize="2019300,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" path="m,1862137l,33337,,28916,845,24662,2537,20578,4228,16494,6637,12889,9764,9763,12890,6637,16495,4228,20579,2537,24663,845,28916,r4422,l1985962,r4420,l1994634,845r4085,1692l2002803,4228r3606,2409l2019300,33337r,1828800l2019299,1866556r-847,4252l2016761,1874893r-1692,4085l1998719,1892935r-4085,1692l1990382,1895473r-4420,1l33338,1895474,9764,1885709r-3127,-3127l4228,1878978r-1691,-4085l845,1870808,,1866556r,-4419xe" filled="f" strokecolor="#ddd" strokeweight=".26456mm">
                  <v:path arrowok="t"/>
                </v:shape>
                <v:shape id="Image 288" o:spid="_x0000_s1224" type="#_x0000_t75" style="position:absolute;left:5241;top:5348;width:9336;height:4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">
                  <v:imagedata r:id="rId1056" o:title=""/>
                </v:shape>
                <v:shape id="Textbox 289" o:spid="_x0000_s1225" type="#_x0000_t202" style="position:absolute;width:20288;height:19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02EE4F48" w14:textId="77777777" w:rsidR="001E615D" w:rsidRDefault="001E615D">
                        <w:pPr>
                          <w:rPr>
                            <w:sz w:val="21"/>
                          </w:rPr>
                        </w:pPr>
                      </w:p>
                      <w:p w14:paraId="0B6435BB" w14:textId="77777777" w:rsidR="001E615D" w:rsidRDefault="001E615D">
                        <w:pPr>
                          <w:rPr>
                            <w:sz w:val="21"/>
                          </w:rPr>
                        </w:pPr>
                      </w:p>
                      <w:p w14:paraId="1E6DFFBC" w14:textId="77777777" w:rsidR="001E615D" w:rsidRDefault="001E615D">
                        <w:pPr>
                          <w:rPr>
                            <w:sz w:val="21"/>
                          </w:rPr>
                        </w:pPr>
                      </w:p>
                      <w:p w14:paraId="7CF88DA0" w14:textId="77777777" w:rsidR="001E615D" w:rsidRDefault="001E615D">
                        <w:pPr>
                          <w:rPr>
                            <w:sz w:val="21"/>
                          </w:rPr>
                        </w:pPr>
                      </w:p>
                      <w:p w14:paraId="665E28DF" w14:textId="77777777" w:rsidR="001E615D" w:rsidRDefault="001E615D">
                        <w:pPr>
                          <w:rPr>
                            <w:sz w:val="21"/>
                          </w:rPr>
                        </w:pPr>
                      </w:p>
                      <w:p w14:paraId="4552F144" w14:textId="77777777" w:rsidR="001E615D" w:rsidRDefault="001E615D">
                        <w:pPr>
                          <w:rPr>
                            <w:sz w:val="21"/>
                          </w:rPr>
                        </w:pPr>
                      </w:p>
                      <w:p w14:paraId="19FE9A04" w14:textId="77777777" w:rsidR="001E615D" w:rsidRDefault="001E615D">
                        <w:pPr>
                          <w:rPr>
                            <w:sz w:val="21"/>
                          </w:rPr>
                        </w:pPr>
                      </w:p>
                      <w:p w14:paraId="57675CE6" w14:textId="77777777" w:rsidR="001E615D" w:rsidRDefault="001E615D">
                        <w:pPr>
                          <w:rPr>
                            <w:sz w:val="21"/>
                          </w:rPr>
                        </w:pPr>
                      </w:p>
                      <w:p w14:paraId="3363CE67" w14:textId="77777777" w:rsidR="001E615D" w:rsidRDefault="001E615D">
                        <w:pPr>
                          <w:spacing w:before="14"/>
                          <w:rPr>
                            <w:sz w:val="21"/>
                          </w:rPr>
                        </w:pPr>
                      </w:p>
                      <w:p w14:paraId="16F22002" w14:textId="77777777" w:rsidR="001E615D" w:rsidRDefault="001E615D">
                        <w:pPr>
                          <w:ind w:right="5"/>
                          <w:jc w:val="center"/>
                          <w:rPr>
                            <w:sz w:val="21"/>
                          </w:rPr>
                        </w:pPr>
                        <w:proofErr w:type="spellStart"/>
                        <w:r>
                          <w:rPr>
                            <w:sz w:val="21"/>
                          </w:rPr>
                          <w:t>Vikram</w:t>
                        </w:r>
                        <w:proofErr w:type="spellEnd"/>
                        <w:r>
                          <w:rPr>
                            <w:spacing w:val="-10"/>
                            <w:sz w:val="21"/>
                          </w:rPr>
                          <w:t xml:space="preserve"> </w:t>
                        </w:r>
                        <w:r>
                          <w:rPr>
                            <w:spacing w:val="-5"/>
                            <w:sz w:val="21"/>
                          </w:rPr>
                          <w:t>Tea</w:t>
                        </w:r>
                      </w:p>
                    </w:txbxContent>
                  </v:textbox>
                </v:shape>
                <w10:wrap type="topAndBottom" anchorx="page"/>
              </v:group>
            </w:pict>
          </mc:Fallback>
        </mc:AlternateContent>
      </w:r>
      <w:r>
        <w:rPr>
          <w:noProof/>
          <w:sz w:val="20"/>
          <w:lang w:val="en-IN" w:eastAsia="en-IN"/>
        </w:rPr>
        <mc:AlternateContent>
          <mc:Choice Requires="wpg">
            <w:drawing>
              <wp:anchor distT="0" distB="0" distL="0" distR="0" simplePos="0" relativeHeight="487648768" behindDoc="1" locked="0" layoutInCell="1" allowOverlap="1" wp14:anchorId="2EC3A5AA" wp14:editId="22B73CA8">
                <wp:simplePos x="0" y="0"/>
                <wp:positionH relativeFrom="page">
                  <wp:posOffset>876299</wp:posOffset>
                </wp:positionH>
                <wp:positionV relativeFrom="paragraph">
                  <wp:posOffset>2267128</wp:posOffset>
                </wp:positionV>
                <wp:extent cx="2019300" cy="1857375"/>
                <wp:effectExtent l="0" t="0" r="0" b="0"/>
                <wp:wrapTopAndBottom/>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9300" cy="1857375"/>
                          <a:chOff x="0" y="0"/>
                          <a:chExt cx="2019300" cy="1857375"/>
                        </a:xfrm>
                      </wpg:grpSpPr>
                      <wps:wsp>
                        <wps:cNvPr id="291" name="Graphic 291"/>
                        <wps:cNvSpPr/>
                        <wps:spPr>
                          <a:xfrm>
                            <a:off x="4762" y="4762"/>
                            <a:ext cx="2009775" cy="1847850"/>
                          </a:xfrm>
                          <a:custGeom>
                            <a:avLst/>
                            <a:gdLst/>
                            <a:ahLst/>
                            <a:cxnLst/>
                            <a:rect l="l" t="t" r="r" b="b"/>
                            <a:pathLst>
                              <a:path w="2009775" h="1847850">
                                <a:moveTo>
                                  <a:pt x="0" y="1814512"/>
                                </a:moveTo>
                                <a:lnTo>
                                  <a:pt x="0" y="33337"/>
                                </a:lnTo>
                                <a:lnTo>
                                  <a:pt x="0" y="28915"/>
                                </a:lnTo>
                                <a:lnTo>
                                  <a:pt x="845" y="24662"/>
                                </a:lnTo>
                                <a:lnTo>
                                  <a:pt x="2537" y="20577"/>
                                </a:lnTo>
                                <a:lnTo>
                                  <a:pt x="4229" y="16493"/>
                                </a:lnTo>
                                <a:lnTo>
                                  <a:pt x="6638" y="12887"/>
                                </a:lnTo>
                                <a:lnTo>
                                  <a:pt x="9764" y="9763"/>
                                </a:lnTo>
                                <a:lnTo>
                                  <a:pt x="12890" y="6636"/>
                                </a:lnTo>
                                <a:lnTo>
                                  <a:pt x="16495" y="4227"/>
                                </a:lnTo>
                                <a:lnTo>
                                  <a:pt x="20579" y="2535"/>
                                </a:lnTo>
                                <a:lnTo>
                                  <a:pt x="24664" y="845"/>
                                </a:lnTo>
                                <a:lnTo>
                                  <a:pt x="28916" y="0"/>
                                </a:lnTo>
                                <a:lnTo>
                                  <a:pt x="33337" y="0"/>
                                </a:lnTo>
                                <a:lnTo>
                                  <a:pt x="1976437" y="0"/>
                                </a:lnTo>
                                <a:lnTo>
                                  <a:pt x="1980858" y="0"/>
                                </a:lnTo>
                                <a:lnTo>
                                  <a:pt x="1985110" y="845"/>
                                </a:lnTo>
                                <a:lnTo>
                                  <a:pt x="1989195" y="2535"/>
                                </a:lnTo>
                                <a:lnTo>
                                  <a:pt x="1993279" y="4227"/>
                                </a:lnTo>
                                <a:lnTo>
                                  <a:pt x="1996884" y="6636"/>
                                </a:lnTo>
                                <a:lnTo>
                                  <a:pt x="2000010" y="9763"/>
                                </a:lnTo>
                                <a:lnTo>
                                  <a:pt x="2003136" y="12887"/>
                                </a:lnTo>
                                <a:lnTo>
                                  <a:pt x="2005545" y="16493"/>
                                </a:lnTo>
                                <a:lnTo>
                                  <a:pt x="2007236" y="20577"/>
                                </a:lnTo>
                                <a:lnTo>
                                  <a:pt x="2008929" y="24662"/>
                                </a:lnTo>
                                <a:lnTo>
                                  <a:pt x="2009774" y="28915"/>
                                </a:lnTo>
                                <a:lnTo>
                                  <a:pt x="2009774" y="33337"/>
                                </a:lnTo>
                                <a:lnTo>
                                  <a:pt x="2009774" y="1814512"/>
                                </a:lnTo>
                                <a:lnTo>
                                  <a:pt x="2009774" y="1818931"/>
                                </a:lnTo>
                                <a:lnTo>
                                  <a:pt x="2008929" y="1823183"/>
                                </a:lnTo>
                                <a:lnTo>
                                  <a:pt x="2007236" y="1827268"/>
                                </a:lnTo>
                                <a:lnTo>
                                  <a:pt x="2005545" y="1831353"/>
                                </a:lnTo>
                                <a:lnTo>
                                  <a:pt x="1976437" y="1847849"/>
                                </a:lnTo>
                                <a:lnTo>
                                  <a:pt x="33337" y="1847849"/>
                                </a:lnTo>
                                <a:lnTo>
                                  <a:pt x="2537" y="1827268"/>
                                </a:lnTo>
                                <a:lnTo>
                                  <a:pt x="845" y="1823183"/>
                                </a:lnTo>
                                <a:lnTo>
                                  <a:pt x="0" y="1818931"/>
                                </a:lnTo>
                                <a:lnTo>
                                  <a:pt x="0" y="1814512"/>
                                </a:lnTo>
                                <a:close/>
                              </a:path>
                            </a:pathLst>
                          </a:custGeom>
                          <a:ln w="9524">
                            <a:solidFill>
                              <a:srgbClr val="DDDDDD"/>
                            </a:solidFill>
                            <a:prstDash val="solid"/>
                          </a:ln>
                        </wps:spPr>
                        <wps:bodyPr wrap="square" lIns="0" tIns="0" rIns="0" bIns="0" rtlCol="0">
                          <a:prstTxWarp prst="textNoShape">
                            <a:avLst/>
                          </a:prstTxWarp>
                          <a:noAutofit/>
                        </wps:bodyPr>
                      </wps:wsp>
                      <pic:pic xmlns:pic="http://schemas.openxmlformats.org/drawingml/2006/picture">
                        <pic:nvPicPr>
                          <pic:cNvPr id="292" name="Image 292"/>
                          <pic:cNvPicPr/>
                        </pic:nvPicPr>
                        <pic:blipFill>
                          <a:blip r:embed="rId1057" cstate="print"/>
                          <a:stretch>
                            <a:fillRect/>
                          </a:stretch>
                        </pic:blipFill>
                        <pic:spPr>
                          <a:xfrm>
                            <a:off x="247650" y="462680"/>
                            <a:ext cx="1523999" cy="358383"/>
                          </a:xfrm>
                          <a:prstGeom prst="rect">
                            <a:avLst/>
                          </a:prstGeom>
                        </pic:spPr>
                      </pic:pic>
                      <wps:wsp>
                        <wps:cNvPr id="293" name="Textbox 293"/>
                        <wps:cNvSpPr txBox="1"/>
                        <wps:spPr>
                          <a:xfrm>
                            <a:off x="0" y="0"/>
                            <a:ext cx="2019300" cy="1857375"/>
                          </a:xfrm>
                          <a:prstGeom prst="rect">
                            <a:avLst/>
                          </a:prstGeom>
                        </wps:spPr>
                        <wps:txbx>
                          <w:txbxContent>
                            <w:p w14:paraId="0600F49B" w14:textId="77777777" w:rsidR="001E615D" w:rsidRDefault="001E615D">
                              <w:pPr>
                                <w:rPr>
                                  <w:sz w:val="21"/>
                                </w:rPr>
                              </w:pPr>
                            </w:p>
                            <w:p w14:paraId="6DB489EA" w14:textId="77777777" w:rsidR="001E615D" w:rsidRDefault="001E615D">
                              <w:pPr>
                                <w:rPr>
                                  <w:sz w:val="21"/>
                                </w:rPr>
                              </w:pPr>
                            </w:p>
                            <w:p w14:paraId="421BCB45" w14:textId="77777777" w:rsidR="001E615D" w:rsidRDefault="001E615D">
                              <w:pPr>
                                <w:rPr>
                                  <w:sz w:val="21"/>
                                </w:rPr>
                              </w:pPr>
                            </w:p>
                            <w:p w14:paraId="3F51FA3F" w14:textId="77777777" w:rsidR="001E615D" w:rsidRDefault="001E615D">
                              <w:pPr>
                                <w:rPr>
                                  <w:sz w:val="21"/>
                                </w:rPr>
                              </w:pPr>
                            </w:p>
                            <w:p w14:paraId="46FA171B" w14:textId="77777777" w:rsidR="001E615D" w:rsidRDefault="001E615D">
                              <w:pPr>
                                <w:rPr>
                                  <w:sz w:val="21"/>
                                </w:rPr>
                              </w:pPr>
                            </w:p>
                            <w:p w14:paraId="035546F2" w14:textId="77777777" w:rsidR="001E615D" w:rsidRDefault="001E615D">
                              <w:pPr>
                                <w:rPr>
                                  <w:sz w:val="21"/>
                                </w:rPr>
                              </w:pPr>
                            </w:p>
                            <w:p w14:paraId="798F671C" w14:textId="77777777" w:rsidR="001E615D" w:rsidRDefault="001E615D">
                              <w:pPr>
                                <w:rPr>
                                  <w:sz w:val="21"/>
                                </w:rPr>
                              </w:pPr>
                            </w:p>
                            <w:p w14:paraId="0D739C08" w14:textId="77777777" w:rsidR="001E615D" w:rsidRDefault="001E615D">
                              <w:pPr>
                                <w:spacing w:before="181"/>
                                <w:rPr>
                                  <w:sz w:val="21"/>
                                </w:rPr>
                              </w:pPr>
                            </w:p>
                            <w:p w14:paraId="273596E1" w14:textId="77777777" w:rsidR="001E615D" w:rsidRDefault="001E615D">
                              <w:pPr>
                                <w:ind w:left="990"/>
                                <w:rPr>
                                  <w:sz w:val="21"/>
                                </w:rPr>
                              </w:pPr>
                              <w:r>
                                <w:rPr>
                                  <w:sz w:val="21"/>
                                </w:rPr>
                                <w:t xml:space="preserve">Paras </w:t>
                              </w:r>
                              <w:r>
                                <w:rPr>
                                  <w:spacing w:val="-2"/>
                                  <w:sz w:val="21"/>
                                </w:rPr>
                                <w:t>Group</w:t>
                              </w:r>
                            </w:p>
                          </w:txbxContent>
                        </wps:txbx>
                        <wps:bodyPr wrap="square" lIns="0" tIns="0" rIns="0" bIns="0" rtlCol="0">
                          <a:noAutofit/>
                        </wps:bodyPr>
                      </wps:wsp>
                    </wpg:wgp>
                  </a:graphicData>
                </a:graphic>
              </wp:anchor>
            </w:drawing>
          </mc:Choice>
          <mc:Fallback>
            <w:pict>
              <v:group w14:anchorId="2EC3A5AA" id="Group 290" o:spid="_x0000_s1226" style="position:absolute;margin-left:69pt;margin-top:178.5pt;width:159pt;height:146.25pt;z-index:-15667712;mso-wrap-distance-left:0;mso-wrap-distance-right:0;mso-position-horizontal-relative:page;mso-position-vertical-relative:text" coordsize="20193,18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">
                <v:shape id="Graphic 291" o:spid="_x0000_s1227" style="position:absolute;left:47;top:47;width:20098;height:18479;visibility:visible;mso-wrap-style:square;v-text-anchor:top" coordsize="2009775,184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" path="m,1814512l,33337,,28915,845,24662,2537,20577,4229,16493,6638,12887,9764,9763,12890,6636,16495,4227,20579,2535,24664,845,28916,r4421,l1976437,r4421,l1985110,845r4085,1690l1993279,4227r3605,2409l2000010,9763r3126,3124l2005545,16493r1691,4084l2008929,24662r845,4253l2009774,33337r,1781175l2009774,1818931r-845,4252l2007236,1827268r-1691,4085l1976437,1847849r-1943100,l2537,1827268,845,1823183,,1818931r,-4419xe" filled="f" strokecolor="#ddd" strokeweight=".26456mm">
                  <v:path arrowok="t"/>
                </v:shape>
                <v:shape id="Image 292" o:spid="_x0000_s1228" type="#_x0000_t75" style="position:absolute;left:2476;top:4626;width:15240;height:3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">
                  <v:imagedata r:id="rId1058" o:title=""/>
                </v:shape>
                <v:shape id="Textbox 293" o:spid="_x0000_s1229" type="#_x0000_t202" style="position:absolute;width:20193;height:1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tjxAAAANwAAAAPAAAAZHJzL2Rvd25yZXYueG1sRI9Ba8JA&#10;FITvgv9heYI33agg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KIjO2PEAAAA3AAAAA8A&#10;AAAAAAAAAAAAAAAABwIAAGRycy9kb3ducmV2LnhtbFBLBQYAAAAAAwADALcAAAD4AgAAAAA=&#10;" filled="f" stroked="f">
                  <v:textbox inset="0,0,0,0">
                    <w:txbxContent>
                      <w:p w14:paraId="0600F49B" w14:textId="77777777" w:rsidR="001E615D" w:rsidRDefault="001E615D">
                        <w:pPr>
                          <w:rPr>
                            <w:sz w:val="21"/>
                          </w:rPr>
                        </w:pPr>
                      </w:p>
                      <w:p w14:paraId="6DB489EA" w14:textId="77777777" w:rsidR="001E615D" w:rsidRDefault="001E615D">
                        <w:pPr>
                          <w:rPr>
                            <w:sz w:val="21"/>
                          </w:rPr>
                        </w:pPr>
                      </w:p>
                      <w:p w14:paraId="421BCB45" w14:textId="77777777" w:rsidR="001E615D" w:rsidRDefault="001E615D">
                        <w:pPr>
                          <w:rPr>
                            <w:sz w:val="21"/>
                          </w:rPr>
                        </w:pPr>
                      </w:p>
                      <w:p w14:paraId="3F51FA3F" w14:textId="77777777" w:rsidR="001E615D" w:rsidRDefault="001E615D">
                        <w:pPr>
                          <w:rPr>
                            <w:sz w:val="21"/>
                          </w:rPr>
                        </w:pPr>
                      </w:p>
                      <w:p w14:paraId="46FA171B" w14:textId="77777777" w:rsidR="001E615D" w:rsidRDefault="001E615D">
                        <w:pPr>
                          <w:rPr>
                            <w:sz w:val="21"/>
                          </w:rPr>
                        </w:pPr>
                      </w:p>
                      <w:p w14:paraId="035546F2" w14:textId="77777777" w:rsidR="001E615D" w:rsidRDefault="001E615D">
                        <w:pPr>
                          <w:rPr>
                            <w:sz w:val="21"/>
                          </w:rPr>
                        </w:pPr>
                      </w:p>
                      <w:p w14:paraId="798F671C" w14:textId="77777777" w:rsidR="001E615D" w:rsidRDefault="001E615D">
                        <w:pPr>
                          <w:rPr>
                            <w:sz w:val="21"/>
                          </w:rPr>
                        </w:pPr>
                      </w:p>
                      <w:p w14:paraId="0D739C08" w14:textId="77777777" w:rsidR="001E615D" w:rsidRDefault="001E615D">
                        <w:pPr>
                          <w:spacing w:before="181"/>
                          <w:rPr>
                            <w:sz w:val="21"/>
                          </w:rPr>
                        </w:pPr>
                      </w:p>
                      <w:p w14:paraId="273596E1" w14:textId="77777777" w:rsidR="001E615D" w:rsidRDefault="001E615D">
                        <w:pPr>
                          <w:ind w:left="990"/>
                          <w:rPr>
                            <w:sz w:val="21"/>
                          </w:rPr>
                        </w:pPr>
                        <w:r>
                          <w:rPr>
                            <w:sz w:val="21"/>
                          </w:rPr>
                          <w:t xml:space="preserve">Paras </w:t>
                        </w:r>
                        <w:r>
                          <w:rPr>
                            <w:spacing w:val="-2"/>
                            <w:sz w:val="21"/>
                          </w:rPr>
                          <w:t>Group</w:t>
                        </w:r>
                      </w:p>
                    </w:txbxContent>
                  </v:textbox>
                </v:shape>
                <w10:wrap type="topAndBottom" anchorx="page"/>
              </v:group>
            </w:pict>
          </mc:Fallback>
        </mc:AlternateContent>
      </w:r>
    </w:p>
    <w:p w14:paraId="4F8F6604" w14:textId="77777777" w:rsidR="00590F9E" w:rsidRDefault="00590F9E">
      <w:pPr>
        <w:pStyle w:val="BodyText"/>
        <w:spacing w:before="45"/>
        <w:rPr>
          <w:sz w:val="20"/>
        </w:rPr>
      </w:pPr>
    </w:p>
    <w:p w14:paraId="4B498F87" w14:textId="77777777" w:rsidR="00590F9E" w:rsidRDefault="00590F9E">
      <w:pPr>
        <w:pStyle w:val="BodyText"/>
        <w:rPr>
          <w:sz w:val="20"/>
        </w:rPr>
        <w:sectPr w:rsidR="00590F9E">
          <w:pgSz w:w="16840" w:h="11900" w:orient="landscape"/>
          <w:pgMar w:top="260" w:right="425" w:bottom="280" w:left="850" w:header="720" w:footer="720" w:gutter="0"/>
          <w:cols w:space="720"/>
        </w:sectPr>
      </w:pPr>
    </w:p>
    <w:p w14:paraId="60141358" w14:textId="77777777" w:rsidR="00590F9E" w:rsidRDefault="00745046">
      <w:pPr>
        <w:pStyle w:val="Heading4"/>
        <w:spacing w:before="72"/>
      </w:pPr>
      <w:r>
        <w:lastRenderedPageBreak/>
        <w:t>About</w:t>
      </w:r>
      <w:r>
        <w:rPr>
          <w:spacing w:val="7"/>
        </w:rPr>
        <w:t xml:space="preserve"> </w:t>
      </w:r>
      <w:r>
        <w:rPr>
          <w:spacing w:val="-2"/>
        </w:rPr>
        <w:t>Enrich</w:t>
      </w:r>
    </w:p>
    <w:p w14:paraId="7D3706FC" w14:textId="77777777" w:rsidR="00590F9E" w:rsidRDefault="001E615D">
      <w:pPr>
        <w:pStyle w:val="BodyText"/>
        <w:spacing w:before="284"/>
        <w:ind w:left="747"/>
      </w:pPr>
      <w:hyperlink r:id="rId1059">
        <w:r w:rsidR="00745046">
          <w:rPr>
            <w:spacing w:val="-2"/>
          </w:rPr>
          <w:t>Promoters</w:t>
        </w:r>
      </w:hyperlink>
    </w:p>
    <w:p w14:paraId="4313E097" w14:textId="77777777" w:rsidR="00590F9E" w:rsidRDefault="00745046">
      <w:pPr>
        <w:pStyle w:val="Heading4"/>
        <w:spacing w:before="72"/>
      </w:pPr>
      <w:r>
        <w:br w:type="column"/>
      </w:r>
      <w:r>
        <w:rPr>
          <w:spacing w:val="-2"/>
        </w:rPr>
        <w:lastRenderedPageBreak/>
        <w:t>Projects</w:t>
      </w:r>
    </w:p>
    <w:p w14:paraId="6C9BE22F" w14:textId="77777777" w:rsidR="00590F9E" w:rsidRDefault="001E615D">
      <w:pPr>
        <w:pStyle w:val="BodyText"/>
        <w:spacing w:before="284"/>
        <w:ind w:left="747"/>
      </w:pPr>
      <w:hyperlink r:id="rId1060">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33412368" w14:textId="77777777" w:rsidR="00590F9E" w:rsidRDefault="00745046">
      <w:pPr>
        <w:pStyle w:val="Heading4"/>
        <w:spacing w:before="72"/>
      </w:pPr>
      <w:r>
        <w:br w:type="column"/>
      </w:r>
      <w:r>
        <w:lastRenderedPageBreak/>
        <w:t>Business</w:t>
      </w:r>
      <w:r>
        <w:rPr>
          <w:spacing w:val="10"/>
        </w:rPr>
        <w:t xml:space="preserve"> </w:t>
      </w:r>
      <w:r>
        <w:rPr>
          <w:spacing w:val="-2"/>
        </w:rPr>
        <w:t>Solutions</w:t>
      </w:r>
    </w:p>
    <w:p w14:paraId="64F809D9" w14:textId="77777777" w:rsidR="00590F9E" w:rsidRDefault="001E615D">
      <w:pPr>
        <w:pStyle w:val="BodyText"/>
        <w:spacing w:before="284"/>
        <w:ind w:left="747"/>
      </w:pPr>
      <w:hyperlink r:id="rId1061">
        <w:r w:rsidR="00745046">
          <w:t>EPC</w:t>
        </w:r>
        <w:r w:rsidR="00745046">
          <w:rPr>
            <w:spacing w:val="-5"/>
          </w:rPr>
          <w:t xml:space="preserve"> </w:t>
        </w:r>
        <w:r w:rsidR="00745046">
          <w:rPr>
            <w:spacing w:val="-2"/>
          </w:rPr>
          <w:t>Solutions</w:t>
        </w:r>
      </w:hyperlink>
    </w:p>
    <w:p w14:paraId="1A9EA519" w14:textId="77777777" w:rsidR="00590F9E" w:rsidRDefault="00745046">
      <w:pPr>
        <w:spacing w:before="72" w:line="302" w:lineRule="auto"/>
        <w:ind w:left="747"/>
        <w:rPr>
          <w:sz w:val="27"/>
        </w:rPr>
      </w:pPr>
      <w:r>
        <w:br w:type="column"/>
      </w:r>
      <w:hyperlink r:id="rId1062">
        <w:r>
          <w:rPr>
            <w:spacing w:val="-2"/>
            <w:sz w:val="27"/>
          </w:rPr>
          <w:t>Clientele</w:t>
        </w:r>
      </w:hyperlink>
      <w:r>
        <w:rPr>
          <w:spacing w:val="-2"/>
          <w:sz w:val="27"/>
        </w:rPr>
        <w:t xml:space="preserve"> </w:t>
      </w:r>
      <w:hyperlink r:id="rId1063">
        <w:r>
          <w:rPr>
            <w:spacing w:val="-2"/>
            <w:sz w:val="27"/>
          </w:rPr>
          <w:t>(https://enrichenergy.com/clientele)</w:t>
        </w:r>
      </w:hyperlink>
    </w:p>
    <w:p w14:paraId="53306CB3" w14:textId="77777777" w:rsidR="00590F9E" w:rsidRDefault="00590F9E">
      <w:pPr>
        <w:spacing w:line="302" w:lineRule="auto"/>
        <w:rPr>
          <w:sz w:val="27"/>
        </w:rPr>
        <w:sectPr w:rsidR="00590F9E">
          <w:pgSz w:w="16840" w:h="11900" w:orient="landscape"/>
          <w:pgMar w:top="900" w:right="425" w:bottom="280" w:left="850" w:header="720" w:footer="720" w:gutter="0"/>
          <w:cols w:num="4" w:space="720" w:equalWidth="0">
            <w:col w:w="2351" w:space="1174"/>
            <w:col w:w="2104" w:space="1421"/>
            <w:col w:w="3095" w:space="430"/>
            <w:col w:w="4990"/>
          </w:cols>
        </w:sectPr>
      </w:pPr>
    </w:p>
    <w:p w14:paraId="03C6E6D9" w14:textId="77777777" w:rsidR="00590F9E" w:rsidRDefault="001E615D">
      <w:pPr>
        <w:pStyle w:val="BodyText"/>
        <w:spacing w:before="93"/>
        <w:ind w:left="747"/>
      </w:pPr>
      <w:hyperlink r:id="rId1064">
        <w:r w:rsidR="00745046">
          <w:rPr>
            <w:spacing w:val="-2"/>
          </w:rPr>
          <w:t>(https://enrichenergy.com/promoters)</w:t>
        </w:r>
      </w:hyperlink>
    </w:p>
    <w:p w14:paraId="0092C1D1" w14:textId="77777777" w:rsidR="00590F9E" w:rsidRDefault="001E615D">
      <w:pPr>
        <w:pStyle w:val="BodyText"/>
        <w:spacing w:before="123" w:line="132" w:lineRule="exact"/>
        <w:ind w:left="747"/>
      </w:pPr>
      <w:hyperlink r:id="rId1065">
        <w:r w:rsidR="00745046">
          <w:rPr>
            <w:spacing w:val="-2"/>
          </w:rPr>
          <w:t>Achievement</w:t>
        </w:r>
      </w:hyperlink>
    </w:p>
    <w:p w14:paraId="19221E22" w14:textId="77777777" w:rsidR="00590F9E" w:rsidRDefault="00745046">
      <w:pPr>
        <w:pStyle w:val="BodyText"/>
        <w:spacing w:before="93"/>
        <w:ind w:left="571"/>
      </w:pPr>
      <w:r>
        <w:br w:type="column"/>
      </w:r>
      <w:hyperlink r:id="rId1066">
        <w:r>
          <w:rPr>
            <w:spacing w:val="-2"/>
          </w:rPr>
          <w:t>(https://enrichenergy.com/projects)</w:t>
        </w:r>
      </w:hyperlink>
    </w:p>
    <w:p w14:paraId="4CEAC276" w14:textId="77777777" w:rsidR="00590F9E" w:rsidRDefault="001E615D">
      <w:pPr>
        <w:pStyle w:val="BodyText"/>
        <w:spacing w:before="123" w:line="132" w:lineRule="exact"/>
        <w:ind w:left="571"/>
      </w:pPr>
      <w:hyperlink r:id="rId1067"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6533127A" w14:textId="77777777" w:rsidR="00590F9E" w:rsidRDefault="00745046">
      <w:pPr>
        <w:spacing w:before="127" w:line="158" w:lineRule="auto"/>
        <w:ind w:left="747"/>
        <w:rPr>
          <w:position w:val="-14"/>
          <w:sz w:val="27"/>
        </w:rPr>
      </w:pPr>
      <w:r>
        <w:br w:type="column"/>
      </w:r>
      <w:hyperlink r:id="rId1068">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1069">
        <w:r>
          <w:rPr>
            <w:w w:val="99"/>
            <w:sz w:val="18"/>
          </w:rPr>
          <w:t>/e</w:t>
        </w:r>
        <w:r>
          <w:rPr>
            <w:spacing w:val="-32"/>
            <w:w w:val="99"/>
            <w:sz w:val="18"/>
          </w:rPr>
          <w:t>p</w:t>
        </w:r>
      </w:hyperlink>
      <w:hyperlink r:id="rId1070">
        <w:r>
          <w:rPr>
            <w:spacing w:val="-121"/>
            <w:w w:val="101"/>
            <w:position w:val="-14"/>
            <w:sz w:val="27"/>
          </w:rPr>
          <w:t>e</w:t>
        </w:r>
      </w:hyperlink>
      <w:hyperlink r:id="rId1071">
        <w:r>
          <w:rPr>
            <w:w w:val="99"/>
            <w:sz w:val="18"/>
          </w:rPr>
          <w:t>c</w:t>
        </w:r>
        <w:r>
          <w:rPr>
            <w:spacing w:val="-29"/>
            <w:w w:val="99"/>
            <w:sz w:val="18"/>
          </w:rPr>
          <w:t>-</w:t>
        </w:r>
      </w:hyperlink>
      <w:hyperlink r:id="rId1072">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7358C02A" w14:textId="77777777" w:rsidR="00590F9E" w:rsidRDefault="001E615D">
      <w:pPr>
        <w:pStyle w:val="BodyText"/>
        <w:spacing w:line="154" w:lineRule="exact"/>
        <w:ind w:left="747"/>
      </w:pPr>
      <w:hyperlink r:id="rId1073">
        <w:r w:rsidR="00745046">
          <w:rPr>
            <w:spacing w:val="-2"/>
          </w:rPr>
          <w:t>solutions/)</w:t>
        </w:r>
      </w:hyperlink>
    </w:p>
    <w:p w14:paraId="2ED0F00A"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20956EF3" w14:textId="77777777" w:rsidR="00590F9E" w:rsidRDefault="001E615D">
      <w:pPr>
        <w:pStyle w:val="BodyText"/>
        <w:spacing w:before="169"/>
        <w:ind w:left="747"/>
      </w:pPr>
      <w:hyperlink r:id="rId1074">
        <w:r w:rsidR="00745046">
          <w:rPr>
            <w:spacing w:val="-2"/>
          </w:rPr>
          <w:t>(https://enrichenergy.com/achievements)</w:t>
        </w:r>
      </w:hyperlink>
    </w:p>
    <w:p w14:paraId="1FCE266A" w14:textId="77777777" w:rsidR="00590F9E" w:rsidRDefault="00745046">
      <w:pPr>
        <w:pStyle w:val="BodyText"/>
        <w:spacing w:before="169"/>
        <w:ind w:left="273"/>
      </w:pPr>
      <w:r>
        <w:br w:type="column"/>
      </w:r>
      <w:hyperlink r:id="rId1075" w:anchor="home">
        <w:r>
          <w:rPr>
            <w:spacing w:val="-2"/>
          </w:rPr>
          <w:t>(https://enrichenergy.com/projects/#home)</w:t>
        </w:r>
      </w:hyperlink>
    </w:p>
    <w:p w14:paraId="42A46495" w14:textId="77777777" w:rsidR="00590F9E" w:rsidRDefault="00745046">
      <w:pPr>
        <w:pStyle w:val="BodyText"/>
        <w:spacing w:before="169"/>
        <w:ind w:left="154"/>
      </w:pPr>
      <w:r>
        <w:br w:type="column"/>
      </w:r>
      <w:hyperlink r:id="rId1076">
        <w:r>
          <w:t>End</w:t>
        </w:r>
        <w:r>
          <w:rPr>
            <w:spacing w:val="-4"/>
          </w:rPr>
          <w:t xml:space="preserve"> </w:t>
        </w:r>
        <w:r>
          <w:t>to</w:t>
        </w:r>
        <w:r>
          <w:rPr>
            <w:spacing w:val="-4"/>
          </w:rPr>
          <w:t xml:space="preserve"> </w:t>
        </w:r>
        <w:r>
          <w:t>End</w:t>
        </w:r>
        <w:r>
          <w:rPr>
            <w:spacing w:val="-3"/>
          </w:rPr>
          <w:t xml:space="preserve"> </w:t>
        </w:r>
        <w:r>
          <w:rPr>
            <w:spacing w:val="-2"/>
          </w:rPr>
          <w:t>Solutions</w:t>
        </w:r>
      </w:hyperlink>
    </w:p>
    <w:p w14:paraId="37B38B2F" w14:textId="77777777" w:rsidR="00590F9E" w:rsidRDefault="00745046">
      <w:pPr>
        <w:spacing w:line="305" w:lineRule="exact"/>
        <w:ind w:left="747"/>
        <w:rPr>
          <w:sz w:val="27"/>
        </w:rPr>
      </w:pPr>
      <w:r>
        <w:br w:type="column"/>
      </w:r>
      <w:hyperlink r:id="rId1077">
        <w:r>
          <w:rPr>
            <w:spacing w:val="-2"/>
            <w:sz w:val="27"/>
          </w:rPr>
          <w:t>(https://enrichenergy.com/video)</w:t>
        </w:r>
      </w:hyperlink>
    </w:p>
    <w:p w14:paraId="7DEF68DB"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64969124" w14:textId="77777777" w:rsidR="00590F9E" w:rsidRDefault="001E615D">
      <w:pPr>
        <w:pStyle w:val="BodyText"/>
        <w:spacing w:before="123"/>
        <w:ind w:left="747"/>
      </w:pPr>
      <w:hyperlink r:id="rId1078">
        <w:r w:rsidR="00745046">
          <w:t>CSR</w:t>
        </w:r>
      </w:hyperlink>
      <w:r w:rsidR="00745046">
        <w:rPr>
          <w:spacing w:val="-5"/>
        </w:rPr>
        <w:t xml:space="preserve"> </w:t>
      </w:r>
      <w:hyperlink r:id="rId1079">
        <w:r w:rsidR="00745046">
          <w:rPr>
            <w:spacing w:val="-2"/>
          </w:rPr>
          <w:t>(https://enrichenergy.com/csr)</w:t>
        </w:r>
      </w:hyperlink>
    </w:p>
    <w:p w14:paraId="7F4B0E61" w14:textId="77777777" w:rsidR="00590F9E" w:rsidRDefault="00745046">
      <w:pPr>
        <w:spacing w:before="123"/>
        <w:ind w:left="710"/>
        <w:rPr>
          <w:sz w:val="18"/>
        </w:rPr>
      </w:pPr>
      <w:r>
        <w:br w:type="column"/>
      </w:r>
      <w:hyperlink r:id="rId1080" w:anchor="menu1">
        <w:r>
          <w:rPr>
            <w:spacing w:val="-5"/>
            <w:sz w:val="18"/>
          </w:rPr>
          <w:t>EPC</w:t>
        </w:r>
      </w:hyperlink>
    </w:p>
    <w:p w14:paraId="7D73AC8D" w14:textId="77777777" w:rsidR="00590F9E" w:rsidRDefault="00745046">
      <w:pPr>
        <w:pStyle w:val="BodyText"/>
        <w:spacing w:before="123" w:line="139" w:lineRule="auto"/>
        <w:ind w:left="747"/>
        <w:rPr>
          <w:position w:val="-17"/>
          <w:sz w:val="27"/>
        </w:rPr>
      </w:pPr>
      <w:r>
        <w:br w:type="column"/>
      </w:r>
      <w:hyperlink r:id="rId1081">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1082">
        <w:r>
          <w:rPr>
            <w:w w:val="99"/>
          </w:rPr>
          <w:t>/</w:t>
        </w:r>
        <w:proofErr w:type="spellStart"/>
        <w:r>
          <w:rPr>
            <w:w w:val="99"/>
          </w:rPr>
          <w:t>e</w:t>
        </w:r>
        <w:r>
          <w:rPr>
            <w:spacing w:val="-77"/>
            <w:w w:val="99"/>
          </w:rPr>
          <w:t>n</w:t>
        </w:r>
        <w:proofErr w:type="spellEnd"/>
      </w:hyperlink>
      <w:hyperlink r:id="rId1083">
        <w:r>
          <w:rPr>
            <w:w w:val="101"/>
            <w:position w:val="-17"/>
            <w:sz w:val="27"/>
          </w:rPr>
          <w:t>l</w:t>
        </w:r>
        <w:r>
          <w:rPr>
            <w:spacing w:val="-136"/>
            <w:w w:val="101"/>
            <w:position w:val="-17"/>
            <w:sz w:val="27"/>
          </w:rPr>
          <w:t>o</w:t>
        </w:r>
      </w:hyperlink>
      <w:hyperlink r:id="rId1084">
        <w:r>
          <w:rPr>
            <w:w w:val="99"/>
          </w:rPr>
          <w:t>d</w:t>
        </w:r>
        <w:r>
          <w:rPr>
            <w:spacing w:val="-23"/>
            <w:w w:val="99"/>
          </w:rPr>
          <w:t>-</w:t>
        </w:r>
      </w:hyperlink>
      <w:hyperlink r:id="rId1085">
        <w:r>
          <w:rPr>
            <w:spacing w:val="-10"/>
            <w:position w:val="-17"/>
            <w:sz w:val="27"/>
          </w:rPr>
          <w:t>g</w:t>
        </w:r>
      </w:hyperlink>
    </w:p>
    <w:p w14:paraId="59AF8D3D"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3ECA4C47" w14:textId="77777777" w:rsidR="00590F9E" w:rsidRDefault="001E615D">
      <w:pPr>
        <w:pStyle w:val="BodyText"/>
        <w:spacing w:before="54" w:line="132" w:lineRule="exact"/>
        <w:ind w:left="747"/>
      </w:pPr>
      <w:hyperlink r:id="rId1086">
        <w:r w:rsidR="00745046">
          <w:rPr>
            <w:spacing w:val="-2"/>
          </w:rPr>
          <w:t>Brochures</w:t>
        </w:r>
      </w:hyperlink>
    </w:p>
    <w:p w14:paraId="71DD27F1" w14:textId="77777777" w:rsidR="00590F9E" w:rsidRDefault="00745046">
      <w:pPr>
        <w:pStyle w:val="BodyText"/>
        <w:spacing w:line="186" w:lineRule="exact"/>
        <w:ind w:left="747"/>
        <w:rPr>
          <w:position w:val="3"/>
        </w:rPr>
      </w:pPr>
      <w:r>
        <w:br w:type="column"/>
      </w:r>
      <w:hyperlink r:id="rId1087" w:anchor="menu1">
        <w:r>
          <w:rPr>
            <w:spacing w:val="-2"/>
          </w:rPr>
          <w:t>(https://enrichenergy.com/projects/#menu1)</w:t>
        </w:r>
      </w:hyperlink>
      <w:r>
        <w:rPr>
          <w:spacing w:val="63"/>
          <w:w w:val="150"/>
        </w:rPr>
        <w:t xml:space="preserve"> </w:t>
      </w:r>
      <w:hyperlink r:id="rId1088">
        <w:r>
          <w:rPr>
            <w:spacing w:val="-2"/>
            <w:position w:val="3"/>
          </w:rPr>
          <w:t>to-end-solutions)</w:t>
        </w:r>
      </w:hyperlink>
    </w:p>
    <w:p w14:paraId="4C5234D2" w14:textId="77777777" w:rsidR="00590F9E" w:rsidRDefault="00590F9E">
      <w:pPr>
        <w:pStyle w:val="BodyText"/>
        <w:spacing w:line="186"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08C14844" w14:textId="77777777" w:rsidR="00590F9E" w:rsidRDefault="001E615D">
      <w:pPr>
        <w:pStyle w:val="BodyText"/>
        <w:spacing w:before="168"/>
        <w:ind w:left="747"/>
      </w:pPr>
      <w:hyperlink r:id="rId1089">
        <w:r w:rsidR="00745046">
          <w:rPr>
            <w:spacing w:val="-2"/>
          </w:rPr>
          <w:t>(https://enrichenergy.com/wp-</w:t>
        </w:r>
      </w:hyperlink>
    </w:p>
    <w:p w14:paraId="79FE025C" w14:textId="77777777" w:rsidR="00590F9E" w:rsidRDefault="00745046">
      <w:pPr>
        <w:spacing w:before="168"/>
        <w:ind w:right="38"/>
        <w:jc w:val="right"/>
        <w:rPr>
          <w:sz w:val="18"/>
        </w:rPr>
      </w:pPr>
      <w:r>
        <w:br w:type="column"/>
      </w:r>
      <w:hyperlink r:id="rId1090" w:anchor="menu2">
        <w:r>
          <w:rPr>
            <w:spacing w:val="-5"/>
            <w:sz w:val="18"/>
          </w:rPr>
          <w:t>IPP</w:t>
        </w:r>
      </w:hyperlink>
    </w:p>
    <w:p w14:paraId="20AD8354" w14:textId="77777777" w:rsidR="00590F9E" w:rsidRDefault="00745046">
      <w:pPr>
        <w:pStyle w:val="BodyText"/>
        <w:spacing w:before="138"/>
        <w:ind w:left="747"/>
      </w:pPr>
      <w:r>
        <w:br w:type="column"/>
      </w:r>
      <w:hyperlink r:id="rId1091">
        <w:r>
          <w:t>Rooftop</w:t>
        </w:r>
        <w:r>
          <w:rPr>
            <w:spacing w:val="-8"/>
          </w:rPr>
          <w:t xml:space="preserve"> </w:t>
        </w:r>
        <w:r>
          <w:rPr>
            <w:spacing w:val="-2"/>
          </w:rPr>
          <w:t>Solutions</w:t>
        </w:r>
      </w:hyperlink>
    </w:p>
    <w:p w14:paraId="3B93E364" w14:textId="77777777" w:rsidR="00590F9E" w:rsidRDefault="00745046">
      <w:pPr>
        <w:spacing w:line="304" w:lineRule="exact"/>
        <w:ind w:left="747"/>
        <w:rPr>
          <w:sz w:val="27"/>
        </w:rPr>
      </w:pPr>
      <w:r>
        <w:br w:type="column"/>
      </w:r>
      <w:hyperlink r:id="rId1092">
        <w:r>
          <w:rPr>
            <w:spacing w:val="-2"/>
            <w:sz w:val="27"/>
          </w:rPr>
          <w:t>(https://enrichenergy.com/blogs)</w:t>
        </w:r>
      </w:hyperlink>
    </w:p>
    <w:p w14:paraId="33873DCF"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665AF6CD" w14:textId="77777777" w:rsidR="00590F9E" w:rsidRDefault="001E615D">
      <w:pPr>
        <w:pStyle w:val="BodyText"/>
        <w:spacing w:before="93" w:line="102" w:lineRule="exact"/>
        <w:ind w:left="747"/>
      </w:pPr>
      <w:hyperlink r:id="rId1093">
        <w:r w:rsidR="00745046">
          <w:rPr>
            <w:spacing w:val="-2"/>
          </w:rPr>
          <w:t>content/uploads/2017/12/Enrich-</w:t>
        </w:r>
      </w:hyperlink>
    </w:p>
    <w:p w14:paraId="4ABB170D" w14:textId="77777777" w:rsidR="00590F9E" w:rsidRDefault="00745046">
      <w:pPr>
        <w:pStyle w:val="BodyText"/>
        <w:spacing w:before="63" w:line="132" w:lineRule="exact"/>
        <w:ind w:left="747"/>
      </w:pPr>
      <w:r>
        <w:br w:type="column"/>
      </w:r>
      <w:hyperlink r:id="rId1094" w:anchor="menu2">
        <w:r>
          <w:rPr>
            <w:spacing w:val="-2"/>
            <w:position w:val="-2"/>
          </w:rPr>
          <w:t>(https://enrichenergy.com/projects/#menu2)</w:t>
        </w:r>
      </w:hyperlink>
      <w:r>
        <w:rPr>
          <w:spacing w:val="55"/>
          <w:w w:val="150"/>
          <w:position w:val="-2"/>
        </w:rPr>
        <w:t xml:space="preserve"> </w:t>
      </w:r>
      <w:hyperlink r:id="rId1095">
        <w:r>
          <w:rPr>
            <w:spacing w:val="-2"/>
          </w:rPr>
          <w:t>(https://enrichenergy.com/business_offerings/rooftop-</w:t>
        </w:r>
      </w:hyperlink>
    </w:p>
    <w:p w14:paraId="06701BE0"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15EA2529" w14:textId="77777777" w:rsidR="00590F9E" w:rsidRDefault="001E615D">
      <w:pPr>
        <w:pStyle w:val="BodyText"/>
        <w:spacing w:before="198" w:line="192" w:lineRule="exact"/>
        <w:ind w:left="747"/>
      </w:pPr>
      <w:hyperlink r:id="rId1096">
        <w:r w:rsidR="00745046">
          <w:rPr>
            <w:spacing w:val="-2"/>
          </w:rPr>
          <w:t>Energy_Corp-Brochure_2017.pdf)</w:t>
        </w:r>
      </w:hyperlink>
    </w:p>
    <w:p w14:paraId="52A065FE" w14:textId="77777777" w:rsidR="00590F9E" w:rsidRDefault="00745046">
      <w:pPr>
        <w:spacing w:before="21"/>
        <w:rPr>
          <w:sz w:val="18"/>
        </w:rPr>
      </w:pPr>
      <w:r>
        <w:br w:type="column"/>
      </w:r>
    </w:p>
    <w:p w14:paraId="6E75A1C7" w14:textId="77777777" w:rsidR="00590F9E" w:rsidRDefault="001E615D">
      <w:pPr>
        <w:pStyle w:val="BodyText"/>
        <w:spacing w:line="162" w:lineRule="exact"/>
        <w:ind w:left="747"/>
      </w:pPr>
      <w:hyperlink r:id="rId1097" w:anchor="menu3">
        <w:r w:rsidR="00745046">
          <w:rPr>
            <w:spacing w:val="-2"/>
          </w:rPr>
          <w:t>Rooftop</w:t>
        </w:r>
      </w:hyperlink>
    </w:p>
    <w:p w14:paraId="31CC4DB3" w14:textId="77777777" w:rsidR="00590F9E" w:rsidRDefault="00745046">
      <w:pPr>
        <w:pStyle w:val="BodyText"/>
        <w:spacing w:before="168"/>
        <w:ind w:left="747"/>
      </w:pPr>
      <w:r>
        <w:br w:type="column"/>
      </w:r>
      <w:hyperlink r:id="rId1098">
        <w:r>
          <w:rPr>
            <w:spacing w:val="-2"/>
          </w:rPr>
          <w:t>solutions/)</w:t>
        </w:r>
      </w:hyperlink>
    </w:p>
    <w:p w14:paraId="05CD8FFE" w14:textId="77777777" w:rsidR="00590F9E" w:rsidRDefault="00745046">
      <w:pPr>
        <w:pStyle w:val="Heading4"/>
        <w:spacing w:line="305" w:lineRule="exact"/>
      </w:pPr>
      <w:r>
        <w:br w:type="column"/>
      </w:r>
      <w:hyperlink r:id="rId1099">
        <w:r>
          <w:rPr>
            <w:spacing w:val="-2"/>
          </w:rPr>
          <w:t>Careers</w:t>
        </w:r>
      </w:hyperlink>
    </w:p>
    <w:p w14:paraId="3A19AD16"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0611E61C"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90080" behindDoc="0" locked="0" layoutInCell="1" allowOverlap="1" wp14:anchorId="6A9EC0F6" wp14:editId="675D8597">
                <wp:simplePos x="0" y="0"/>
                <wp:positionH relativeFrom="page">
                  <wp:posOffset>1019174</wp:posOffset>
                </wp:positionH>
                <wp:positionV relativeFrom="paragraph">
                  <wp:posOffset>128752</wp:posOffset>
                </wp:positionV>
                <wp:extent cx="285750" cy="285750"/>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295" name="Graphic 295">
                          <a:hlinkClick r:id="rId379"/>
                        </wps:cNvPr>
                        <wps:cNvSpPr/>
                        <wps:spPr>
                          <a:xfrm>
                            <a:off x="4762" y="4762"/>
                            <a:ext cx="276225" cy="276225"/>
                          </a:xfrm>
                          <a:custGeom>
                            <a:avLst/>
                            <a:gdLst/>
                            <a:ahLst/>
                            <a:cxnLst/>
                            <a:rect l="l" t="t" r="r" b="b"/>
                            <a:pathLst>
                              <a:path w="276225" h="276225">
                                <a:moveTo>
                                  <a:pt x="276224" y="138112"/>
                                </a:moveTo>
                                <a:lnTo>
                                  <a:pt x="270279" y="178201"/>
                                </a:lnTo>
                                <a:lnTo>
                                  <a:pt x="252948" y="214840"/>
                                </a:lnTo>
                                <a:lnTo>
                                  <a:pt x="225730" y="244874"/>
                                </a:lnTo>
                                <a:lnTo>
                                  <a:pt x="190965" y="265709"/>
                                </a:lnTo>
                                <a:lnTo>
                                  <a:pt x="151649" y="275560"/>
                                </a:lnTo>
                                <a:lnTo>
                                  <a:pt x="138112" y="276224"/>
                                </a:lnTo>
                                <a:lnTo>
                                  <a:pt x="131327" y="276058"/>
                                </a:lnTo>
                                <a:lnTo>
                                  <a:pt x="91591" y="268153"/>
                                </a:lnTo>
                                <a:lnTo>
                                  <a:pt x="55831" y="249039"/>
                                </a:lnTo>
                                <a:lnTo>
                                  <a:pt x="27183" y="220390"/>
                                </a:lnTo>
                                <a:lnTo>
                                  <a:pt x="8069" y="184630"/>
                                </a:lnTo>
                                <a:lnTo>
                                  <a:pt x="165" y="144897"/>
                                </a:lnTo>
                                <a:lnTo>
                                  <a:pt x="0" y="138112"/>
                                </a:lnTo>
                                <a:lnTo>
                                  <a:pt x="165" y="131327"/>
                                </a:lnTo>
                                <a:lnTo>
                                  <a:pt x="8069" y="91588"/>
                                </a:lnTo>
                                <a:lnTo>
                                  <a:pt x="27183" y="55828"/>
                                </a:lnTo>
                                <a:lnTo>
                                  <a:pt x="55831" y="27181"/>
                                </a:lnTo>
                                <a:lnTo>
                                  <a:pt x="91591" y="8069"/>
                                </a:lnTo>
                                <a:lnTo>
                                  <a:pt x="131327" y="165"/>
                                </a:lnTo>
                                <a:lnTo>
                                  <a:pt x="138112" y="0"/>
                                </a:lnTo>
                                <a:lnTo>
                                  <a:pt x="144897" y="165"/>
                                </a:lnTo>
                                <a:lnTo>
                                  <a:pt x="184633" y="8070"/>
                                </a:lnTo>
                                <a:lnTo>
                                  <a:pt x="220393" y="27181"/>
                                </a:lnTo>
                                <a:lnTo>
                                  <a:pt x="249041" y="55828"/>
                                </a:lnTo>
                                <a:lnTo>
                                  <a:pt x="268155" y="91588"/>
                                </a:lnTo>
                                <a:lnTo>
                                  <a:pt x="276059" y="131327"/>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296" name="Image 296">
                            <a:hlinkClick r:id="rId379"/>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33F9A3F4" id="Group 294" o:spid="_x0000_s1026" style="position:absolute;margin-left:80.25pt;margin-top:10.15pt;width:22.5pt;height:22.5pt;z-index:15790080;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">
                <v:shape id="Graphic 295"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" o:button="t" path="m276224,138112r-5945,40089l252948,214840r-27218,30034l190965,265709r-39316,9851l138112,276224r-6785,-166l91591,268153,55831,249039,27183,220390,8069,184630,165,144897,,138112r165,-6785l8069,91588,27183,55828,55831,27181,91591,8069,131327,165,138112,r6785,165l184633,8070r35760,19111l249041,55828r19114,35760l276059,131327r165,6785xe" filled="f" strokecolor="gray" strokeweight=".26456mm">
                  <v:fill o:detectmouseclick="t"/>
                  <v:path arrowok="t"/>
                </v:shape>
                <v:shape id="Image 296"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" o:button="t">
                  <v:fill o:detectmouseclick="t"/>
                  <v:imagedata r:id="rId253" o:title=""/>
                </v:shape>
                <w10:wrap anchorx="page"/>
              </v:group>
            </w:pict>
          </mc:Fallback>
        </mc:AlternateContent>
      </w:r>
      <w:hyperlink r:id="rId1100" w:anchor="menu3">
        <w:r>
          <w:t>(https://enrichenergy.com/projects/#menu3)</w:t>
        </w:r>
      </w:hyperlink>
      <w:r>
        <w:rPr>
          <w:spacing w:val="24"/>
        </w:rPr>
        <w:t xml:space="preserve"> </w:t>
      </w:r>
      <w:hyperlink r:id="rId1101">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77B56DBA" w14:textId="77777777" w:rsidR="00590F9E" w:rsidRDefault="00745046">
      <w:pPr>
        <w:spacing w:line="305" w:lineRule="exact"/>
        <w:ind w:left="2245"/>
        <w:rPr>
          <w:sz w:val="27"/>
        </w:rPr>
      </w:pPr>
      <w:r>
        <w:br w:type="column"/>
      </w:r>
      <w:hyperlink r:id="rId1102">
        <w:r>
          <w:rPr>
            <w:spacing w:val="-2"/>
            <w:sz w:val="27"/>
          </w:rPr>
          <w:t>(https://enrichenergy.com/career)</w:t>
        </w:r>
      </w:hyperlink>
    </w:p>
    <w:p w14:paraId="063F6332"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48CD3AEC" w14:textId="77777777" w:rsidR="00590F9E" w:rsidRDefault="00590F9E">
      <w:pPr>
        <w:pStyle w:val="BodyText"/>
        <w:spacing w:before="93"/>
        <w:rPr>
          <w:sz w:val="21"/>
        </w:rPr>
      </w:pPr>
    </w:p>
    <w:p w14:paraId="045A4DB3" w14:textId="77777777" w:rsidR="00590F9E" w:rsidRDefault="001E615D">
      <w:pPr>
        <w:ind w:left="747"/>
        <w:rPr>
          <w:sz w:val="21"/>
        </w:rPr>
      </w:pPr>
      <w:hyperlink r:id="rId1103">
        <w:r w:rsidR="00745046">
          <w:rPr>
            <w:spacing w:val="-2"/>
            <w:sz w:val="21"/>
          </w:rPr>
          <w:t>(https://www.linkedin.com/company/9316416/)</w:t>
        </w:r>
      </w:hyperlink>
    </w:p>
    <w:p w14:paraId="176376F7" w14:textId="77777777" w:rsidR="00590F9E" w:rsidRDefault="00745046">
      <w:pPr>
        <w:pStyle w:val="BodyText"/>
        <w:spacing w:before="63" w:line="348" w:lineRule="auto"/>
        <w:ind w:left="747" w:right="3192"/>
      </w:pPr>
      <w:r>
        <w:br w:type="column"/>
      </w:r>
      <w:hyperlink r:id="rId1104">
        <w:r>
          <w:rPr>
            <w:spacing w:val="-2"/>
          </w:rPr>
          <w:t>(https://enrichenergy.com/business_offerings/om-</w:t>
        </w:r>
      </w:hyperlink>
      <w:r>
        <w:rPr>
          <w:spacing w:val="-2"/>
        </w:rPr>
        <w:t xml:space="preserve"> </w:t>
      </w:r>
      <w:hyperlink r:id="rId1105">
        <w:r>
          <w:rPr>
            <w:spacing w:val="-2"/>
          </w:rPr>
          <w:t>services/)</w:t>
        </w:r>
      </w:hyperlink>
    </w:p>
    <w:p w14:paraId="5DD79847" w14:textId="77777777" w:rsidR="00590F9E" w:rsidRDefault="001E615D">
      <w:pPr>
        <w:pStyle w:val="BodyText"/>
        <w:spacing w:before="29" w:line="360" w:lineRule="auto"/>
        <w:ind w:left="747" w:right="2928"/>
      </w:pPr>
      <w:hyperlink r:id="rId1106">
        <w:r w:rsidR="00745046">
          <w:t>Energy Storage</w:t>
        </w:r>
      </w:hyperlink>
      <w:r w:rsidR="00745046">
        <w:t xml:space="preserve"> </w:t>
      </w:r>
      <w:hyperlink r:id="rId1107">
        <w:r w:rsidR="00745046">
          <w:rPr>
            <w:spacing w:val="-2"/>
          </w:rPr>
          <w:t>(https://enrichenergy.com/business_offerings/energystorage/)</w:t>
        </w:r>
      </w:hyperlink>
      <w:r w:rsidR="00745046">
        <w:rPr>
          <w:spacing w:val="-2"/>
        </w:rPr>
        <w:t xml:space="preserve"> </w:t>
      </w:r>
      <w:hyperlink r:id="rId1108">
        <w:r w:rsidR="00745046">
          <w:t>Value Added Services</w:t>
        </w:r>
      </w:hyperlink>
      <w:r w:rsidR="00745046">
        <w:t xml:space="preserve"> </w:t>
      </w:r>
      <w:hyperlink r:id="rId1109">
        <w:r w:rsidR="00745046">
          <w:rPr>
            <w:spacing w:val="-2"/>
          </w:rPr>
          <w:t>(https://enrichenergy.com/business_offerings/value-</w:t>
        </w:r>
      </w:hyperlink>
    </w:p>
    <w:p w14:paraId="32F9BEA0" w14:textId="77777777" w:rsidR="00590F9E" w:rsidRDefault="001E615D">
      <w:pPr>
        <w:pStyle w:val="BodyText"/>
        <w:spacing w:line="195" w:lineRule="exact"/>
        <w:ind w:left="747"/>
      </w:pPr>
      <w:hyperlink r:id="rId1110">
        <w:r w:rsidR="00745046">
          <w:rPr>
            <w:spacing w:val="-2"/>
          </w:rPr>
          <w:t>added-services/)</w:t>
        </w:r>
      </w:hyperlink>
    </w:p>
    <w:p w14:paraId="3212CA01"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15DC65F4" w14:textId="77777777" w:rsidR="00590F9E" w:rsidRDefault="00590F9E">
      <w:pPr>
        <w:pStyle w:val="BodyText"/>
      </w:pPr>
    </w:p>
    <w:p w14:paraId="433FF019" w14:textId="77777777" w:rsidR="00590F9E" w:rsidRDefault="00590F9E">
      <w:pPr>
        <w:pStyle w:val="BodyText"/>
      </w:pPr>
    </w:p>
    <w:p w14:paraId="06EABA3D" w14:textId="77777777" w:rsidR="00590F9E" w:rsidRDefault="00590F9E">
      <w:pPr>
        <w:pStyle w:val="BodyText"/>
      </w:pPr>
    </w:p>
    <w:p w14:paraId="75F770C0" w14:textId="77777777" w:rsidR="00590F9E" w:rsidRDefault="00590F9E">
      <w:pPr>
        <w:pStyle w:val="BodyText"/>
      </w:pPr>
    </w:p>
    <w:p w14:paraId="30AD779A" w14:textId="77777777" w:rsidR="00590F9E" w:rsidRDefault="00590F9E">
      <w:pPr>
        <w:pStyle w:val="BodyText"/>
        <w:spacing w:before="108"/>
      </w:pPr>
    </w:p>
    <w:p w14:paraId="09D2208C" w14:textId="77777777" w:rsidR="00590F9E" w:rsidRDefault="001E615D">
      <w:pPr>
        <w:pStyle w:val="BodyText"/>
        <w:tabs>
          <w:tab w:val="left" w:pos="5356"/>
          <w:tab w:val="left" w:pos="9586"/>
        </w:tabs>
        <w:ind w:left="522"/>
      </w:pPr>
      <w:hyperlink r:id="rId1111">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1112">
        <w:r w:rsidR="00745046">
          <w:t>Disclaimer</w:t>
        </w:r>
        <w:r w:rsidR="00745046">
          <w:rPr>
            <w:spacing w:val="-10"/>
          </w:rPr>
          <w:t xml:space="preserve"> </w:t>
        </w:r>
        <w:r w:rsidR="00745046">
          <w:rPr>
            <w:spacing w:val="-2"/>
          </w:rPr>
          <w:t>(https://enrichenergy.com/disclaimer)</w:t>
        </w:r>
      </w:hyperlink>
      <w:r w:rsidR="00745046">
        <w:tab/>
      </w:r>
      <w:hyperlink r:id="rId1113">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5D3746EA" w14:textId="77777777" w:rsidR="00590F9E" w:rsidRDefault="001E615D">
      <w:pPr>
        <w:pStyle w:val="BodyText"/>
        <w:spacing w:before="94"/>
        <w:ind w:left="8603"/>
      </w:pPr>
      <w:hyperlink r:id="rId1114">
        <w:r w:rsidR="00745046">
          <w:t>Copyright</w:t>
        </w:r>
        <w:r w:rsidR="00745046">
          <w:rPr>
            <w:spacing w:val="-13"/>
          </w:rPr>
          <w:t xml:space="preserve"> </w:t>
        </w:r>
        <w:r w:rsidR="00745046">
          <w:t>2018</w:t>
        </w:r>
      </w:hyperlink>
      <w:r w:rsidR="00745046">
        <w:rPr>
          <w:spacing w:val="-12"/>
        </w:rPr>
        <w:t xml:space="preserve"> </w:t>
      </w:r>
      <w:hyperlink r:id="rId1115">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2CA877B8"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56059938" w14:textId="77777777" w:rsidR="00590F9E" w:rsidRDefault="00590F9E">
      <w:pPr>
        <w:pStyle w:val="BodyText"/>
        <w:rPr>
          <w:sz w:val="54"/>
        </w:rPr>
      </w:pPr>
    </w:p>
    <w:p w14:paraId="2FD3EF35" w14:textId="77777777" w:rsidR="00590F9E" w:rsidRDefault="00590F9E">
      <w:pPr>
        <w:pStyle w:val="BodyText"/>
        <w:spacing w:before="2"/>
        <w:rPr>
          <w:sz w:val="54"/>
        </w:rPr>
      </w:pPr>
    </w:p>
    <w:p w14:paraId="708C9360" w14:textId="77777777" w:rsidR="00590F9E" w:rsidRDefault="00745046">
      <w:pPr>
        <w:pStyle w:val="Heading1"/>
      </w:pPr>
      <w:r>
        <w:rPr>
          <w:spacing w:val="-2"/>
        </w:rPr>
        <w:t>Testimonials</w:t>
      </w:r>
    </w:p>
    <w:p w14:paraId="5BFEC2E2" w14:textId="77777777" w:rsidR="00590F9E" w:rsidRDefault="00590F9E">
      <w:pPr>
        <w:pStyle w:val="BodyText"/>
        <w:rPr>
          <w:sz w:val="20"/>
        </w:rPr>
      </w:pPr>
    </w:p>
    <w:p w14:paraId="57873F6D" w14:textId="77777777" w:rsidR="00590F9E" w:rsidRDefault="00590F9E">
      <w:pPr>
        <w:pStyle w:val="BodyText"/>
        <w:rPr>
          <w:sz w:val="20"/>
        </w:rPr>
      </w:pPr>
    </w:p>
    <w:p w14:paraId="7A9924F1" w14:textId="77777777" w:rsidR="00590F9E" w:rsidRDefault="00590F9E">
      <w:pPr>
        <w:pStyle w:val="BodyText"/>
        <w:rPr>
          <w:sz w:val="20"/>
        </w:rPr>
      </w:pPr>
    </w:p>
    <w:p w14:paraId="602B246A" w14:textId="77777777" w:rsidR="00590F9E" w:rsidRDefault="00590F9E">
      <w:pPr>
        <w:pStyle w:val="BodyText"/>
        <w:rPr>
          <w:sz w:val="20"/>
        </w:rPr>
      </w:pPr>
    </w:p>
    <w:p w14:paraId="7220E1E1" w14:textId="77777777" w:rsidR="00590F9E" w:rsidRDefault="00590F9E">
      <w:pPr>
        <w:pStyle w:val="BodyText"/>
        <w:rPr>
          <w:sz w:val="20"/>
        </w:rPr>
      </w:pPr>
    </w:p>
    <w:p w14:paraId="728659BD" w14:textId="77777777" w:rsidR="00590F9E" w:rsidRDefault="00590F9E">
      <w:pPr>
        <w:pStyle w:val="BodyText"/>
        <w:rPr>
          <w:sz w:val="20"/>
        </w:rPr>
      </w:pPr>
    </w:p>
    <w:p w14:paraId="272DA22B" w14:textId="77777777" w:rsidR="00590F9E" w:rsidRDefault="00590F9E">
      <w:pPr>
        <w:pStyle w:val="BodyText"/>
        <w:rPr>
          <w:sz w:val="20"/>
        </w:rPr>
      </w:pPr>
    </w:p>
    <w:p w14:paraId="1CB324DD" w14:textId="77777777" w:rsidR="00590F9E" w:rsidRDefault="00590F9E">
      <w:pPr>
        <w:pStyle w:val="BodyText"/>
        <w:rPr>
          <w:sz w:val="20"/>
        </w:rPr>
      </w:pPr>
    </w:p>
    <w:p w14:paraId="1F99F293" w14:textId="77777777" w:rsidR="00590F9E" w:rsidRDefault="00745046">
      <w:pPr>
        <w:pStyle w:val="BodyText"/>
        <w:spacing w:before="87"/>
        <w:rPr>
          <w:sz w:val="20"/>
        </w:rPr>
      </w:pPr>
      <w:r>
        <w:rPr>
          <w:noProof/>
          <w:sz w:val="20"/>
          <w:lang w:val="en-IN" w:eastAsia="en-IN"/>
        </w:rPr>
        <w:drawing>
          <wp:anchor distT="0" distB="0" distL="0" distR="0" simplePos="0" relativeHeight="487649792" behindDoc="1" locked="0" layoutInCell="1" allowOverlap="1" wp14:anchorId="09DAE519" wp14:editId="2D93B17F">
            <wp:simplePos x="0" y="0"/>
            <wp:positionH relativeFrom="page">
              <wp:posOffset>4638675</wp:posOffset>
            </wp:positionH>
            <wp:positionV relativeFrom="paragraph">
              <wp:posOffset>216608</wp:posOffset>
            </wp:positionV>
            <wp:extent cx="1426966" cy="526732"/>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116" cstate="print"/>
                    <a:stretch>
                      <a:fillRect/>
                    </a:stretch>
                  </pic:blipFill>
                  <pic:spPr>
                    <a:xfrm>
                      <a:off x="0" y="0"/>
                      <a:ext cx="1426966" cy="526732"/>
                    </a:xfrm>
                    <a:prstGeom prst="rect">
                      <a:avLst/>
                    </a:prstGeom>
                  </pic:spPr>
                </pic:pic>
              </a:graphicData>
            </a:graphic>
          </wp:anchor>
        </w:drawing>
      </w:r>
    </w:p>
    <w:p w14:paraId="6FFBC565" w14:textId="77777777" w:rsidR="00590F9E" w:rsidRDefault="00590F9E">
      <w:pPr>
        <w:pStyle w:val="BodyText"/>
        <w:rPr>
          <w:sz w:val="21"/>
        </w:rPr>
      </w:pPr>
    </w:p>
    <w:p w14:paraId="28D0A549" w14:textId="77777777" w:rsidR="00590F9E" w:rsidRDefault="00590F9E">
      <w:pPr>
        <w:pStyle w:val="BodyText"/>
        <w:spacing w:before="35"/>
        <w:rPr>
          <w:sz w:val="21"/>
        </w:rPr>
      </w:pPr>
    </w:p>
    <w:p w14:paraId="6761A314" w14:textId="77777777" w:rsidR="00590F9E" w:rsidRDefault="00745046">
      <w:pPr>
        <w:ind w:right="416"/>
        <w:jc w:val="center"/>
        <w:rPr>
          <w:sz w:val="21"/>
        </w:rPr>
      </w:pPr>
      <w:r>
        <w:rPr>
          <w:noProof/>
          <w:sz w:val="21"/>
          <w:lang w:val="en-IN" w:eastAsia="en-IN"/>
        </w:rPr>
        <w:drawing>
          <wp:anchor distT="0" distB="0" distL="0" distR="0" simplePos="0" relativeHeight="15791104" behindDoc="0" locked="0" layoutInCell="1" allowOverlap="1" wp14:anchorId="160D1E92" wp14:editId="105A7AD1">
            <wp:simplePos x="0" y="0"/>
            <wp:positionH relativeFrom="page">
              <wp:posOffset>587126</wp:posOffset>
            </wp:positionH>
            <wp:positionV relativeFrom="paragraph">
              <wp:posOffset>-39661</wp:posOffset>
            </wp:positionV>
            <wp:extent cx="123825" cy="177800"/>
            <wp:effectExtent l="0" t="0" r="0" b="0"/>
            <wp:wrapNone/>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271" cstate="print"/>
                    <a:stretch>
                      <a:fillRect/>
                    </a:stretch>
                  </pic:blipFill>
                  <pic:spPr>
                    <a:xfrm>
                      <a:off x="0" y="0"/>
                      <a:ext cx="123825" cy="177800"/>
                    </a:xfrm>
                    <a:prstGeom prst="rect">
                      <a:avLst/>
                    </a:prstGeom>
                  </pic:spPr>
                </pic:pic>
              </a:graphicData>
            </a:graphic>
          </wp:anchor>
        </w:drawing>
      </w:r>
      <w:r>
        <w:rPr>
          <w:noProof/>
          <w:sz w:val="21"/>
          <w:lang w:val="en-IN" w:eastAsia="en-IN"/>
        </w:rPr>
        <w:drawing>
          <wp:anchor distT="0" distB="0" distL="0" distR="0" simplePos="0" relativeHeight="15791616" behindDoc="0" locked="0" layoutInCell="1" allowOverlap="1" wp14:anchorId="7A266B1B" wp14:editId="2EE7DA14">
            <wp:simplePos x="0" y="0"/>
            <wp:positionH relativeFrom="page">
              <wp:posOffset>9985623</wp:posOffset>
            </wp:positionH>
            <wp:positionV relativeFrom="paragraph">
              <wp:posOffset>-39661</wp:posOffset>
            </wp:positionV>
            <wp:extent cx="123825" cy="177800"/>
            <wp:effectExtent l="0" t="0" r="0" b="0"/>
            <wp:wrapNone/>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72" cstate="print"/>
                    <a:stretch>
                      <a:fillRect/>
                    </a:stretch>
                  </pic:blipFill>
                  <pic:spPr>
                    <a:xfrm>
                      <a:off x="0" y="0"/>
                      <a:ext cx="123825" cy="177800"/>
                    </a:xfrm>
                    <a:prstGeom prst="rect">
                      <a:avLst/>
                    </a:prstGeom>
                  </pic:spPr>
                </pic:pic>
              </a:graphicData>
            </a:graphic>
          </wp:anchor>
        </w:drawing>
      </w:r>
      <w:bookmarkStart w:id="217" w:name="_bookmark5"/>
      <w:bookmarkEnd w:id="217"/>
      <w:r>
        <w:rPr>
          <w:sz w:val="21"/>
        </w:rPr>
        <w:t>Enel</w:t>
      </w:r>
      <w:r>
        <w:rPr>
          <w:spacing w:val="-1"/>
          <w:sz w:val="21"/>
        </w:rPr>
        <w:t xml:space="preserve"> </w:t>
      </w:r>
      <w:r>
        <w:rPr>
          <w:sz w:val="21"/>
        </w:rPr>
        <w:t>is pleased with</w:t>
      </w:r>
      <w:r>
        <w:rPr>
          <w:spacing w:val="-1"/>
          <w:sz w:val="21"/>
        </w:rPr>
        <w:t xml:space="preserve"> </w:t>
      </w:r>
      <w:r>
        <w:rPr>
          <w:sz w:val="21"/>
        </w:rPr>
        <w:t>Enrich Energy’s competences,</w:t>
      </w:r>
      <w:r>
        <w:rPr>
          <w:spacing w:val="-1"/>
          <w:sz w:val="21"/>
        </w:rPr>
        <w:t xml:space="preserve"> </w:t>
      </w:r>
      <w:r>
        <w:rPr>
          <w:sz w:val="21"/>
        </w:rPr>
        <w:t>fair business practices</w:t>
      </w:r>
      <w:r>
        <w:rPr>
          <w:spacing w:val="-1"/>
          <w:sz w:val="21"/>
        </w:rPr>
        <w:t xml:space="preserve"> </w:t>
      </w:r>
      <w:r>
        <w:rPr>
          <w:sz w:val="21"/>
        </w:rPr>
        <w:t xml:space="preserve">and partnership </w:t>
      </w:r>
      <w:r>
        <w:rPr>
          <w:spacing w:val="-2"/>
          <w:sz w:val="21"/>
        </w:rPr>
        <w:t>approach.</w:t>
      </w:r>
    </w:p>
    <w:p w14:paraId="27BA33FF" w14:textId="77777777" w:rsidR="00590F9E" w:rsidRDefault="00590F9E">
      <w:pPr>
        <w:pStyle w:val="BodyText"/>
        <w:spacing w:before="16"/>
        <w:rPr>
          <w:sz w:val="21"/>
        </w:rPr>
      </w:pPr>
    </w:p>
    <w:p w14:paraId="2D698F89" w14:textId="77777777" w:rsidR="00590F9E" w:rsidRDefault="00745046">
      <w:pPr>
        <w:pStyle w:val="Heading4"/>
        <w:ind w:left="0" w:right="416"/>
        <w:jc w:val="center"/>
      </w:pPr>
      <w:r>
        <w:t xml:space="preserve">Enel Green Power </w:t>
      </w:r>
      <w:r>
        <w:rPr>
          <w:spacing w:val="-2"/>
        </w:rPr>
        <w:t>(EGP)</w:t>
      </w:r>
    </w:p>
    <w:p w14:paraId="45B442B3" w14:textId="77777777" w:rsidR="00590F9E" w:rsidRDefault="00590F9E">
      <w:pPr>
        <w:pStyle w:val="BodyText"/>
        <w:rPr>
          <w:sz w:val="20"/>
        </w:rPr>
      </w:pPr>
    </w:p>
    <w:p w14:paraId="2F6FB541" w14:textId="77777777" w:rsidR="00590F9E" w:rsidRDefault="00590F9E">
      <w:pPr>
        <w:pStyle w:val="BodyText"/>
        <w:rPr>
          <w:sz w:val="20"/>
        </w:rPr>
      </w:pPr>
    </w:p>
    <w:p w14:paraId="6B894B7D" w14:textId="77777777" w:rsidR="00590F9E" w:rsidRDefault="00590F9E">
      <w:pPr>
        <w:pStyle w:val="BodyText"/>
        <w:rPr>
          <w:sz w:val="20"/>
        </w:rPr>
      </w:pPr>
    </w:p>
    <w:p w14:paraId="0D21E230" w14:textId="77777777" w:rsidR="00590F9E" w:rsidRDefault="00590F9E">
      <w:pPr>
        <w:pStyle w:val="BodyText"/>
        <w:rPr>
          <w:sz w:val="20"/>
        </w:rPr>
      </w:pPr>
    </w:p>
    <w:p w14:paraId="67EF14F1" w14:textId="77777777" w:rsidR="00590F9E" w:rsidRDefault="00590F9E">
      <w:pPr>
        <w:pStyle w:val="BodyText"/>
        <w:rPr>
          <w:sz w:val="20"/>
        </w:rPr>
      </w:pPr>
    </w:p>
    <w:p w14:paraId="5A0342A8" w14:textId="77777777" w:rsidR="00590F9E" w:rsidRDefault="00590F9E">
      <w:pPr>
        <w:pStyle w:val="BodyText"/>
        <w:rPr>
          <w:sz w:val="20"/>
        </w:rPr>
      </w:pPr>
    </w:p>
    <w:p w14:paraId="4A211074" w14:textId="77777777" w:rsidR="00590F9E" w:rsidRDefault="00590F9E">
      <w:pPr>
        <w:pStyle w:val="BodyText"/>
        <w:rPr>
          <w:sz w:val="20"/>
        </w:rPr>
      </w:pPr>
    </w:p>
    <w:p w14:paraId="718121C8" w14:textId="77777777" w:rsidR="00590F9E" w:rsidRDefault="00590F9E">
      <w:pPr>
        <w:pStyle w:val="BodyText"/>
        <w:rPr>
          <w:sz w:val="20"/>
        </w:rPr>
      </w:pPr>
    </w:p>
    <w:p w14:paraId="01F9E83A" w14:textId="77777777" w:rsidR="00590F9E" w:rsidRDefault="00590F9E">
      <w:pPr>
        <w:pStyle w:val="BodyText"/>
        <w:rPr>
          <w:sz w:val="20"/>
        </w:rPr>
      </w:pPr>
    </w:p>
    <w:p w14:paraId="6B4EA234" w14:textId="77777777" w:rsidR="00590F9E" w:rsidRDefault="00590F9E">
      <w:pPr>
        <w:pStyle w:val="BodyText"/>
        <w:rPr>
          <w:sz w:val="20"/>
        </w:rPr>
      </w:pPr>
    </w:p>
    <w:p w14:paraId="42B19A61" w14:textId="77777777" w:rsidR="00590F9E" w:rsidRDefault="00590F9E">
      <w:pPr>
        <w:pStyle w:val="BodyText"/>
        <w:spacing w:before="81"/>
        <w:rPr>
          <w:sz w:val="20"/>
        </w:rPr>
      </w:pPr>
    </w:p>
    <w:p w14:paraId="327C64F7" w14:textId="77777777" w:rsidR="00590F9E" w:rsidRDefault="00590F9E">
      <w:pPr>
        <w:pStyle w:val="BodyText"/>
        <w:rPr>
          <w:sz w:val="20"/>
        </w:rPr>
        <w:sectPr w:rsidR="00590F9E">
          <w:pgSz w:w="16840" w:h="11900" w:orient="landscape"/>
          <w:pgMar w:top="1320" w:right="425" w:bottom="280" w:left="850" w:header="720" w:footer="720" w:gutter="0"/>
          <w:cols w:space="720"/>
        </w:sectPr>
      </w:pPr>
    </w:p>
    <w:p w14:paraId="693A1685" w14:textId="77777777" w:rsidR="00590F9E" w:rsidRDefault="00745046">
      <w:pPr>
        <w:spacing w:before="94"/>
        <w:ind w:left="747"/>
        <w:rPr>
          <w:sz w:val="27"/>
        </w:rPr>
      </w:pPr>
      <w:r>
        <w:rPr>
          <w:sz w:val="27"/>
        </w:rPr>
        <w:lastRenderedPageBreak/>
        <w:t>About</w:t>
      </w:r>
      <w:r>
        <w:rPr>
          <w:spacing w:val="7"/>
          <w:sz w:val="27"/>
        </w:rPr>
        <w:t xml:space="preserve"> </w:t>
      </w:r>
      <w:r>
        <w:rPr>
          <w:spacing w:val="-2"/>
          <w:sz w:val="27"/>
        </w:rPr>
        <w:t>Enrich</w:t>
      </w:r>
    </w:p>
    <w:p w14:paraId="747ECE65" w14:textId="77777777" w:rsidR="00590F9E" w:rsidRDefault="001E615D">
      <w:pPr>
        <w:pStyle w:val="BodyText"/>
        <w:spacing w:before="284"/>
        <w:ind w:left="747"/>
      </w:pPr>
      <w:hyperlink r:id="rId1117">
        <w:r w:rsidR="00745046">
          <w:rPr>
            <w:spacing w:val="-2"/>
          </w:rPr>
          <w:t>Promoters</w:t>
        </w:r>
      </w:hyperlink>
    </w:p>
    <w:p w14:paraId="3FC0EFFA" w14:textId="77777777" w:rsidR="00590F9E" w:rsidRDefault="00745046">
      <w:pPr>
        <w:pStyle w:val="Heading4"/>
        <w:spacing w:before="94"/>
      </w:pPr>
      <w:r>
        <w:br w:type="column"/>
      </w:r>
      <w:r>
        <w:rPr>
          <w:spacing w:val="-2"/>
        </w:rPr>
        <w:lastRenderedPageBreak/>
        <w:t>Projects</w:t>
      </w:r>
    </w:p>
    <w:p w14:paraId="67C32A40" w14:textId="77777777" w:rsidR="00590F9E" w:rsidRDefault="001E615D">
      <w:pPr>
        <w:pStyle w:val="BodyText"/>
        <w:spacing w:before="284"/>
        <w:ind w:left="747"/>
      </w:pPr>
      <w:hyperlink r:id="rId1118">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4538D0B0" w14:textId="77777777" w:rsidR="00590F9E" w:rsidRDefault="00745046">
      <w:pPr>
        <w:pStyle w:val="Heading4"/>
        <w:spacing w:before="94"/>
      </w:pPr>
      <w:r>
        <w:br w:type="column"/>
      </w:r>
      <w:r>
        <w:lastRenderedPageBreak/>
        <w:t>Business</w:t>
      </w:r>
      <w:r>
        <w:rPr>
          <w:spacing w:val="10"/>
        </w:rPr>
        <w:t xml:space="preserve"> </w:t>
      </w:r>
      <w:r>
        <w:rPr>
          <w:spacing w:val="-2"/>
        </w:rPr>
        <w:t>Solutions</w:t>
      </w:r>
    </w:p>
    <w:p w14:paraId="2FAAB7F2" w14:textId="77777777" w:rsidR="00590F9E" w:rsidRDefault="001E615D">
      <w:pPr>
        <w:pStyle w:val="BodyText"/>
        <w:spacing w:before="284"/>
        <w:ind w:left="747"/>
      </w:pPr>
      <w:hyperlink r:id="rId1119">
        <w:r w:rsidR="00745046">
          <w:t>EPC</w:t>
        </w:r>
        <w:r w:rsidR="00745046">
          <w:rPr>
            <w:spacing w:val="-5"/>
          </w:rPr>
          <w:t xml:space="preserve"> </w:t>
        </w:r>
        <w:r w:rsidR="00745046">
          <w:rPr>
            <w:spacing w:val="-2"/>
          </w:rPr>
          <w:t>Solutions</w:t>
        </w:r>
      </w:hyperlink>
    </w:p>
    <w:p w14:paraId="435F87BF" w14:textId="77777777" w:rsidR="00590F9E" w:rsidRDefault="00745046">
      <w:pPr>
        <w:spacing w:before="94" w:line="302" w:lineRule="auto"/>
        <w:ind w:left="747"/>
        <w:rPr>
          <w:sz w:val="27"/>
        </w:rPr>
      </w:pPr>
      <w:r>
        <w:br w:type="column"/>
      </w:r>
      <w:hyperlink r:id="rId1120">
        <w:r>
          <w:rPr>
            <w:spacing w:val="-2"/>
            <w:sz w:val="27"/>
          </w:rPr>
          <w:t>Clientele</w:t>
        </w:r>
      </w:hyperlink>
      <w:r>
        <w:rPr>
          <w:spacing w:val="-2"/>
          <w:sz w:val="27"/>
        </w:rPr>
        <w:t xml:space="preserve"> </w:t>
      </w:r>
      <w:hyperlink r:id="rId1121">
        <w:r>
          <w:rPr>
            <w:spacing w:val="-2"/>
            <w:sz w:val="27"/>
          </w:rPr>
          <w:t>(https://enrichenergy.com/clientele)</w:t>
        </w:r>
      </w:hyperlink>
    </w:p>
    <w:p w14:paraId="42E77324" w14:textId="77777777" w:rsidR="00590F9E" w:rsidRDefault="00590F9E">
      <w:pPr>
        <w:spacing w:line="302" w:lineRule="auto"/>
        <w:rPr>
          <w:sz w:val="27"/>
        </w:rPr>
        <w:sectPr w:rsidR="00590F9E">
          <w:type w:val="continuous"/>
          <w:pgSz w:w="16840" w:h="11900" w:orient="landscape"/>
          <w:pgMar w:top="260" w:right="425" w:bottom="280" w:left="850" w:header="720" w:footer="720" w:gutter="0"/>
          <w:cols w:num="4" w:space="720" w:equalWidth="0">
            <w:col w:w="2351" w:space="1174"/>
            <w:col w:w="2104" w:space="1421"/>
            <w:col w:w="3095" w:space="430"/>
            <w:col w:w="4990"/>
          </w:cols>
        </w:sectPr>
      </w:pPr>
    </w:p>
    <w:p w14:paraId="4439143B" w14:textId="77777777" w:rsidR="00590F9E" w:rsidRDefault="00745046">
      <w:pPr>
        <w:pStyle w:val="BodyText"/>
        <w:spacing w:before="93"/>
        <w:ind w:left="747"/>
      </w:pPr>
      <w:r>
        <w:rPr>
          <w:noProof/>
          <w:lang w:val="en-IN" w:eastAsia="en-IN"/>
        </w:rPr>
        <w:lastRenderedPageBreak/>
        <mc:AlternateContent>
          <mc:Choice Requires="wps">
            <w:drawing>
              <wp:anchor distT="0" distB="0" distL="0" distR="0" simplePos="0" relativeHeight="15792128" behindDoc="0" locked="0" layoutInCell="1" allowOverlap="1" wp14:anchorId="0FA60111" wp14:editId="6E83ADCF">
                <wp:simplePos x="0" y="0"/>
                <wp:positionH relativeFrom="page">
                  <wp:posOffset>10380395</wp:posOffset>
                </wp:positionH>
                <wp:positionV relativeFrom="page">
                  <wp:posOffset>4652391</wp:posOffset>
                </wp:positionV>
                <wp:extent cx="174625" cy="721995"/>
                <wp:effectExtent l="0" t="0" r="0" b="0"/>
                <wp:wrapNone/>
                <wp:docPr id="300" name="Text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2595A743"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0FA60111" id="Textbox 300" o:spid="_x0000_s1230" type="#_x0000_t202" style="position:absolute;left:0;text-align:left;margin-left:817.35pt;margin-top:366.35pt;width:13.75pt;height:56.85pt;z-index:1579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" filled="f" stroked="f">
                <v:path arrowok="t"/>
                <v:textbox style="layout-flow:vertical;mso-layout-flow-alt:bottom-to-top" inset="0,0,0,0">
                  <w:txbxContent>
                    <w:p w14:paraId="2595A743"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hyperlink r:id="rId1122">
        <w:r>
          <w:rPr>
            <w:spacing w:val="-2"/>
          </w:rPr>
          <w:t>(https://enrichenergy.com/promoters)</w:t>
        </w:r>
      </w:hyperlink>
    </w:p>
    <w:p w14:paraId="5CC9E157" w14:textId="77777777" w:rsidR="00590F9E" w:rsidRDefault="00745046">
      <w:pPr>
        <w:pStyle w:val="BodyText"/>
        <w:spacing w:before="93"/>
        <w:ind w:left="571"/>
      </w:pPr>
      <w:r>
        <w:br w:type="column"/>
      </w:r>
      <w:hyperlink r:id="rId1123">
        <w:r>
          <w:rPr>
            <w:spacing w:val="-2"/>
          </w:rPr>
          <w:t>(https://enrichenergy.com/projects)</w:t>
        </w:r>
      </w:hyperlink>
    </w:p>
    <w:p w14:paraId="47D6B281" w14:textId="77777777" w:rsidR="00590F9E" w:rsidRDefault="00745046">
      <w:pPr>
        <w:pStyle w:val="BodyText"/>
        <w:spacing w:before="93"/>
        <w:ind w:left="747"/>
      </w:pPr>
      <w:r>
        <w:br w:type="column"/>
      </w:r>
      <w:hyperlink r:id="rId1124">
        <w:r>
          <w:rPr>
            <w:spacing w:val="-2"/>
          </w:rPr>
          <w:t>(https://enrichenergy.com/business_offerings/epc-</w:t>
        </w:r>
      </w:hyperlink>
    </w:p>
    <w:p w14:paraId="128AC7EC" w14:textId="77777777" w:rsidR="00590F9E" w:rsidRDefault="00590F9E">
      <w:pPr>
        <w:pStyle w:val="BodyTex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71246007" w14:textId="77777777" w:rsidR="00590F9E" w:rsidRDefault="001E615D">
      <w:pPr>
        <w:pStyle w:val="BodyText"/>
        <w:spacing w:before="102" w:line="348" w:lineRule="auto"/>
        <w:ind w:left="747"/>
      </w:pPr>
      <w:hyperlink r:id="rId1125">
        <w:r w:rsidR="00745046">
          <w:rPr>
            <w:spacing w:val="-2"/>
          </w:rPr>
          <w:t>Achievement</w:t>
        </w:r>
      </w:hyperlink>
      <w:r w:rsidR="00745046">
        <w:rPr>
          <w:spacing w:val="-2"/>
        </w:rPr>
        <w:t xml:space="preserve"> </w:t>
      </w:r>
      <w:hyperlink r:id="rId1126">
        <w:r w:rsidR="00745046">
          <w:rPr>
            <w:spacing w:val="-2"/>
          </w:rPr>
          <w:t>(https://enrichenergy.com/achievements)</w:t>
        </w:r>
      </w:hyperlink>
    </w:p>
    <w:p w14:paraId="1B84EEB2" w14:textId="77777777" w:rsidR="00590F9E" w:rsidRDefault="00745046">
      <w:pPr>
        <w:pStyle w:val="BodyText"/>
        <w:spacing w:before="102" w:line="348" w:lineRule="auto"/>
        <w:ind w:left="273"/>
      </w:pPr>
      <w:r>
        <w:br w:type="column"/>
      </w:r>
      <w:hyperlink r:id="rId1127" w:anchor="home">
        <w:r>
          <w:t>End to End</w:t>
        </w:r>
      </w:hyperlink>
      <w:r>
        <w:t xml:space="preserve"> </w:t>
      </w:r>
      <w:hyperlink r:id="rId1128" w:anchor="home">
        <w:r>
          <w:rPr>
            <w:spacing w:val="-2"/>
          </w:rPr>
          <w:t>(https://enrichenergy.com/projects/#home)</w:t>
        </w:r>
      </w:hyperlink>
    </w:p>
    <w:p w14:paraId="55C5E9C5" w14:textId="77777777" w:rsidR="00590F9E" w:rsidRDefault="00745046">
      <w:pPr>
        <w:pStyle w:val="BodyText"/>
        <w:spacing w:before="102"/>
        <w:ind w:left="154"/>
      </w:pPr>
      <w:r>
        <w:br w:type="column"/>
      </w:r>
      <w:hyperlink r:id="rId1129">
        <w:r>
          <w:rPr>
            <w:spacing w:val="-2"/>
          </w:rPr>
          <w:t>solutions/)</w:t>
        </w:r>
      </w:hyperlink>
    </w:p>
    <w:p w14:paraId="24A612DE" w14:textId="77777777" w:rsidR="00590F9E" w:rsidRDefault="001E615D">
      <w:pPr>
        <w:pStyle w:val="BodyText"/>
        <w:spacing w:before="123"/>
        <w:ind w:left="154"/>
      </w:pPr>
      <w:hyperlink r:id="rId1130">
        <w:r w:rsidR="00745046">
          <w:t>End</w:t>
        </w:r>
        <w:r w:rsidR="00745046">
          <w:rPr>
            <w:spacing w:val="-4"/>
          </w:rPr>
          <w:t xml:space="preserve"> </w:t>
        </w:r>
        <w:r w:rsidR="00745046">
          <w:t>to</w:t>
        </w:r>
        <w:r w:rsidR="00745046">
          <w:rPr>
            <w:spacing w:val="-4"/>
          </w:rPr>
          <w:t xml:space="preserve"> </w:t>
        </w:r>
        <w:r w:rsidR="00745046">
          <w:t>End</w:t>
        </w:r>
        <w:r w:rsidR="00745046">
          <w:rPr>
            <w:spacing w:val="-3"/>
          </w:rPr>
          <w:t xml:space="preserve"> </w:t>
        </w:r>
        <w:r w:rsidR="00745046">
          <w:rPr>
            <w:spacing w:val="-2"/>
          </w:rPr>
          <w:t>Solutions</w:t>
        </w:r>
      </w:hyperlink>
    </w:p>
    <w:p w14:paraId="122EA27F" w14:textId="77777777" w:rsidR="00590F9E" w:rsidRDefault="00745046">
      <w:pPr>
        <w:spacing w:line="390" w:lineRule="exact"/>
        <w:ind w:left="747"/>
        <w:rPr>
          <w:sz w:val="27"/>
        </w:rPr>
      </w:pPr>
      <w:r>
        <w:br w:type="column"/>
      </w:r>
      <w:hyperlink r:id="rId1131">
        <w:r>
          <w:rPr>
            <w:sz w:val="27"/>
          </w:rPr>
          <w:t>Media Center</w:t>
        </w:r>
      </w:hyperlink>
      <w:r>
        <w:rPr>
          <w:sz w:val="27"/>
        </w:rPr>
        <w:t xml:space="preserve"> </w:t>
      </w:r>
      <w:hyperlink r:id="rId1132">
        <w:r>
          <w:rPr>
            <w:spacing w:val="-2"/>
            <w:sz w:val="27"/>
          </w:rPr>
          <w:t>(https://enrichenergy.com/video)</w:t>
        </w:r>
      </w:hyperlink>
    </w:p>
    <w:p w14:paraId="221C9F6E" w14:textId="77777777" w:rsidR="00590F9E" w:rsidRDefault="00590F9E">
      <w:pPr>
        <w:spacing w:line="390" w:lineRule="exact"/>
        <w:rPr>
          <w:sz w:val="27"/>
        </w:rPr>
        <w:sectPr w:rsidR="00590F9E">
          <w:pgSz w:w="16840" w:h="11900" w:orient="landscape"/>
          <w:pgMar w:top="220" w:right="425" w:bottom="280" w:left="850" w:header="720" w:footer="720" w:gutter="0"/>
          <w:cols w:num="4" w:space="720" w:equalWidth="0">
            <w:col w:w="3959" w:space="40"/>
            <w:col w:w="3605" w:space="39"/>
            <w:col w:w="1863" w:space="1069"/>
            <w:col w:w="4990"/>
          </w:cols>
        </w:sectPr>
      </w:pPr>
    </w:p>
    <w:p w14:paraId="3F1D08C4" w14:textId="77777777" w:rsidR="00590F9E" w:rsidRDefault="001E615D">
      <w:pPr>
        <w:pStyle w:val="BodyText"/>
        <w:spacing w:line="159" w:lineRule="exact"/>
        <w:ind w:left="747"/>
      </w:pPr>
      <w:hyperlink r:id="rId1133">
        <w:r w:rsidR="00745046">
          <w:t>CSR</w:t>
        </w:r>
      </w:hyperlink>
      <w:r w:rsidR="00745046">
        <w:rPr>
          <w:spacing w:val="-5"/>
        </w:rPr>
        <w:t xml:space="preserve"> </w:t>
      </w:r>
      <w:hyperlink r:id="rId1134">
        <w:r w:rsidR="00745046">
          <w:rPr>
            <w:spacing w:val="-2"/>
          </w:rPr>
          <w:t>(https://enrichenergy.com/csr)</w:t>
        </w:r>
      </w:hyperlink>
    </w:p>
    <w:p w14:paraId="57E61DD2" w14:textId="77777777" w:rsidR="00590F9E" w:rsidRDefault="00745046">
      <w:pPr>
        <w:spacing w:line="159" w:lineRule="exact"/>
        <w:ind w:left="710"/>
        <w:rPr>
          <w:sz w:val="18"/>
        </w:rPr>
      </w:pPr>
      <w:r>
        <w:br w:type="column"/>
      </w:r>
      <w:hyperlink r:id="rId1135" w:anchor="menu1">
        <w:r>
          <w:rPr>
            <w:spacing w:val="-5"/>
            <w:sz w:val="18"/>
          </w:rPr>
          <w:t>EPC</w:t>
        </w:r>
      </w:hyperlink>
    </w:p>
    <w:p w14:paraId="3212DA3B" w14:textId="77777777" w:rsidR="00590F9E" w:rsidRDefault="00745046">
      <w:pPr>
        <w:pStyle w:val="BodyText"/>
        <w:spacing w:line="159" w:lineRule="exact"/>
        <w:ind w:left="747"/>
      </w:pPr>
      <w:r>
        <w:br w:type="column"/>
      </w:r>
      <w:hyperlink r:id="rId1136">
        <w:r>
          <w:rPr>
            <w:spacing w:val="-2"/>
          </w:rPr>
          <w:t>(https://enrichenergy.com/business_offerings/end-</w:t>
        </w:r>
      </w:hyperlink>
    </w:p>
    <w:p w14:paraId="184AD437" w14:textId="77777777" w:rsidR="00590F9E" w:rsidRDefault="00590F9E">
      <w:pPr>
        <w:pStyle w:val="BodyText"/>
        <w:spacing w:line="159" w:lineRule="exact"/>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09BC001A" w14:textId="77777777" w:rsidR="00590F9E" w:rsidRDefault="001E615D">
      <w:pPr>
        <w:pStyle w:val="BodyText"/>
        <w:spacing w:before="123"/>
        <w:ind w:left="747"/>
      </w:pPr>
      <w:hyperlink r:id="rId1137">
        <w:r w:rsidR="00745046">
          <w:rPr>
            <w:spacing w:val="-2"/>
          </w:rPr>
          <w:t>Brochures</w:t>
        </w:r>
      </w:hyperlink>
    </w:p>
    <w:p w14:paraId="0C5C88D1" w14:textId="77777777" w:rsidR="00590F9E" w:rsidRDefault="00745046">
      <w:pPr>
        <w:pStyle w:val="BodyText"/>
        <w:spacing w:before="93"/>
        <w:ind w:left="747"/>
      </w:pPr>
      <w:r>
        <w:br w:type="column"/>
      </w:r>
      <w:hyperlink r:id="rId1138" w:anchor="menu1">
        <w:r>
          <w:rPr>
            <w:spacing w:val="-2"/>
          </w:rPr>
          <w:t>(https://enrichenergy.com/projects/#menu1)</w:t>
        </w:r>
      </w:hyperlink>
      <w:r>
        <w:rPr>
          <w:spacing w:val="63"/>
          <w:w w:val="150"/>
        </w:rPr>
        <w:t xml:space="preserve"> </w:t>
      </w:r>
      <w:hyperlink r:id="rId1139">
        <w:r>
          <w:rPr>
            <w:spacing w:val="-2"/>
          </w:rPr>
          <w:t>to-end-solutions)</w:t>
        </w:r>
      </w:hyperlink>
    </w:p>
    <w:p w14:paraId="54F96336" w14:textId="77777777" w:rsidR="00590F9E" w:rsidRDefault="00745046">
      <w:pPr>
        <w:pStyle w:val="Heading4"/>
        <w:spacing w:before="98"/>
      </w:pPr>
      <w:r>
        <w:br w:type="column"/>
      </w:r>
      <w:hyperlink r:id="rId1140">
        <w:r>
          <w:rPr>
            <w:spacing w:val="-4"/>
          </w:rPr>
          <w:t>Blog</w:t>
        </w:r>
      </w:hyperlink>
    </w:p>
    <w:p w14:paraId="7E5FEBAD" w14:textId="77777777" w:rsidR="00590F9E" w:rsidRDefault="00590F9E">
      <w:pPr>
        <w:pStyle w:val="Heading4"/>
        <w:sectPr w:rsidR="00590F9E">
          <w:type w:val="continuous"/>
          <w:pgSz w:w="16840" w:h="11900" w:orient="landscape"/>
          <w:pgMar w:top="260" w:right="425" w:bottom="280" w:left="850" w:header="720" w:footer="720" w:gutter="0"/>
          <w:cols w:num="3" w:space="720" w:equalWidth="0">
            <w:col w:w="1602" w:space="1923"/>
            <w:col w:w="5643" w:space="1407"/>
            <w:col w:w="4990"/>
          </w:cols>
        </w:sectPr>
      </w:pPr>
    </w:p>
    <w:p w14:paraId="40E13C9D" w14:textId="77777777" w:rsidR="00590F9E" w:rsidRDefault="001E615D">
      <w:pPr>
        <w:pStyle w:val="BodyText"/>
        <w:spacing w:before="14"/>
        <w:ind w:left="747"/>
      </w:pPr>
      <w:hyperlink r:id="rId1141">
        <w:r w:rsidR="00745046">
          <w:rPr>
            <w:spacing w:val="-2"/>
          </w:rPr>
          <w:t>(https://enrichenergy.com/wp-</w:t>
        </w:r>
      </w:hyperlink>
    </w:p>
    <w:p w14:paraId="1BDF3B1D" w14:textId="77777777" w:rsidR="00590F9E" w:rsidRDefault="00745046">
      <w:pPr>
        <w:spacing w:before="14"/>
        <w:ind w:right="38"/>
        <w:jc w:val="right"/>
        <w:rPr>
          <w:sz w:val="18"/>
        </w:rPr>
      </w:pPr>
      <w:r>
        <w:br w:type="column"/>
      </w:r>
      <w:hyperlink r:id="rId1142" w:anchor="menu2">
        <w:r>
          <w:rPr>
            <w:spacing w:val="-5"/>
            <w:sz w:val="18"/>
          </w:rPr>
          <w:t>IPP</w:t>
        </w:r>
      </w:hyperlink>
    </w:p>
    <w:p w14:paraId="5DEB8679" w14:textId="77777777" w:rsidR="00590F9E" w:rsidRDefault="00745046">
      <w:pPr>
        <w:pStyle w:val="BodyText"/>
        <w:spacing w:before="14"/>
        <w:ind w:left="747"/>
      </w:pPr>
      <w:r>
        <w:br w:type="column"/>
      </w:r>
      <w:hyperlink r:id="rId1143">
        <w:r>
          <w:t>Rooftop</w:t>
        </w:r>
        <w:r>
          <w:rPr>
            <w:spacing w:val="-8"/>
          </w:rPr>
          <w:t xml:space="preserve"> </w:t>
        </w:r>
        <w:r>
          <w:rPr>
            <w:spacing w:val="-2"/>
          </w:rPr>
          <w:t>Solutions</w:t>
        </w:r>
      </w:hyperlink>
    </w:p>
    <w:p w14:paraId="2F92BFFA" w14:textId="77777777" w:rsidR="00590F9E" w:rsidRDefault="00745046">
      <w:pPr>
        <w:spacing w:before="80" w:line="242" w:lineRule="exact"/>
        <w:ind w:left="747"/>
        <w:rPr>
          <w:sz w:val="27"/>
        </w:rPr>
      </w:pPr>
      <w:r>
        <w:br w:type="column"/>
      </w:r>
      <w:hyperlink r:id="rId1144">
        <w:r>
          <w:rPr>
            <w:spacing w:val="-2"/>
            <w:sz w:val="27"/>
          </w:rPr>
          <w:t>(https://enrichenergy.com/blogs)</w:t>
        </w:r>
      </w:hyperlink>
    </w:p>
    <w:p w14:paraId="2BDBA281" w14:textId="77777777" w:rsidR="00590F9E" w:rsidRDefault="00590F9E">
      <w:pPr>
        <w:spacing w:line="242"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23F5E9AF" w14:textId="77777777" w:rsidR="00590F9E" w:rsidRDefault="001E615D">
      <w:pPr>
        <w:pStyle w:val="BodyText"/>
        <w:tabs>
          <w:tab w:val="left" w:pos="4272"/>
        </w:tabs>
        <w:spacing w:line="200" w:lineRule="exact"/>
        <w:ind w:left="747"/>
      </w:pPr>
      <w:hyperlink r:id="rId1145">
        <w:r w:rsidR="00745046">
          <w:rPr>
            <w:spacing w:val="-2"/>
          </w:rPr>
          <w:t>content/uploads/2017/12/Enrich-</w:t>
        </w:r>
      </w:hyperlink>
      <w:r w:rsidR="00745046">
        <w:tab/>
      </w:r>
      <w:hyperlink r:id="rId1146" w:anchor="menu2">
        <w:r w:rsidR="00745046">
          <w:rPr>
            <w:spacing w:val="-2"/>
          </w:rPr>
          <w:t>(https://enrichenergy.com/projects/#menu2)</w:t>
        </w:r>
      </w:hyperlink>
      <w:r w:rsidR="00745046">
        <w:rPr>
          <w:spacing w:val="55"/>
          <w:w w:val="150"/>
        </w:rPr>
        <w:t xml:space="preserve"> </w:t>
      </w:r>
      <w:hyperlink r:id="rId1147">
        <w:r w:rsidR="00745046">
          <w:rPr>
            <w:spacing w:val="-2"/>
          </w:rPr>
          <w:t>(https://enrichenergy.com/business_offerings/rooftop-</w:t>
        </w:r>
      </w:hyperlink>
    </w:p>
    <w:p w14:paraId="2C12A89B" w14:textId="77777777" w:rsidR="00590F9E" w:rsidRDefault="00590F9E">
      <w:pPr>
        <w:pStyle w:val="BodyText"/>
        <w:spacing w:line="200" w:lineRule="exact"/>
        <w:sectPr w:rsidR="00590F9E">
          <w:type w:val="continuous"/>
          <w:pgSz w:w="16840" w:h="11900" w:orient="landscape"/>
          <w:pgMar w:top="260" w:right="425" w:bottom="280" w:left="850" w:header="720" w:footer="720" w:gutter="0"/>
          <w:cols w:space="720"/>
        </w:sectPr>
      </w:pPr>
    </w:p>
    <w:p w14:paraId="62DB0777" w14:textId="77777777" w:rsidR="00590F9E" w:rsidRDefault="001E615D">
      <w:pPr>
        <w:pStyle w:val="BodyText"/>
        <w:spacing w:before="93"/>
        <w:ind w:left="747"/>
      </w:pPr>
      <w:hyperlink r:id="rId1148">
        <w:r w:rsidR="00745046">
          <w:rPr>
            <w:spacing w:val="-2"/>
          </w:rPr>
          <w:t>Energy_Corp-Brochure_2017.pdf)</w:t>
        </w:r>
      </w:hyperlink>
    </w:p>
    <w:p w14:paraId="07BA532D" w14:textId="77777777" w:rsidR="00590F9E" w:rsidRDefault="00745046">
      <w:pPr>
        <w:pStyle w:val="BodyText"/>
        <w:spacing w:before="123"/>
        <w:ind w:left="747"/>
      </w:pPr>
      <w:r>
        <w:br w:type="column"/>
      </w:r>
      <w:hyperlink r:id="rId1149" w:anchor="menu3">
        <w:r>
          <w:rPr>
            <w:spacing w:val="-2"/>
          </w:rPr>
          <w:t>Rooftop</w:t>
        </w:r>
      </w:hyperlink>
    </w:p>
    <w:p w14:paraId="12158AE4" w14:textId="77777777" w:rsidR="00590F9E" w:rsidRDefault="00745046">
      <w:pPr>
        <w:pStyle w:val="BodyText"/>
        <w:spacing w:before="93"/>
        <w:ind w:left="747"/>
      </w:pPr>
      <w:r>
        <w:br w:type="column"/>
      </w:r>
      <w:hyperlink r:id="rId1150">
        <w:r>
          <w:rPr>
            <w:spacing w:val="-2"/>
          </w:rPr>
          <w:t>solutions/)</w:t>
        </w:r>
      </w:hyperlink>
    </w:p>
    <w:p w14:paraId="5F7E0061" w14:textId="77777777" w:rsidR="00590F9E" w:rsidRDefault="00745046">
      <w:pPr>
        <w:pStyle w:val="Heading4"/>
        <w:spacing w:before="128" w:line="302" w:lineRule="exact"/>
      </w:pPr>
      <w:r>
        <w:br w:type="column"/>
      </w:r>
      <w:hyperlink r:id="rId1151">
        <w:r>
          <w:rPr>
            <w:spacing w:val="-2"/>
          </w:rPr>
          <w:t>Careers</w:t>
        </w:r>
      </w:hyperlink>
    </w:p>
    <w:p w14:paraId="7FE161E0" w14:textId="77777777" w:rsidR="00590F9E" w:rsidRDefault="00590F9E">
      <w:pPr>
        <w:pStyle w:val="Heading4"/>
        <w:spacing w:line="302"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0474CA03" w14:textId="77777777" w:rsidR="00590F9E" w:rsidRDefault="00745046">
      <w:pPr>
        <w:pStyle w:val="BodyText"/>
        <w:spacing w:line="200" w:lineRule="exact"/>
        <w:ind w:left="4272"/>
      </w:pPr>
      <w:r>
        <w:rPr>
          <w:noProof/>
          <w:lang w:val="en-IN" w:eastAsia="en-IN"/>
        </w:rPr>
        <w:lastRenderedPageBreak/>
        <mc:AlternateContent>
          <mc:Choice Requires="wpg">
            <w:drawing>
              <wp:anchor distT="0" distB="0" distL="0" distR="0" simplePos="0" relativeHeight="15792640" behindDoc="0" locked="0" layoutInCell="1" allowOverlap="1" wp14:anchorId="4CAFC6B9" wp14:editId="0E679009">
                <wp:simplePos x="0" y="0"/>
                <wp:positionH relativeFrom="page">
                  <wp:posOffset>1019174</wp:posOffset>
                </wp:positionH>
                <wp:positionV relativeFrom="paragraph">
                  <wp:posOffset>36315</wp:posOffset>
                </wp:positionV>
                <wp:extent cx="285750" cy="285750"/>
                <wp:effectExtent l="0" t="0" r="0" b="0"/>
                <wp:wrapNone/>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302" name="Graphic 302">
                          <a:hlinkClick r:id="rId379"/>
                        </wps:cNvPr>
                        <wps:cNvSpPr/>
                        <wps:spPr>
                          <a:xfrm>
                            <a:off x="4762" y="4762"/>
                            <a:ext cx="276225" cy="276225"/>
                          </a:xfrm>
                          <a:custGeom>
                            <a:avLst/>
                            <a:gdLst/>
                            <a:ahLst/>
                            <a:cxnLst/>
                            <a:rect l="l" t="t" r="r" b="b"/>
                            <a:pathLst>
                              <a:path w="276225" h="276225">
                                <a:moveTo>
                                  <a:pt x="276224" y="138112"/>
                                </a:moveTo>
                                <a:lnTo>
                                  <a:pt x="270279" y="178203"/>
                                </a:lnTo>
                                <a:lnTo>
                                  <a:pt x="252948" y="214842"/>
                                </a:lnTo>
                                <a:lnTo>
                                  <a:pt x="225730" y="244875"/>
                                </a:lnTo>
                                <a:lnTo>
                                  <a:pt x="190965" y="265711"/>
                                </a:lnTo>
                                <a:lnTo>
                                  <a:pt x="151649" y="275561"/>
                                </a:lnTo>
                                <a:lnTo>
                                  <a:pt x="138112" y="276224"/>
                                </a:lnTo>
                                <a:lnTo>
                                  <a:pt x="131327" y="276059"/>
                                </a:lnTo>
                                <a:lnTo>
                                  <a:pt x="91591" y="268154"/>
                                </a:lnTo>
                                <a:lnTo>
                                  <a:pt x="55831" y="249040"/>
                                </a:lnTo>
                                <a:lnTo>
                                  <a:pt x="27183" y="220392"/>
                                </a:lnTo>
                                <a:lnTo>
                                  <a:pt x="8069" y="184632"/>
                                </a:lnTo>
                                <a:lnTo>
                                  <a:pt x="165" y="144897"/>
                                </a:lnTo>
                                <a:lnTo>
                                  <a:pt x="0" y="138112"/>
                                </a:lnTo>
                                <a:lnTo>
                                  <a:pt x="165" y="131327"/>
                                </a:lnTo>
                                <a:lnTo>
                                  <a:pt x="8069" y="91590"/>
                                </a:lnTo>
                                <a:lnTo>
                                  <a:pt x="27183" y="55831"/>
                                </a:lnTo>
                                <a:lnTo>
                                  <a:pt x="55831" y="27183"/>
                                </a:lnTo>
                                <a:lnTo>
                                  <a:pt x="91591" y="8069"/>
                                </a:lnTo>
                                <a:lnTo>
                                  <a:pt x="131327" y="165"/>
                                </a:lnTo>
                                <a:lnTo>
                                  <a:pt x="138112" y="0"/>
                                </a:lnTo>
                                <a:lnTo>
                                  <a:pt x="144897" y="165"/>
                                </a:lnTo>
                                <a:lnTo>
                                  <a:pt x="184633" y="8069"/>
                                </a:lnTo>
                                <a:lnTo>
                                  <a:pt x="220393" y="27183"/>
                                </a:lnTo>
                                <a:lnTo>
                                  <a:pt x="249041" y="55830"/>
                                </a:lnTo>
                                <a:lnTo>
                                  <a:pt x="268155" y="91590"/>
                                </a:lnTo>
                                <a:lnTo>
                                  <a:pt x="276059" y="131327"/>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03" name="Image 303">
                            <a:hlinkClick r:id="rId379"/>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0E94CD8D" id="Group 301" o:spid="_x0000_s1026" style="position:absolute;margin-left:80.25pt;margin-top:2.85pt;width:22.5pt;height:22.5pt;z-index:15792640;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">
                <v:shape id="Graphic 302"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" o:button="t" path="m276224,138112r-5945,40091l252948,214842r-27218,30033l190965,265711r-39316,9850l138112,276224r-6785,-165l91591,268154,55831,249040,27183,220392,8069,184632,165,144897,,138112r165,-6785l8069,91590,27183,55831,55831,27183,91591,8069,131327,165,138112,r6785,165l184633,8069r35760,19114l249041,55830r19114,35760l276059,131327r165,6785xe" filled="f" strokecolor="gray" strokeweight=".26456mm">
                  <v:fill o:detectmouseclick="t"/>
                  <v:path arrowok="t"/>
                </v:shape>
                <v:shape id="Image 303"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" o:button="t">
                  <v:fill o:detectmouseclick="t"/>
                  <v:imagedata r:id="rId253" o:title=""/>
                </v:shape>
                <w10:wrap anchorx="page"/>
              </v:group>
            </w:pict>
          </mc:Fallback>
        </mc:AlternateContent>
      </w:r>
      <w:hyperlink r:id="rId1152" w:anchor="menu3">
        <w:r>
          <w:t>(https://enrichenergy.com/projects/#menu3)</w:t>
        </w:r>
      </w:hyperlink>
      <w:r>
        <w:rPr>
          <w:spacing w:val="24"/>
        </w:rPr>
        <w:t xml:space="preserve"> </w:t>
      </w:r>
      <w:hyperlink r:id="rId1153">
        <w:r>
          <w:t>O</w:t>
        </w:r>
        <w:r>
          <w:rPr>
            <w:spacing w:val="-12"/>
          </w:rPr>
          <w:t xml:space="preserve"> </w:t>
        </w:r>
        <w:r>
          <w:t>&amp;</w:t>
        </w:r>
        <w:r>
          <w:rPr>
            <w:spacing w:val="-12"/>
          </w:rPr>
          <w:t xml:space="preserve"> </w:t>
        </w:r>
        <w:r>
          <w:t>M</w:t>
        </w:r>
        <w:r>
          <w:rPr>
            <w:spacing w:val="-11"/>
          </w:rPr>
          <w:t xml:space="preserve"> </w:t>
        </w:r>
        <w:r>
          <w:rPr>
            <w:spacing w:val="-2"/>
          </w:rPr>
          <w:t>Services</w:t>
        </w:r>
      </w:hyperlink>
    </w:p>
    <w:p w14:paraId="0F767D7B" w14:textId="77777777" w:rsidR="00590F9E" w:rsidRDefault="00745046">
      <w:pPr>
        <w:spacing w:before="89" w:line="212" w:lineRule="exact"/>
        <w:ind w:left="2245"/>
        <w:rPr>
          <w:sz w:val="27"/>
        </w:rPr>
      </w:pPr>
      <w:r>
        <w:br w:type="column"/>
      </w:r>
      <w:hyperlink r:id="rId1154">
        <w:r>
          <w:rPr>
            <w:spacing w:val="-2"/>
            <w:sz w:val="27"/>
          </w:rPr>
          <w:t>(https://enrichenergy.com/career)</w:t>
        </w:r>
      </w:hyperlink>
    </w:p>
    <w:p w14:paraId="4FB8877D" w14:textId="77777777" w:rsidR="00590F9E" w:rsidRDefault="00590F9E">
      <w:pPr>
        <w:spacing w:line="212"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75329BE7" w14:textId="77777777" w:rsidR="00590F9E" w:rsidRDefault="001E615D">
      <w:pPr>
        <w:spacing w:before="234"/>
        <w:ind w:left="747"/>
        <w:rPr>
          <w:sz w:val="21"/>
        </w:rPr>
      </w:pPr>
      <w:hyperlink r:id="rId1155">
        <w:r w:rsidR="00745046">
          <w:rPr>
            <w:spacing w:val="-2"/>
            <w:sz w:val="21"/>
          </w:rPr>
          <w:t>(https://www.linkedin.com/company/9316416/)</w:t>
        </w:r>
      </w:hyperlink>
    </w:p>
    <w:p w14:paraId="3193D06D" w14:textId="77777777" w:rsidR="00590F9E" w:rsidRDefault="00745046">
      <w:pPr>
        <w:pStyle w:val="BodyText"/>
        <w:spacing w:line="348" w:lineRule="auto"/>
        <w:ind w:left="747" w:right="3192"/>
      </w:pPr>
      <w:r>
        <w:br w:type="column"/>
      </w:r>
      <w:hyperlink r:id="rId1156">
        <w:r>
          <w:rPr>
            <w:spacing w:val="-2"/>
          </w:rPr>
          <w:t>(https://enrichenergy.com/business_offerings/om-</w:t>
        </w:r>
      </w:hyperlink>
      <w:r>
        <w:rPr>
          <w:spacing w:val="-2"/>
        </w:rPr>
        <w:t xml:space="preserve"> </w:t>
      </w:r>
      <w:hyperlink r:id="rId1157">
        <w:r>
          <w:rPr>
            <w:spacing w:val="-2"/>
          </w:rPr>
          <w:t>services/)</w:t>
        </w:r>
      </w:hyperlink>
    </w:p>
    <w:p w14:paraId="0EAFA178" w14:textId="77777777" w:rsidR="00590F9E" w:rsidRDefault="001E615D">
      <w:pPr>
        <w:pStyle w:val="BodyText"/>
        <w:spacing w:before="22" w:line="360" w:lineRule="auto"/>
        <w:ind w:left="747" w:right="2928"/>
      </w:pPr>
      <w:hyperlink r:id="rId1158">
        <w:r w:rsidR="00745046">
          <w:t>Energy Storage</w:t>
        </w:r>
      </w:hyperlink>
      <w:r w:rsidR="00745046">
        <w:t xml:space="preserve"> </w:t>
      </w:r>
      <w:hyperlink r:id="rId1159">
        <w:r w:rsidR="00745046">
          <w:rPr>
            <w:spacing w:val="-2"/>
          </w:rPr>
          <w:t>(https://enrichenergy.com/business_offerings/energystorage/)</w:t>
        </w:r>
      </w:hyperlink>
      <w:r w:rsidR="00745046">
        <w:rPr>
          <w:spacing w:val="-2"/>
        </w:rPr>
        <w:t xml:space="preserve"> </w:t>
      </w:r>
      <w:hyperlink r:id="rId1160">
        <w:r w:rsidR="00745046">
          <w:t>Value Added Services</w:t>
        </w:r>
      </w:hyperlink>
      <w:r w:rsidR="00745046">
        <w:t xml:space="preserve"> </w:t>
      </w:r>
      <w:hyperlink r:id="rId1161">
        <w:r w:rsidR="00745046">
          <w:rPr>
            <w:spacing w:val="-2"/>
          </w:rPr>
          <w:t>(https://enrichenergy.com/business_offerings/value-</w:t>
        </w:r>
      </w:hyperlink>
    </w:p>
    <w:p w14:paraId="02D23118" w14:textId="77777777" w:rsidR="00590F9E" w:rsidRDefault="001E615D">
      <w:pPr>
        <w:pStyle w:val="BodyText"/>
        <w:spacing w:line="195" w:lineRule="exact"/>
        <w:ind w:left="747"/>
      </w:pPr>
      <w:hyperlink r:id="rId1162">
        <w:r w:rsidR="00745046">
          <w:rPr>
            <w:spacing w:val="-2"/>
          </w:rPr>
          <w:t>added-services/)</w:t>
        </w:r>
      </w:hyperlink>
    </w:p>
    <w:p w14:paraId="54B2178C"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4F3E27AF" w14:textId="77777777" w:rsidR="00590F9E" w:rsidRDefault="00590F9E">
      <w:pPr>
        <w:pStyle w:val="BodyText"/>
      </w:pPr>
    </w:p>
    <w:p w14:paraId="1E853C8B" w14:textId="77777777" w:rsidR="00590F9E" w:rsidRDefault="00590F9E">
      <w:pPr>
        <w:pStyle w:val="BodyText"/>
      </w:pPr>
    </w:p>
    <w:p w14:paraId="78705D69" w14:textId="77777777" w:rsidR="00590F9E" w:rsidRDefault="00590F9E">
      <w:pPr>
        <w:pStyle w:val="BodyText"/>
      </w:pPr>
    </w:p>
    <w:p w14:paraId="09BC78D6" w14:textId="77777777" w:rsidR="00590F9E" w:rsidRDefault="00590F9E">
      <w:pPr>
        <w:pStyle w:val="BodyText"/>
      </w:pPr>
    </w:p>
    <w:p w14:paraId="1E746E9B" w14:textId="77777777" w:rsidR="00590F9E" w:rsidRDefault="00590F9E">
      <w:pPr>
        <w:pStyle w:val="BodyText"/>
        <w:spacing w:before="108"/>
      </w:pPr>
    </w:p>
    <w:p w14:paraId="73C3E102" w14:textId="77777777" w:rsidR="00590F9E" w:rsidRDefault="001E615D">
      <w:pPr>
        <w:pStyle w:val="BodyText"/>
        <w:tabs>
          <w:tab w:val="left" w:pos="5356"/>
          <w:tab w:val="left" w:pos="9586"/>
        </w:tabs>
        <w:ind w:left="522"/>
      </w:pPr>
      <w:hyperlink r:id="rId1163">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1164">
        <w:r w:rsidR="00745046">
          <w:t>Disclaimer</w:t>
        </w:r>
        <w:r w:rsidR="00745046">
          <w:rPr>
            <w:spacing w:val="-10"/>
          </w:rPr>
          <w:t xml:space="preserve"> </w:t>
        </w:r>
        <w:r w:rsidR="00745046">
          <w:rPr>
            <w:spacing w:val="-2"/>
          </w:rPr>
          <w:t>(https://enrichenergy.com/disclaimer)</w:t>
        </w:r>
      </w:hyperlink>
      <w:r w:rsidR="00745046">
        <w:tab/>
      </w:r>
      <w:hyperlink r:id="rId1165">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3C9C0C7A" w14:textId="77777777" w:rsidR="00590F9E" w:rsidRDefault="001E615D">
      <w:pPr>
        <w:pStyle w:val="BodyText"/>
        <w:spacing w:before="93"/>
        <w:ind w:left="8603"/>
      </w:pPr>
      <w:hyperlink r:id="rId1166">
        <w:r w:rsidR="00745046">
          <w:t>Copyright</w:t>
        </w:r>
        <w:r w:rsidR="00745046">
          <w:rPr>
            <w:spacing w:val="-13"/>
          </w:rPr>
          <w:t xml:space="preserve"> </w:t>
        </w:r>
        <w:r w:rsidR="00745046">
          <w:t>2018</w:t>
        </w:r>
      </w:hyperlink>
      <w:r w:rsidR="00745046">
        <w:rPr>
          <w:spacing w:val="-12"/>
        </w:rPr>
        <w:t xml:space="preserve"> </w:t>
      </w:r>
      <w:hyperlink r:id="rId1167">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49977CCF"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539BFEE5"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93664" behindDoc="0" locked="0" layoutInCell="1" allowOverlap="1" wp14:anchorId="360D612B" wp14:editId="3A55756E">
                <wp:simplePos x="0" y="0"/>
                <wp:positionH relativeFrom="page">
                  <wp:posOffset>10380395</wp:posOffset>
                </wp:positionH>
                <wp:positionV relativeFrom="page">
                  <wp:posOffset>4652391</wp:posOffset>
                </wp:positionV>
                <wp:extent cx="174625" cy="721995"/>
                <wp:effectExtent l="0" t="0" r="0" b="0"/>
                <wp:wrapNone/>
                <wp:docPr id="304" name="Text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6BE8B8D8"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360D612B" id="Textbox 304" o:spid="_x0000_s1231" type="#_x0000_t202" style="position:absolute;margin-left:817.35pt;margin-top:366.35pt;width:13.75pt;height:56.85pt;z-index:1579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" filled="f" stroked="f">
                <v:path arrowok="t"/>
                <v:textbox style="layout-flow:vertical;mso-layout-flow-alt:bottom-to-top" inset="0,0,0,0">
                  <w:txbxContent>
                    <w:p w14:paraId="6BE8B8D8"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p>
    <w:p w14:paraId="228E6E09" w14:textId="77777777" w:rsidR="00590F9E" w:rsidRDefault="00590F9E">
      <w:pPr>
        <w:pStyle w:val="BodyText"/>
        <w:spacing w:before="2"/>
        <w:rPr>
          <w:sz w:val="54"/>
        </w:rPr>
      </w:pPr>
    </w:p>
    <w:p w14:paraId="4D2016C0" w14:textId="77777777" w:rsidR="00590F9E" w:rsidRDefault="00745046">
      <w:pPr>
        <w:pStyle w:val="Heading1"/>
      </w:pPr>
      <w:r>
        <w:rPr>
          <w:spacing w:val="-2"/>
        </w:rPr>
        <w:t>Brochures</w:t>
      </w:r>
    </w:p>
    <w:p w14:paraId="6315A887" w14:textId="77777777" w:rsidR="00590F9E" w:rsidRDefault="00590F9E">
      <w:pPr>
        <w:pStyle w:val="BodyText"/>
        <w:rPr>
          <w:sz w:val="21"/>
        </w:rPr>
      </w:pPr>
    </w:p>
    <w:p w14:paraId="50EF28A5" w14:textId="77777777" w:rsidR="00590F9E" w:rsidRDefault="00590F9E">
      <w:pPr>
        <w:pStyle w:val="BodyText"/>
        <w:rPr>
          <w:sz w:val="21"/>
        </w:rPr>
      </w:pPr>
    </w:p>
    <w:p w14:paraId="01F72779" w14:textId="77777777" w:rsidR="00590F9E" w:rsidRDefault="00590F9E">
      <w:pPr>
        <w:pStyle w:val="BodyText"/>
        <w:rPr>
          <w:sz w:val="21"/>
        </w:rPr>
      </w:pPr>
    </w:p>
    <w:p w14:paraId="01B20528" w14:textId="77777777" w:rsidR="00590F9E" w:rsidRDefault="00590F9E">
      <w:pPr>
        <w:pStyle w:val="BodyText"/>
        <w:rPr>
          <w:sz w:val="21"/>
        </w:rPr>
      </w:pPr>
    </w:p>
    <w:p w14:paraId="257C8BDA" w14:textId="77777777" w:rsidR="00590F9E" w:rsidRDefault="00590F9E">
      <w:pPr>
        <w:pStyle w:val="BodyText"/>
        <w:rPr>
          <w:sz w:val="21"/>
        </w:rPr>
      </w:pPr>
    </w:p>
    <w:p w14:paraId="360DFD23" w14:textId="77777777" w:rsidR="00590F9E" w:rsidRDefault="00590F9E">
      <w:pPr>
        <w:pStyle w:val="BodyText"/>
        <w:rPr>
          <w:sz w:val="21"/>
        </w:rPr>
      </w:pPr>
    </w:p>
    <w:p w14:paraId="51B4FCD5" w14:textId="77777777" w:rsidR="00590F9E" w:rsidRDefault="00590F9E">
      <w:pPr>
        <w:pStyle w:val="BodyText"/>
        <w:rPr>
          <w:sz w:val="21"/>
        </w:rPr>
      </w:pPr>
    </w:p>
    <w:p w14:paraId="27545E68" w14:textId="77777777" w:rsidR="00590F9E" w:rsidRDefault="00590F9E">
      <w:pPr>
        <w:pStyle w:val="BodyText"/>
        <w:rPr>
          <w:sz w:val="21"/>
        </w:rPr>
      </w:pPr>
    </w:p>
    <w:p w14:paraId="6AB68C41" w14:textId="77777777" w:rsidR="00590F9E" w:rsidRDefault="00590F9E">
      <w:pPr>
        <w:pStyle w:val="BodyText"/>
        <w:spacing w:before="223"/>
        <w:rPr>
          <w:sz w:val="21"/>
        </w:rPr>
      </w:pPr>
    </w:p>
    <w:p w14:paraId="782F7699" w14:textId="77777777" w:rsidR="00590F9E" w:rsidRDefault="001E615D">
      <w:pPr>
        <w:spacing w:line="230" w:lineRule="auto"/>
        <w:ind w:left="336" w:right="12003"/>
        <w:jc w:val="center"/>
        <w:rPr>
          <w:sz w:val="21"/>
        </w:rPr>
      </w:pPr>
      <w:hyperlink r:id="rId1168">
        <w:r w:rsidR="00745046">
          <w:rPr>
            <w:sz w:val="21"/>
          </w:rPr>
          <w:t>Enrich</w:t>
        </w:r>
        <w:r w:rsidR="00745046">
          <w:rPr>
            <w:spacing w:val="-12"/>
            <w:sz w:val="21"/>
          </w:rPr>
          <w:t xml:space="preserve"> </w:t>
        </w:r>
        <w:r w:rsidR="00745046">
          <w:rPr>
            <w:sz w:val="21"/>
          </w:rPr>
          <w:t>Energy</w:t>
        </w:r>
        <w:r w:rsidR="00745046">
          <w:rPr>
            <w:spacing w:val="-12"/>
            <w:sz w:val="21"/>
          </w:rPr>
          <w:t xml:space="preserve"> </w:t>
        </w:r>
        <w:r w:rsidR="00745046">
          <w:rPr>
            <w:sz w:val="21"/>
          </w:rPr>
          <w:t>Corporate</w:t>
        </w:r>
        <w:r w:rsidR="00745046">
          <w:rPr>
            <w:spacing w:val="-12"/>
            <w:sz w:val="21"/>
          </w:rPr>
          <w:t xml:space="preserve"> </w:t>
        </w:r>
        <w:r w:rsidR="00745046">
          <w:rPr>
            <w:sz w:val="21"/>
          </w:rPr>
          <w:t>Brochure</w:t>
        </w:r>
      </w:hyperlink>
      <w:r w:rsidR="00745046">
        <w:rPr>
          <w:sz w:val="21"/>
        </w:rPr>
        <w:t xml:space="preserve"> </w:t>
      </w:r>
      <w:hyperlink r:id="rId1169">
        <w:r w:rsidR="00745046">
          <w:rPr>
            <w:spacing w:val="-2"/>
            <w:sz w:val="21"/>
          </w:rPr>
          <w:t>(http://sysweave.com/beta/enrich-</w:t>
        </w:r>
      </w:hyperlink>
      <w:r w:rsidR="00745046">
        <w:rPr>
          <w:spacing w:val="-2"/>
          <w:sz w:val="21"/>
        </w:rPr>
        <w:t xml:space="preserve"> </w:t>
      </w:r>
      <w:hyperlink r:id="rId1170">
        <w:proofErr w:type="spellStart"/>
        <w:r w:rsidR="00745046">
          <w:rPr>
            <w:spacing w:val="-2"/>
            <w:sz w:val="21"/>
          </w:rPr>
          <w:t>wp</w:t>
        </w:r>
        <w:proofErr w:type="spellEnd"/>
        <w:r w:rsidR="00745046">
          <w:rPr>
            <w:spacing w:val="-2"/>
            <w:sz w:val="21"/>
          </w:rPr>
          <w:t>/</w:t>
        </w:r>
        <w:proofErr w:type="spellStart"/>
        <w:r w:rsidR="00745046">
          <w:rPr>
            <w:spacing w:val="-2"/>
            <w:sz w:val="21"/>
          </w:rPr>
          <w:t>wp</w:t>
        </w:r>
        <w:proofErr w:type="spellEnd"/>
        <w:r w:rsidR="00745046">
          <w:rPr>
            <w:spacing w:val="-2"/>
            <w:sz w:val="21"/>
          </w:rPr>
          <w:t>-</w:t>
        </w:r>
      </w:hyperlink>
      <w:r w:rsidR="00745046">
        <w:rPr>
          <w:spacing w:val="-2"/>
          <w:sz w:val="21"/>
        </w:rPr>
        <w:t xml:space="preserve"> </w:t>
      </w:r>
      <w:hyperlink r:id="rId1171">
        <w:r w:rsidR="00745046">
          <w:rPr>
            <w:spacing w:val="-2"/>
            <w:sz w:val="21"/>
          </w:rPr>
          <w:t>content/uploads/2017/12/Enrich-</w:t>
        </w:r>
      </w:hyperlink>
      <w:r w:rsidR="00745046">
        <w:rPr>
          <w:spacing w:val="-2"/>
          <w:sz w:val="21"/>
        </w:rPr>
        <w:t xml:space="preserve"> </w:t>
      </w:r>
      <w:hyperlink r:id="rId1172">
        <w:r w:rsidR="00745046">
          <w:rPr>
            <w:spacing w:val="-2"/>
            <w:sz w:val="21"/>
          </w:rPr>
          <w:t>Energy_Corp-Brochure_2017.pdf)</w:t>
        </w:r>
      </w:hyperlink>
    </w:p>
    <w:p w14:paraId="4FE5B561" w14:textId="77777777" w:rsidR="00590F9E" w:rsidRDefault="00590F9E">
      <w:pPr>
        <w:pStyle w:val="BodyText"/>
        <w:rPr>
          <w:sz w:val="20"/>
        </w:rPr>
      </w:pPr>
    </w:p>
    <w:p w14:paraId="3A6C365C" w14:textId="77777777" w:rsidR="00590F9E" w:rsidRDefault="00745046">
      <w:pPr>
        <w:pStyle w:val="BodyText"/>
        <w:spacing w:before="46"/>
        <w:rPr>
          <w:sz w:val="20"/>
        </w:rPr>
      </w:pPr>
      <w:r>
        <w:rPr>
          <w:noProof/>
          <w:sz w:val="20"/>
          <w:lang w:val="en-IN" w:eastAsia="en-IN"/>
        </w:rPr>
        <mc:AlternateContent>
          <mc:Choice Requires="wpg">
            <w:drawing>
              <wp:anchor distT="0" distB="0" distL="0" distR="0" simplePos="0" relativeHeight="487652352" behindDoc="1" locked="0" layoutInCell="1" allowOverlap="1" wp14:anchorId="7B86C962" wp14:editId="7CE8BF4A">
                <wp:simplePos x="0" y="0"/>
                <wp:positionH relativeFrom="page">
                  <wp:posOffset>733424</wp:posOffset>
                </wp:positionH>
                <wp:positionV relativeFrom="paragraph">
                  <wp:posOffset>190856</wp:posOffset>
                </wp:positionV>
                <wp:extent cx="2095500" cy="2724150"/>
                <wp:effectExtent l="0" t="0" r="0" b="0"/>
                <wp:wrapTopAndBottom/>
                <wp:docPr id="305"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5500" cy="2724150"/>
                          <a:chOff x="0" y="0"/>
                          <a:chExt cx="2095500" cy="2724150"/>
                        </a:xfrm>
                      </wpg:grpSpPr>
                      <pic:pic xmlns:pic="http://schemas.openxmlformats.org/drawingml/2006/picture">
                        <pic:nvPicPr>
                          <pic:cNvPr id="306" name="Image 306" descr="enrich-brochure">
                            <a:hlinkClick r:id="rId1169"/>
                          </pic:cNvPr>
                          <pic:cNvPicPr/>
                        </pic:nvPicPr>
                        <pic:blipFill>
                          <a:blip r:embed="rId1173" cstate="print"/>
                          <a:stretch>
                            <a:fillRect/>
                          </a:stretch>
                        </pic:blipFill>
                        <pic:spPr>
                          <a:xfrm>
                            <a:off x="66675" y="66675"/>
                            <a:ext cx="1962149" cy="1638299"/>
                          </a:xfrm>
                          <a:prstGeom prst="rect">
                            <a:avLst/>
                          </a:prstGeom>
                        </pic:spPr>
                      </pic:pic>
                      <wps:wsp>
                        <wps:cNvPr id="307" name="Textbox 307"/>
                        <wps:cNvSpPr txBox="1"/>
                        <wps:spPr>
                          <a:xfrm>
                            <a:off x="9524" y="9524"/>
                            <a:ext cx="2076450" cy="2705100"/>
                          </a:xfrm>
                          <a:prstGeom prst="rect">
                            <a:avLst/>
                          </a:prstGeom>
                          <a:ln w="19049">
                            <a:solidFill>
                              <a:srgbClr val="DADADA"/>
                            </a:solidFill>
                            <a:prstDash val="solid"/>
                          </a:ln>
                        </wps:spPr>
                        <wps:txbx>
                          <w:txbxContent>
                            <w:p w14:paraId="04C7DD08" w14:textId="77777777" w:rsidR="001E615D" w:rsidRDefault="001E615D">
                              <w:pPr>
                                <w:rPr>
                                  <w:sz w:val="21"/>
                                </w:rPr>
                              </w:pPr>
                            </w:p>
                            <w:p w14:paraId="02773E99" w14:textId="77777777" w:rsidR="001E615D" w:rsidRDefault="001E615D">
                              <w:pPr>
                                <w:rPr>
                                  <w:sz w:val="21"/>
                                </w:rPr>
                              </w:pPr>
                            </w:p>
                            <w:p w14:paraId="33A91A05" w14:textId="77777777" w:rsidR="001E615D" w:rsidRDefault="001E615D">
                              <w:pPr>
                                <w:rPr>
                                  <w:sz w:val="21"/>
                                </w:rPr>
                              </w:pPr>
                            </w:p>
                            <w:p w14:paraId="7958129F" w14:textId="77777777" w:rsidR="001E615D" w:rsidRDefault="001E615D">
                              <w:pPr>
                                <w:rPr>
                                  <w:sz w:val="21"/>
                                </w:rPr>
                              </w:pPr>
                            </w:p>
                            <w:p w14:paraId="42CF68AE" w14:textId="77777777" w:rsidR="001E615D" w:rsidRDefault="001E615D">
                              <w:pPr>
                                <w:rPr>
                                  <w:sz w:val="21"/>
                                </w:rPr>
                              </w:pPr>
                            </w:p>
                            <w:p w14:paraId="29EFAC0F" w14:textId="77777777" w:rsidR="001E615D" w:rsidRDefault="001E615D">
                              <w:pPr>
                                <w:rPr>
                                  <w:sz w:val="21"/>
                                </w:rPr>
                              </w:pPr>
                            </w:p>
                            <w:p w14:paraId="6AA894E9" w14:textId="77777777" w:rsidR="001E615D" w:rsidRDefault="001E615D">
                              <w:pPr>
                                <w:rPr>
                                  <w:sz w:val="21"/>
                                </w:rPr>
                              </w:pPr>
                            </w:p>
                            <w:p w14:paraId="6065AA33" w14:textId="77777777" w:rsidR="001E615D" w:rsidRDefault="001E615D">
                              <w:pPr>
                                <w:rPr>
                                  <w:sz w:val="21"/>
                                </w:rPr>
                              </w:pPr>
                            </w:p>
                            <w:p w14:paraId="373F5486" w14:textId="77777777" w:rsidR="001E615D" w:rsidRDefault="001E615D">
                              <w:pPr>
                                <w:rPr>
                                  <w:sz w:val="21"/>
                                </w:rPr>
                              </w:pPr>
                            </w:p>
                            <w:p w14:paraId="139A6509" w14:textId="77777777" w:rsidR="001E615D" w:rsidRDefault="001E615D">
                              <w:pPr>
                                <w:rPr>
                                  <w:sz w:val="21"/>
                                </w:rPr>
                              </w:pPr>
                            </w:p>
                            <w:p w14:paraId="2522C145" w14:textId="77777777" w:rsidR="001E615D" w:rsidRDefault="001E615D">
                              <w:pPr>
                                <w:spacing w:before="26"/>
                                <w:rPr>
                                  <w:sz w:val="21"/>
                                </w:rPr>
                              </w:pPr>
                            </w:p>
                            <w:p w14:paraId="415D33FB" w14:textId="77777777" w:rsidR="001E615D" w:rsidRDefault="001E615D">
                              <w:pPr>
                                <w:spacing w:line="297" w:lineRule="auto"/>
                                <w:ind w:left="67" w:right="30"/>
                                <w:jc w:val="center"/>
                                <w:rPr>
                                  <w:sz w:val="21"/>
                                </w:rPr>
                              </w:pPr>
                              <w:hyperlink r:id="rId1174">
                                <w:r>
                                  <w:rPr>
                                    <w:spacing w:val="-2"/>
                                    <w:sz w:val="21"/>
                                  </w:rPr>
                                  <w:t xml:space="preserve">(http://sysweave.com/beta/enrich- </w:t>
                                </w:r>
                                <w:proofErr w:type="spellStart"/>
                                <w:r>
                                  <w:rPr>
                                    <w:spacing w:val="-2"/>
                                    <w:sz w:val="21"/>
                                  </w:rPr>
                                  <w:t>wp</w:t>
                                </w:r>
                                <w:proofErr w:type="spellEnd"/>
                                <w:r>
                                  <w:rPr>
                                    <w:spacing w:val="-2"/>
                                    <w:sz w:val="21"/>
                                  </w:rPr>
                                  <w:t>/</w:t>
                                </w:r>
                                <w:proofErr w:type="spellStart"/>
                                <w:r>
                                  <w:rPr>
                                    <w:spacing w:val="-2"/>
                                    <w:sz w:val="21"/>
                                  </w:rPr>
                                  <w:t>wp</w:t>
                                </w:r>
                                <w:proofErr w:type="spellEnd"/>
                                <w:r>
                                  <w:rPr>
                                    <w:spacing w:val="-2"/>
                                    <w:sz w:val="21"/>
                                  </w:rPr>
                                  <w:t xml:space="preserve">- content/uploads/2017/12/Enrich- </w:t>
                                </w:r>
                                <w:proofErr w:type="spellStart"/>
                                <w:r>
                                  <w:rPr>
                                    <w:spacing w:val="-2"/>
                                    <w:sz w:val="21"/>
                                  </w:rPr>
                                  <w:t>Energy_Corp</w:t>
                                </w:r>
                                <w:proofErr w:type="spellEnd"/>
                                <w:r>
                                  <w:rPr>
                                    <w:spacing w:val="-2"/>
                                    <w:sz w:val="21"/>
                                  </w:rPr>
                                  <w:t>-</w:t>
                                </w:r>
                                <w:r>
                                  <w:rPr>
                                    <w:spacing w:val="40"/>
                                    <w:sz w:val="21"/>
                                  </w:rPr>
                                  <w:t xml:space="preserve"> </w:t>
                                </w:r>
                                <w:r>
                                  <w:rPr>
                                    <w:spacing w:val="-2"/>
                                    <w:sz w:val="21"/>
                                  </w:rPr>
                                  <w:t>Brochure_2017.pdf)</w:t>
                                </w:r>
                              </w:hyperlink>
                            </w:p>
                          </w:txbxContent>
                        </wps:txbx>
                        <wps:bodyPr wrap="square" lIns="0" tIns="0" rIns="0" bIns="0" rtlCol="0">
                          <a:noAutofit/>
                        </wps:bodyPr>
                      </wps:wsp>
                    </wpg:wgp>
                  </a:graphicData>
                </a:graphic>
              </wp:anchor>
            </w:drawing>
          </mc:Choice>
          <mc:Fallback>
            <w:pict>
              <v:group w14:anchorId="7B86C962" id="Group 305" o:spid="_x0000_s1232" style="position:absolute;margin-left:57.75pt;margin-top:15.05pt;width:165pt;height:214.5pt;z-index:-15664128;mso-wrap-distance-left:0;mso-wrap-distance-right:0;mso-position-horizontal-relative:page;mso-position-vertical-relative:text" coordsize="20955,27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">
                <v:shape id="Image 306" o:spid="_x0000_s1233" type="#_x0000_t75" alt="enrich-brochure" href="http://sysweave.com/beta/enrich-wp/wp-content/uploads/2017/12/Enrich-Energy_Corp-Brochure_2017.pdf" style="position:absolute;left:666;top:666;width:19622;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" o:button="t">
                  <v:fill o:detectmouseclick="t"/>
                  <v:imagedata r:id="rId1175" o:title="enrich-brochure"/>
                </v:shape>
                <v:shape id="Textbox 307" o:spid="_x0000_s1234" type="#_x0000_t202" style="position:absolute;left:95;top:95;width:20764;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" filled="f" strokecolor="#dadada" strokeweight=".52914mm">
                  <v:textbox inset="0,0,0,0">
                    <w:txbxContent>
                      <w:p w14:paraId="04C7DD08" w14:textId="77777777" w:rsidR="001E615D" w:rsidRDefault="001E615D">
                        <w:pPr>
                          <w:rPr>
                            <w:sz w:val="21"/>
                          </w:rPr>
                        </w:pPr>
                      </w:p>
                      <w:p w14:paraId="02773E99" w14:textId="77777777" w:rsidR="001E615D" w:rsidRDefault="001E615D">
                        <w:pPr>
                          <w:rPr>
                            <w:sz w:val="21"/>
                          </w:rPr>
                        </w:pPr>
                      </w:p>
                      <w:p w14:paraId="33A91A05" w14:textId="77777777" w:rsidR="001E615D" w:rsidRDefault="001E615D">
                        <w:pPr>
                          <w:rPr>
                            <w:sz w:val="21"/>
                          </w:rPr>
                        </w:pPr>
                      </w:p>
                      <w:p w14:paraId="7958129F" w14:textId="77777777" w:rsidR="001E615D" w:rsidRDefault="001E615D">
                        <w:pPr>
                          <w:rPr>
                            <w:sz w:val="21"/>
                          </w:rPr>
                        </w:pPr>
                      </w:p>
                      <w:p w14:paraId="42CF68AE" w14:textId="77777777" w:rsidR="001E615D" w:rsidRDefault="001E615D">
                        <w:pPr>
                          <w:rPr>
                            <w:sz w:val="21"/>
                          </w:rPr>
                        </w:pPr>
                      </w:p>
                      <w:p w14:paraId="29EFAC0F" w14:textId="77777777" w:rsidR="001E615D" w:rsidRDefault="001E615D">
                        <w:pPr>
                          <w:rPr>
                            <w:sz w:val="21"/>
                          </w:rPr>
                        </w:pPr>
                      </w:p>
                      <w:p w14:paraId="6AA894E9" w14:textId="77777777" w:rsidR="001E615D" w:rsidRDefault="001E615D">
                        <w:pPr>
                          <w:rPr>
                            <w:sz w:val="21"/>
                          </w:rPr>
                        </w:pPr>
                      </w:p>
                      <w:p w14:paraId="6065AA33" w14:textId="77777777" w:rsidR="001E615D" w:rsidRDefault="001E615D">
                        <w:pPr>
                          <w:rPr>
                            <w:sz w:val="21"/>
                          </w:rPr>
                        </w:pPr>
                      </w:p>
                      <w:p w14:paraId="373F5486" w14:textId="77777777" w:rsidR="001E615D" w:rsidRDefault="001E615D">
                        <w:pPr>
                          <w:rPr>
                            <w:sz w:val="21"/>
                          </w:rPr>
                        </w:pPr>
                      </w:p>
                      <w:p w14:paraId="139A6509" w14:textId="77777777" w:rsidR="001E615D" w:rsidRDefault="001E615D">
                        <w:pPr>
                          <w:rPr>
                            <w:sz w:val="21"/>
                          </w:rPr>
                        </w:pPr>
                      </w:p>
                      <w:p w14:paraId="2522C145" w14:textId="77777777" w:rsidR="001E615D" w:rsidRDefault="001E615D">
                        <w:pPr>
                          <w:spacing w:before="26"/>
                          <w:rPr>
                            <w:sz w:val="21"/>
                          </w:rPr>
                        </w:pPr>
                      </w:p>
                      <w:p w14:paraId="415D33FB" w14:textId="77777777" w:rsidR="001E615D" w:rsidRDefault="001E615D">
                        <w:pPr>
                          <w:spacing w:line="297" w:lineRule="auto"/>
                          <w:ind w:left="67" w:right="30"/>
                          <w:jc w:val="center"/>
                          <w:rPr>
                            <w:sz w:val="21"/>
                          </w:rPr>
                        </w:pPr>
                        <w:hyperlink r:id="rId1176">
                          <w:r>
                            <w:rPr>
                              <w:spacing w:val="-2"/>
                              <w:sz w:val="21"/>
                            </w:rPr>
                            <w:t xml:space="preserve">(http://sysweave.com/beta/enrich- </w:t>
                          </w:r>
                          <w:proofErr w:type="spellStart"/>
                          <w:r>
                            <w:rPr>
                              <w:spacing w:val="-2"/>
                              <w:sz w:val="21"/>
                            </w:rPr>
                            <w:t>wp</w:t>
                          </w:r>
                          <w:proofErr w:type="spellEnd"/>
                          <w:r>
                            <w:rPr>
                              <w:spacing w:val="-2"/>
                              <w:sz w:val="21"/>
                            </w:rPr>
                            <w:t>/</w:t>
                          </w:r>
                          <w:proofErr w:type="spellStart"/>
                          <w:r>
                            <w:rPr>
                              <w:spacing w:val="-2"/>
                              <w:sz w:val="21"/>
                            </w:rPr>
                            <w:t>wp</w:t>
                          </w:r>
                          <w:proofErr w:type="spellEnd"/>
                          <w:r>
                            <w:rPr>
                              <w:spacing w:val="-2"/>
                              <w:sz w:val="21"/>
                            </w:rPr>
                            <w:t xml:space="preserve">- content/uploads/2017/12/Enrich- </w:t>
                          </w:r>
                          <w:proofErr w:type="spellStart"/>
                          <w:r>
                            <w:rPr>
                              <w:spacing w:val="-2"/>
                              <w:sz w:val="21"/>
                            </w:rPr>
                            <w:t>Energy_Corp</w:t>
                          </w:r>
                          <w:proofErr w:type="spellEnd"/>
                          <w:r>
                            <w:rPr>
                              <w:spacing w:val="-2"/>
                              <w:sz w:val="21"/>
                            </w:rPr>
                            <w:t>-</w:t>
                          </w:r>
                          <w:r>
                            <w:rPr>
                              <w:spacing w:val="40"/>
                              <w:sz w:val="21"/>
                            </w:rPr>
                            <w:t xml:space="preserve"> </w:t>
                          </w:r>
                          <w:r>
                            <w:rPr>
                              <w:spacing w:val="-2"/>
                              <w:sz w:val="21"/>
                            </w:rPr>
                            <w:t>Brochure_2017.pdf)</w:t>
                          </w:r>
                        </w:hyperlink>
                      </w:p>
                    </w:txbxContent>
                  </v:textbox>
                </v:shape>
                <w10:wrap type="topAndBottom" anchorx="page"/>
              </v:group>
            </w:pict>
          </mc:Fallback>
        </mc:AlternateContent>
      </w:r>
    </w:p>
    <w:p w14:paraId="646E4561" w14:textId="77777777" w:rsidR="00590F9E" w:rsidRDefault="00590F9E">
      <w:pPr>
        <w:pStyle w:val="BodyText"/>
        <w:rPr>
          <w:sz w:val="20"/>
        </w:rPr>
        <w:sectPr w:rsidR="00590F9E">
          <w:pgSz w:w="16840" w:h="11900" w:orient="landscape"/>
          <w:pgMar w:top="1320" w:right="425" w:bottom="0" w:left="850" w:header="720" w:footer="720" w:gutter="0"/>
          <w:cols w:space="720"/>
        </w:sectPr>
      </w:pPr>
    </w:p>
    <w:p w14:paraId="756891E5" w14:textId="77777777" w:rsidR="00590F9E" w:rsidRDefault="00590F9E">
      <w:pPr>
        <w:pStyle w:val="BodyText"/>
        <w:spacing w:before="228"/>
        <w:rPr>
          <w:sz w:val="20"/>
        </w:rPr>
      </w:pPr>
    </w:p>
    <w:p w14:paraId="47B20177" w14:textId="77777777" w:rsidR="00590F9E" w:rsidRDefault="00590F9E">
      <w:pPr>
        <w:pStyle w:val="BodyText"/>
        <w:rPr>
          <w:sz w:val="20"/>
        </w:rPr>
        <w:sectPr w:rsidR="00590F9E">
          <w:pgSz w:w="16840" w:h="11900" w:orient="landscape"/>
          <w:pgMar w:top="1320" w:right="425" w:bottom="280" w:left="850" w:header="720" w:footer="720" w:gutter="0"/>
          <w:cols w:space="720"/>
        </w:sectPr>
      </w:pPr>
    </w:p>
    <w:p w14:paraId="12EF1510" w14:textId="77777777" w:rsidR="00590F9E" w:rsidRDefault="00745046">
      <w:pPr>
        <w:pStyle w:val="Heading4"/>
        <w:spacing w:before="94"/>
      </w:pPr>
      <w:r>
        <w:lastRenderedPageBreak/>
        <w:t>About</w:t>
      </w:r>
      <w:r>
        <w:rPr>
          <w:spacing w:val="7"/>
        </w:rPr>
        <w:t xml:space="preserve"> </w:t>
      </w:r>
      <w:r>
        <w:rPr>
          <w:spacing w:val="-2"/>
        </w:rPr>
        <w:t>Enrich</w:t>
      </w:r>
    </w:p>
    <w:p w14:paraId="7907D0B0" w14:textId="77777777" w:rsidR="00590F9E" w:rsidRDefault="001E615D">
      <w:pPr>
        <w:pStyle w:val="BodyText"/>
        <w:spacing w:before="284"/>
        <w:ind w:left="747"/>
      </w:pPr>
      <w:hyperlink r:id="rId1177">
        <w:r w:rsidR="00745046">
          <w:rPr>
            <w:spacing w:val="-2"/>
          </w:rPr>
          <w:t>Promoters</w:t>
        </w:r>
      </w:hyperlink>
    </w:p>
    <w:p w14:paraId="3BDDF3E3" w14:textId="77777777" w:rsidR="00590F9E" w:rsidRDefault="00745046">
      <w:pPr>
        <w:pStyle w:val="Heading4"/>
        <w:spacing w:before="94"/>
      </w:pPr>
      <w:r>
        <w:br w:type="column"/>
      </w:r>
      <w:r>
        <w:rPr>
          <w:spacing w:val="-2"/>
        </w:rPr>
        <w:lastRenderedPageBreak/>
        <w:t>Projects</w:t>
      </w:r>
    </w:p>
    <w:p w14:paraId="4CE2205C" w14:textId="77777777" w:rsidR="00590F9E" w:rsidRDefault="001E615D">
      <w:pPr>
        <w:pStyle w:val="BodyText"/>
        <w:spacing w:before="284"/>
        <w:ind w:left="747"/>
      </w:pPr>
      <w:hyperlink r:id="rId1178">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1A003B8C" w14:textId="77777777" w:rsidR="00590F9E" w:rsidRDefault="00745046">
      <w:pPr>
        <w:pStyle w:val="Heading4"/>
        <w:spacing w:before="94"/>
      </w:pPr>
      <w:r>
        <w:br w:type="column"/>
      </w:r>
      <w:r>
        <w:lastRenderedPageBreak/>
        <w:t>Business</w:t>
      </w:r>
      <w:r>
        <w:rPr>
          <w:spacing w:val="10"/>
        </w:rPr>
        <w:t xml:space="preserve"> </w:t>
      </w:r>
      <w:r>
        <w:rPr>
          <w:spacing w:val="-2"/>
        </w:rPr>
        <w:t>Solutions</w:t>
      </w:r>
    </w:p>
    <w:p w14:paraId="15F92056" w14:textId="77777777" w:rsidR="00590F9E" w:rsidRDefault="001E615D">
      <w:pPr>
        <w:pStyle w:val="BodyText"/>
        <w:spacing w:before="284"/>
        <w:ind w:left="747"/>
      </w:pPr>
      <w:hyperlink r:id="rId1179">
        <w:r w:rsidR="00745046">
          <w:t>EPC</w:t>
        </w:r>
        <w:r w:rsidR="00745046">
          <w:rPr>
            <w:spacing w:val="-5"/>
          </w:rPr>
          <w:t xml:space="preserve"> </w:t>
        </w:r>
        <w:r w:rsidR="00745046">
          <w:rPr>
            <w:spacing w:val="-2"/>
          </w:rPr>
          <w:t>Solutions</w:t>
        </w:r>
      </w:hyperlink>
    </w:p>
    <w:p w14:paraId="115A38BF" w14:textId="77777777" w:rsidR="00590F9E" w:rsidRDefault="00745046">
      <w:pPr>
        <w:spacing w:before="94" w:line="302" w:lineRule="auto"/>
        <w:ind w:left="747"/>
        <w:rPr>
          <w:sz w:val="27"/>
        </w:rPr>
      </w:pPr>
      <w:r>
        <w:br w:type="column"/>
      </w:r>
      <w:hyperlink r:id="rId1180">
        <w:r>
          <w:rPr>
            <w:spacing w:val="-2"/>
            <w:sz w:val="27"/>
          </w:rPr>
          <w:t>Clientele</w:t>
        </w:r>
      </w:hyperlink>
      <w:r>
        <w:rPr>
          <w:spacing w:val="-2"/>
          <w:sz w:val="27"/>
        </w:rPr>
        <w:t xml:space="preserve"> </w:t>
      </w:r>
      <w:hyperlink r:id="rId1181">
        <w:r>
          <w:rPr>
            <w:spacing w:val="-2"/>
            <w:sz w:val="27"/>
          </w:rPr>
          <w:t>(https://enrichenergy.com/clientele)</w:t>
        </w:r>
      </w:hyperlink>
    </w:p>
    <w:p w14:paraId="4D3F9F06" w14:textId="77777777" w:rsidR="00590F9E" w:rsidRDefault="00590F9E">
      <w:pPr>
        <w:spacing w:line="302" w:lineRule="auto"/>
        <w:rPr>
          <w:sz w:val="27"/>
        </w:rPr>
        <w:sectPr w:rsidR="00590F9E">
          <w:type w:val="continuous"/>
          <w:pgSz w:w="16840" w:h="11900" w:orient="landscape"/>
          <w:pgMar w:top="260" w:right="425" w:bottom="280" w:left="850" w:header="720" w:footer="720" w:gutter="0"/>
          <w:cols w:num="4" w:space="720" w:equalWidth="0">
            <w:col w:w="2351" w:space="1174"/>
            <w:col w:w="2104" w:space="1421"/>
            <w:col w:w="3095" w:space="430"/>
            <w:col w:w="4990"/>
          </w:cols>
        </w:sectPr>
      </w:pPr>
    </w:p>
    <w:p w14:paraId="1CC48665" w14:textId="77777777" w:rsidR="00590F9E" w:rsidRDefault="001E615D">
      <w:pPr>
        <w:pStyle w:val="BodyText"/>
        <w:spacing w:before="93"/>
        <w:ind w:left="747"/>
      </w:pPr>
      <w:hyperlink r:id="rId1182">
        <w:r w:rsidR="00745046">
          <w:rPr>
            <w:spacing w:val="-2"/>
          </w:rPr>
          <w:t>(https://enrichenergy.com/promoters)</w:t>
        </w:r>
      </w:hyperlink>
    </w:p>
    <w:p w14:paraId="3A6482AB" w14:textId="77777777" w:rsidR="00590F9E" w:rsidRDefault="001E615D">
      <w:pPr>
        <w:pStyle w:val="BodyText"/>
        <w:spacing w:before="123" w:line="132" w:lineRule="exact"/>
        <w:ind w:left="747"/>
      </w:pPr>
      <w:hyperlink r:id="rId1183">
        <w:r w:rsidR="00745046">
          <w:rPr>
            <w:spacing w:val="-2"/>
          </w:rPr>
          <w:t>Achievement</w:t>
        </w:r>
      </w:hyperlink>
    </w:p>
    <w:p w14:paraId="3CF5B9E1" w14:textId="77777777" w:rsidR="00590F9E" w:rsidRDefault="00745046">
      <w:pPr>
        <w:pStyle w:val="BodyText"/>
        <w:spacing w:before="93"/>
        <w:ind w:left="571"/>
      </w:pPr>
      <w:r>
        <w:br w:type="column"/>
      </w:r>
      <w:hyperlink r:id="rId1184">
        <w:r>
          <w:rPr>
            <w:spacing w:val="-2"/>
          </w:rPr>
          <w:t>(https://enrichenergy.com/projects)</w:t>
        </w:r>
      </w:hyperlink>
    </w:p>
    <w:p w14:paraId="39E8CBD3" w14:textId="77777777" w:rsidR="00590F9E" w:rsidRDefault="001E615D">
      <w:pPr>
        <w:pStyle w:val="BodyText"/>
        <w:spacing w:before="123" w:line="132" w:lineRule="exact"/>
        <w:ind w:left="571"/>
      </w:pPr>
      <w:hyperlink r:id="rId1185"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32E02463" w14:textId="77777777" w:rsidR="00590F9E" w:rsidRDefault="00745046">
      <w:pPr>
        <w:spacing w:before="127" w:line="158" w:lineRule="auto"/>
        <w:ind w:left="747"/>
        <w:rPr>
          <w:position w:val="-14"/>
          <w:sz w:val="27"/>
        </w:rPr>
      </w:pPr>
      <w:r>
        <w:br w:type="column"/>
      </w:r>
      <w:hyperlink r:id="rId1186">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1187">
        <w:r>
          <w:rPr>
            <w:w w:val="99"/>
            <w:sz w:val="18"/>
          </w:rPr>
          <w:t>/e</w:t>
        </w:r>
        <w:r>
          <w:rPr>
            <w:spacing w:val="-32"/>
            <w:w w:val="99"/>
            <w:sz w:val="18"/>
          </w:rPr>
          <w:t>p</w:t>
        </w:r>
      </w:hyperlink>
      <w:hyperlink r:id="rId1188">
        <w:r>
          <w:rPr>
            <w:spacing w:val="-121"/>
            <w:w w:val="101"/>
            <w:position w:val="-14"/>
            <w:sz w:val="27"/>
          </w:rPr>
          <w:t>e</w:t>
        </w:r>
      </w:hyperlink>
      <w:hyperlink r:id="rId1189">
        <w:r>
          <w:rPr>
            <w:w w:val="99"/>
            <w:sz w:val="18"/>
          </w:rPr>
          <w:t>c</w:t>
        </w:r>
        <w:r>
          <w:rPr>
            <w:spacing w:val="-29"/>
            <w:w w:val="99"/>
            <w:sz w:val="18"/>
          </w:rPr>
          <w:t>-</w:t>
        </w:r>
      </w:hyperlink>
      <w:hyperlink r:id="rId1190">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5BE0AF6C" w14:textId="77777777" w:rsidR="00590F9E" w:rsidRDefault="001E615D">
      <w:pPr>
        <w:pStyle w:val="BodyText"/>
        <w:spacing w:line="154" w:lineRule="exact"/>
        <w:ind w:left="747"/>
      </w:pPr>
      <w:hyperlink r:id="rId1191">
        <w:r w:rsidR="00745046">
          <w:rPr>
            <w:spacing w:val="-2"/>
          </w:rPr>
          <w:t>solutions/)</w:t>
        </w:r>
      </w:hyperlink>
    </w:p>
    <w:p w14:paraId="55B6AAAF"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5BBEDD5B" w14:textId="77777777" w:rsidR="00590F9E" w:rsidRDefault="001E615D">
      <w:pPr>
        <w:pStyle w:val="BodyText"/>
        <w:spacing w:before="169"/>
        <w:ind w:left="747"/>
      </w:pPr>
      <w:hyperlink r:id="rId1192">
        <w:r w:rsidR="00745046">
          <w:rPr>
            <w:spacing w:val="-2"/>
          </w:rPr>
          <w:t>(https://enrichenergy.com/achievements)</w:t>
        </w:r>
      </w:hyperlink>
    </w:p>
    <w:p w14:paraId="443EC779" w14:textId="77777777" w:rsidR="00590F9E" w:rsidRDefault="00745046">
      <w:pPr>
        <w:pStyle w:val="BodyText"/>
        <w:spacing w:before="169"/>
        <w:ind w:left="273"/>
      </w:pPr>
      <w:r>
        <w:br w:type="column"/>
      </w:r>
      <w:hyperlink r:id="rId1193" w:anchor="home">
        <w:r>
          <w:rPr>
            <w:spacing w:val="-2"/>
          </w:rPr>
          <w:t>(https://enrichenergy.com/projects/#home)</w:t>
        </w:r>
      </w:hyperlink>
    </w:p>
    <w:p w14:paraId="37773783" w14:textId="77777777" w:rsidR="00590F9E" w:rsidRDefault="00745046">
      <w:pPr>
        <w:pStyle w:val="BodyText"/>
        <w:spacing w:before="169"/>
        <w:ind w:left="154"/>
      </w:pPr>
      <w:r>
        <w:br w:type="column"/>
      </w:r>
      <w:hyperlink r:id="rId1194">
        <w:r>
          <w:t>End</w:t>
        </w:r>
        <w:r>
          <w:rPr>
            <w:spacing w:val="-4"/>
          </w:rPr>
          <w:t xml:space="preserve"> </w:t>
        </w:r>
        <w:r>
          <w:t>to</w:t>
        </w:r>
        <w:r>
          <w:rPr>
            <w:spacing w:val="-4"/>
          </w:rPr>
          <w:t xml:space="preserve"> </w:t>
        </w:r>
        <w:r>
          <w:t>End</w:t>
        </w:r>
        <w:r>
          <w:rPr>
            <w:spacing w:val="-3"/>
          </w:rPr>
          <w:t xml:space="preserve"> </w:t>
        </w:r>
        <w:r>
          <w:rPr>
            <w:spacing w:val="-2"/>
          </w:rPr>
          <w:t>Solutions</w:t>
        </w:r>
      </w:hyperlink>
    </w:p>
    <w:p w14:paraId="73996C29" w14:textId="77777777" w:rsidR="00590F9E" w:rsidRDefault="00745046">
      <w:pPr>
        <w:spacing w:line="305" w:lineRule="exact"/>
        <w:ind w:left="747"/>
        <w:rPr>
          <w:sz w:val="27"/>
        </w:rPr>
      </w:pPr>
      <w:r>
        <w:br w:type="column"/>
      </w:r>
      <w:hyperlink r:id="rId1195">
        <w:r>
          <w:rPr>
            <w:spacing w:val="-2"/>
            <w:sz w:val="27"/>
          </w:rPr>
          <w:t>(https://enrichenergy.com/video)</w:t>
        </w:r>
      </w:hyperlink>
    </w:p>
    <w:p w14:paraId="5FD75D59"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6425144B" w14:textId="77777777" w:rsidR="00590F9E" w:rsidRDefault="001E615D">
      <w:pPr>
        <w:pStyle w:val="BodyText"/>
        <w:spacing w:before="123"/>
        <w:ind w:left="747"/>
      </w:pPr>
      <w:hyperlink r:id="rId1196">
        <w:r w:rsidR="00745046">
          <w:t>CSR</w:t>
        </w:r>
      </w:hyperlink>
      <w:r w:rsidR="00745046">
        <w:rPr>
          <w:spacing w:val="-5"/>
        </w:rPr>
        <w:t xml:space="preserve"> </w:t>
      </w:r>
      <w:hyperlink r:id="rId1197">
        <w:r w:rsidR="00745046">
          <w:rPr>
            <w:spacing w:val="-2"/>
          </w:rPr>
          <w:t>(https://enrichenergy.com/csr)</w:t>
        </w:r>
      </w:hyperlink>
    </w:p>
    <w:p w14:paraId="7D886FD6" w14:textId="77777777" w:rsidR="00590F9E" w:rsidRDefault="00745046">
      <w:pPr>
        <w:spacing w:before="123"/>
        <w:ind w:left="710"/>
        <w:rPr>
          <w:sz w:val="18"/>
        </w:rPr>
      </w:pPr>
      <w:r>
        <w:br w:type="column"/>
      </w:r>
      <w:hyperlink r:id="rId1198" w:anchor="menu1">
        <w:r>
          <w:rPr>
            <w:spacing w:val="-5"/>
            <w:sz w:val="18"/>
          </w:rPr>
          <w:t>EPC</w:t>
        </w:r>
      </w:hyperlink>
    </w:p>
    <w:p w14:paraId="763768D6" w14:textId="77777777" w:rsidR="00590F9E" w:rsidRDefault="00745046">
      <w:pPr>
        <w:pStyle w:val="BodyText"/>
        <w:spacing w:before="123" w:line="139" w:lineRule="auto"/>
        <w:ind w:left="747"/>
        <w:rPr>
          <w:position w:val="-17"/>
          <w:sz w:val="27"/>
        </w:rPr>
      </w:pPr>
      <w:r>
        <w:br w:type="column"/>
      </w:r>
      <w:hyperlink r:id="rId1199">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1200">
        <w:r>
          <w:rPr>
            <w:w w:val="99"/>
          </w:rPr>
          <w:t>/</w:t>
        </w:r>
        <w:proofErr w:type="spellStart"/>
        <w:r>
          <w:rPr>
            <w:w w:val="99"/>
          </w:rPr>
          <w:t>e</w:t>
        </w:r>
        <w:r>
          <w:rPr>
            <w:spacing w:val="-77"/>
            <w:w w:val="99"/>
          </w:rPr>
          <w:t>n</w:t>
        </w:r>
        <w:proofErr w:type="spellEnd"/>
      </w:hyperlink>
      <w:hyperlink r:id="rId1201">
        <w:r>
          <w:rPr>
            <w:w w:val="101"/>
            <w:position w:val="-17"/>
            <w:sz w:val="27"/>
          </w:rPr>
          <w:t>l</w:t>
        </w:r>
        <w:r>
          <w:rPr>
            <w:spacing w:val="-136"/>
            <w:w w:val="101"/>
            <w:position w:val="-17"/>
            <w:sz w:val="27"/>
          </w:rPr>
          <w:t>o</w:t>
        </w:r>
      </w:hyperlink>
      <w:hyperlink r:id="rId1202">
        <w:r>
          <w:rPr>
            <w:w w:val="99"/>
          </w:rPr>
          <w:t>d</w:t>
        </w:r>
        <w:r>
          <w:rPr>
            <w:spacing w:val="-23"/>
            <w:w w:val="99"/>
          </w:rPr>
          <w:t>-</w:t>
        </w:r>
      </w:hyperlink>
      <w:hyperlink r:id="rId1203">
        <w:r>
          <w:rPr>
            <w:spacing w:val="-10"/>
            <w:position w:val="-17"/>
            <w:sz w:val="27"/>
          </w:rPr>
          <w:t>g</w:t>
        </w:r>
      </w:hyperlink>
    </w:p>
    <w:p w14:paraId="46BDE2F0"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7DB7DB23" w14:textId="77777777" w:rsidR="00590F9E" w:rsidRDefault="001E615D">
      <w:pPr>
        <w:pStyle w:val="BodyText"/>
        <w:spacing w:before="54" w:line="132" w:lineRule="exact"/>
        <w:ind w:left="747"/>
      </w:pPr>
      <w:hyperlink r:id="rId1204">
        <w:r w:rsidR="00745046">
          <w:rPr>
            <w:spacing w:val="-2"/>
          </w:rPr>
          <w:t>Brochures</w:t>
        </w:r>
      </w:hyperlink>
    </w:p>
    <w:p w14:paraId="115ED8A3" w14:textId="77777777" w:rsidR="00590F9E" w:rsidRDefault="00745046">
      <w:pPr>
        <w:pStyle w:val="BodyText"/>
        <w:spacing w:line="186" w:lineRule="exact"/>
        <w:ind w:left="747"/>
        <w:rPr>
          <w:position w:val="3"/>
        </w:rPr>
      </w:pPr>
      <w:r>
        <w:br w:type="column"/>
      </w:r>
      <w:hyperlink r:id="rId1205" w:anchor="menu1">
        <w:r>
          <w:rPr>
            <w:spacing w:val="-2"/>
          </w:rPr>
          <w:t>(https://enrichenergy.com/projects/#menu1)</w:t>
        </w:r>
      </w:hyperlink>
      <w:r>
        <w:rPr>
          <w:spacing w:val="63"/>
          <w:w w:val="150"/>
        </w:rPr>
        <w:t xml:space="preserve"> </w:t>
      </w:r>
      <w:hyperlink r:id="rId1206">
        <w:r>
          <w:rPr>
            <w:spacing w:val="-2"/>
            <w:position w:val="3"/>
          </w:rPr>
          <w:t>to-end-solutions)</w:t>
        </w:r>
      </w:hyperlink>
    </w:p>
    <w:p w14:paraId="7EA98FB2" w14:textId="77777777" w:rsidR="00590F9E" w:rsidRDefault="00590F9E">
      <w:pPr>
        <w:pStyle w:val="BodyText"/>
        <w:spacing w:line="186"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49FA9F7E" w14:textId="77777777" w:rsidR="00590F9E" w:rsidRDefault="001E615D">
      <w:pPr>
        <w:pStyle w:val="BodyText"/>
        <w:spacing w:before="168"/>
        <w:ind w:left="747"/>
      </w:pPr>
      <w:hyperlink r:id="rId1207">
        <w:r w:rsidR="00745046">
          <w:rPr>
            <w:spacing w:val="-2"/>
          </w:rPr>
          <w:t>(https://enrichenergy.com/wp-</w:t>
        </w:r>
      </w:hyperlink>
    </w:p>
    <w:p w14:paraId="2EC57A1E" w14:textId="77777777" w:rsidR="00590F9E" w:rsidRDefault="00745046">
      <w:pPr>
        <w:spacing w:before="168"/>
        <w:ind w:right="38"/>
        <w:jc w:val="right"/>
        <w:rPr>
          <w:sz w:val="18"/>
        </w:rPr>
      </w:pPr>
      <w:r>
        <w:br w:type="column"/>
      </w:r>
      <w:hyperlink r:id="rId1208" w:anchor="menu2">
        <w:r>
          <w:rPr>
            <w:spacing w:val="-5"/>
            <w:sz w:val="18"/>
          </w:rPr>
          <w:t>IPP</w:t>
        </w:r>
      </w:hyperlink>
    </w:p>
    <w:p w14:paraId="68EAA677" w14:textId="77777777" w:rsidR="00590F9E" w:rsidRDefault="00745046">
      <w:pPr>
        <w:pStyle w:val="BodyText"/>
        <w:spacing w:before="138"/>
        <w:ind w:left="747"/>
      </w:pPr>
      <w:r>
        <w:br w:type="column"/>
      </w:r>
      <w:hyperlink r:id="rId1209">
        <w:r>
          <w:t>Rooftop</w:t>
        </w:r>
        <w:r>
          <w:rPr>
            <w:spacing w:val="-8"/>
          </w:rPr>
          <w:t xml:space="preserve"> </w:t>
        </w:r>
        <w:r>
          <w:rPr>
            <w:spacing w:val="-2"/>
          </w:rPr>
          <w:t>Solutions</w:t>
        </w:r>
      </w:hyperlink>
    </w:p>
    <w:p w14:paraId="0D010DB5" w14:textId="77777777" w:rsidR="00590F9E" w:rsidRDefault="00745046">
      <w:pPr>
        <w:spacing w:line="304" w:lineRule="exact"/>
        <w:ind w:left="747"/>
        <w:rPr>
          <w:sz w:val="27"/>
        </w:rPr>
      </w:pPr>
      <w:r>
        <w:br w:type="column"/>
      </w:r>
      <w:hyperlink r:id="rId1210">
        <w:r>
          <w:rPr>
            <w:spacing w:val="-2"/>
            <w:sz w:val="27"/>
          </w:rPr>
          <w:t>(https://enrichenergy.com/blogs)</w:t>
        </w:r>
      </w:hyperlink>
    </w:p>
    <w:p w14:paraId="7C77907F"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11EF5DBD" w14:textId="77777777" w:rsidR="00590F9E" w:rsidRDefault="001E615D">
      <w:pPr>
        <w:pStyle w:val="BodyText"/>
        <w:spacing w:before="93" w:line="102" w:lineRule="exact"/>
        <w:ind w:left="747"/>
      </w:pPr>
      <w:hyperlink r:id="rId1211">
        <w:r w:rsidR="00745046">
          <w:rPr>
            <w:spacing w:val="-2"/>
          </w:rPr>
          <w:t>content/uploads/2017/12/Enrich-</w:t>
        </w:r>
      </w:hyperlink>
    </w:p>
    <w:p w14:paraId="26EBCA0B" w14:textId="77777777" w:rsidR="00590F9E" w:rsidRDefault="00745046">
      <w:pPr>
        <w:pStyle w:val="BodyText"/>
        <w:spacing w:before="63" w:line="132" w:lineRule="exact"/>
        <w:ind w:left="747"/>
      </w:pPr>
      <w:r>
        <w:br w:type="column"/>
      </w:r>
      <w:hyperlink r:id="rId1212" w:anchor="menu2">
        <w:r>
          <w:rPr>
            <w:spacing w:val="-2"/>
            <w:position w:val="-2"/>
          </w:rPr>
          <w:t>(https://enrichenergy.com/projects/#menu2)</w:t>
        </w:r>
      </w:hyperlink>
      <w:r>
        <w:rPr>
          <w:spacing w:val="55"/>
          <w:w w:val="150"/>
          <w:position w:val="-2"/>
        </w:rPr>
        <w:t xml:space="preserve"> </w:t>
      </w:r>
      <w:hyperlink r:id="rId1213">
        <w:r>
          <w:rPr>
            <w:spacing w:val="-2"/>
          </w:rPr>
          <w:t>(https://enrichenergy.com/business_offerings/rooftop-</w:t>
        </w:r>
      </w:hyperlink>
    </w:p>
    <w:p w14:paraId="3EB2CC2E"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6C4FE5C9" w14:textId="77777777" w:rsidR="00590F9E" w:rsidRDefault="001E615D">
      <w:pPr>
        <w:pStyle w:val="BodyText"/>
        <w:spacing w:before="198" w:line="192" w:lineRule="exact"/>
        <w:ind w:left="747"/>
      </w:pPr>
      <w:hyperlink r:id="rId1214">
        <w:r w:rsidR="00745046">
          <w:rPr>
            <w:spacing w:val="-2"/>
          </w:rPr>
          <w:t>Energy_Corp-Brochure_2017.pdf)</w:t>
        </w:r>
      </w:hyperlink>
    </w:p>
    <w:p w14:paraId="502F517F" w14:textId="77777777" w:rsidR="00590F9E" w:rsidRDefault="00745046">
      <w:pPr>
        <w:spacing w:before="21"/>
        <w:rPr>
          <w:sz w:val="18"/>
        </w:rPr>
      </w:pPr>
      <w:r>
        <w:br w:type="column"/>
      </w:r>
    </w:p>
    <w:p w14:paraId="42564A2E" w14:textId="77777777" w:rsidR="00590F9E" w:rsidRDefault="001E615D">
      <w:pPr>
        <w:pStyle w:val="BodyText"/>
        <w:spacing w:line="162" w:lineRule="exact"/>
        <w:ind w:left="747"/>
      </w:pPr>
      <w:hyperlink r:id="rId1215" w:anchor="menu3">
        <w:r w:rsidR="00745046">
          <w:rPr>
            <w:spacing w:val="-2"/>
          </w:rPr>
          <w:t>Rooftop</w:t>
        </w:r>
      </w:hyperlink>
    </w:p>
    <w:p w14:paraId="0368A6C6" w14:textId="77777777" w:rsidR="00590F9E" w:rsidRDefault="00745046">
      <w:pPr>
        <w:pStyle w:val="BodyText"/>
        <w:spacing w:before="168"/>
        <w:ind w:left="747"/>
      </w:pPr>
      <w:r>
        <w:br w:type="column"/>
      </w:r>
      <w:hyperlink r:id="rId1216">
        <w:r>
          <w:rPr>
            <w:spacing w:val="-2"/>
          </w:rPr>
          <w:t>solutions/)</w:t>
        </w:r>
      </w:hyperlink>
    </w:p>
    <w:p w14:paraId="60D2A829" w14:textId="77777777" w:rsidR="00590F9E" w:rsidRDefault="00745046">
      <w:pPr>
        <w:pStyle w:val="Heading4"/>
        <w:spacing w:line="305" w:lineRule="exact"/>
      </w:pPr>
      <w:r>
        <w:br w:type="column"/>
      </w:r>
      <w:hyperlink r:id="rId1217">
        <w:r>
          <w:rPr>
            <w:spacing w:val="-2"/>
          </w:rPr>
          <w:t>Careers</w:t>
        </w:r>
      </w:hyperlink>
    </w:p>
    <w:p w14:paraId="0C8A0982"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269B872F"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94176" behindDoc="0" locked="0" layoutInCell="1" allowOverlap="1" wp14:anchorId="07FF827B" wp14:editId="703D6140">
                <wp:simplePos x="0" y="0"/>
                <wp:positionH relativeFrom="page">
                  <wp:posOffset>1019174</wp:posOffset>
                </wp:positionH>
                <wp:positionV relativeFrom="paragraph">
                  <wp:posOffset>128752</wp:posOffset>
                </wp:positionV>
                <wp:extent cx="285750" cy="285750"/>
                <wp:effectExtent l="0" t="0" r="0" b="0"/>
                <wp:wrapNone/>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309" name="Graphic 309">
                          <a:hlinkClick r:id="rId379"/>
                        </wps:cNvPr>
                        <wps:cNvSpPr/>
                        <wps:spPr>
                          <a:xfrm>
                            <a:off x="4762" y="4762"/>
                            <a:ext cx="276225" cy="276225"/>
                          </a:xfrm>
                          <a:custGeom>
                            <a:avLst/>
                            <a:gdLst/>
                            <a:ahLst/>
                            <a:cxnLst/>
                            <a:rect l="l" t="t" r="r" b="b"/>
                            <a:pathLst>
                              <a:path w="276225" h="276225">
                                <a:moveTo>
                                  <a:pt x="276224" y="138112"/>
                                </a:moveTo>
                                <a:lnTo>
                                  <a:pt x="270279" y="178204"/>
                                </a:lnTo>
                                <a:lnTo>
                                  <a:pt x="252948" y="214842"/>
                                </a:lnTo>
                                <a:lnTo>
                                  <a:pt x="225730" y="244876"/>
                                </a:lnTo>
                                <a:lnTo>
                                  <a:pt x="190965" y="265710"/>
                                </a:lnTo>
                                <a:lnTo>
                                  <a:pt x="151649" y="275561"/>
                                </a:lnTo>
                                <a:lnTo>
                                  <a:pt x="138112" y="276224"/>
                                </a:lnTo>
                                <a:lnTo>
                                  <a:pt x="131327" y="276059"/>
                                </a:lnTo>
                                <a:lnTo>
                                  <a:pt x="91591" y="268153"/>
                                </a:lnTo>
                                <a:lnTo>
                                  <a:pt x="55831" y="249041"/>
                                </a:lnTo>
                                <a:lnTo>
                                  <a:pt x="27183" y="220392"/>
                                </a:lnTo>
                                <a:lnTo>
                                  <a:pt x="8069" y="184633"/>
                                </a:lnTo>
                                <a:lnTo>
                                  <a:pt x="165" y="144897"/>
                                </a:lnTo>
                                <a:lnTo>
                                  <a:pt x="0" y="138112"/>
                                </a:lnTo>
                                <a:lnTo>
                                  <a:pt x="165" y="131326"/>
                                </a:lnTo>
                                <a:lnTo>
                                  <a:pt x="8069" y="91590"/>
                                </a:lnTo>
                                <a:lnTo>
                                  <a:pt x="27183" y="55831"/>
                                </a:lnTo>
                                <a:lnTo>
                                  <a:pt x="55831" y="27182"/>
                                </a:lnTo>
                                <a:lnTo>
                                  <a:pt x="91591" y="8068"/>
                                </a:lnTo>
                                <a:lnTo>
                                  <a:pt x="131327" y="165"/>
                                </a:lnTo>
                                <a:lnTo>
                                  <a:pt x="138112" y="0"/>
                                </a:lnTo>
                                <a:lnTo>
                                  <a:pt x="144897" y="165"/>
                                </a:lnTo>
                                <a:lnTo>
                                  <a:pt x="184633" y="8069"/>
                                </a:lnTo>
                                <a:lnTo>
                                  <a:pt x="220393" y="27182"/>
                                </a:lnTo>
                                <a:lnTo>
                                  <a:pt x="249041" y="55831"/>
                                </a:lnTo>
                                <a:lnTo>
                                  <a:pt x="268155" y="91590"/>
                                </a:lnTo>
                                <a:lnTo>
                                  <a:pt x="276059" y="131326"/>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10" name="Image 310">
                            <a:hlinkClick r:id="rId379"/>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69B4F562" id="Group 308" o:spid="_x0000_s1026" style="position:absolute;margin-left:80.25pt;margin-top:10.15pt;width:22.5pt;height:22.5pt;z-index:15794176;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">
                <v:shape id="Graphic 309"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" o:button="t" path="m276224,138112r-5945,40092l252948,214842r-27218,30034l190965,265710r-39316,9851l138112,276224r-6785,-165l91591,268153,55831,249041,27183,220392,8069,184633,165,144897,,138112r165,-6786l8069,91590,27183,55831,55831,27182,91591,8068,131327,165,138112,r6785,165l184633,8069r35760,19113l249041,55831r19114,35759l276059,131326r165,6786xe" filled="f" strokecolor="gray" strokeweight=".26456mm">
                  <v:fill o:detectmouseclick="t"/>
                  <v:path arrowok="t"/>
                </v:shape>
                <v:shape id="Image 310"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" o:button="t">
                  <v:fill o:detectmouseclick="t"/>
                  <v:imagedata r:id="rId253" o:title=""/>
                </v:shape>
                <w10:wrap anchorx="page"/>
              </v:group>
            </w:pict>
          </mc:Fallback>
        </mc:AlternateContent>
      </w:r>
      <w:hyperlink r:id="rId1218" w:anchor="menu3">
        <w:r>
          <w:t>(https://enrichenergy.com/projects/#menu3)</w:t>
        </w:r>
      </w:hyperlink>
      <w:r>
        <w:rPr>
          <w:spacing w:val="24"/>
        </w:rPr>
        <w:t xml:space="preserve"> </w:t>
      </w:r>
      <w:hyperlink r:id="rId1219">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379DF070" w14:textId="77777777" w:rsidR="00590F9E" w:rsidRDefault="00745046">
      <w:pPr>
        <w:spacing w:line="305" w:lineRule="exact"/>
        <w:ind w:left="2245"/>
        <w:rPr>
          <w:sz w:val="27"/>
        </w:rPr>
      </w:pPr>
      <w:r>
        <w:br w:type="column"/>
      </w:r>
      <w:hyperlink r:id="rId1220">
        <w:r>
          <w:rPr>
            <w:spacing w:val="-2"/>
            <w:sz w:val="27"/>
          </w:rPr>
          <w:t>(https://enrichenergy.com/career)</w:t>
        </w:r>
      </w:hyperlink>
    </w:p>
    <w:p w14:paraId="411DD4C6"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307892D6" w14:textId="77777777" w:rsidR="00590F9E" w:rsidRDefault="00590F9E">
      <w:pPr>
        <w:pStyle w:val="BodyText"/>
        <w:spacing w:before="93"/>
        <w:rPr>
          <w:sz w:val="21"/>
        </w:rPr>
      </w:pPr>
    </w:p>
    <w:p w14:paraId="1CA5EC98" w14:textId="77777777" w:rsidR="00590F9E" w:rsidRDefault="001E615D">
      <w:pPr>
        <w:ind w:left="747"/>
        <w:rPr>
          <w:sz w:val="21"/>
        </w:rPr>
      </w:pPr>
      <w:hyperlink r:id="rId1221">
        <w:r w:rsidR="00745046">
          <w:rPr>
            <w:spacing w:val="-2"/>
            <w:sz w:val="21"/>
          </w:rPr>
          <w:t>(https://www.linkedin.com/company/9316416/)</w:t>
        </w:r>
      </w:hyperlink>
    </w:p>
    <w:p w14:paraId="24723652" w14:textId="77777777" w:rsidR="00590F9E" w:rsidRDefault="00745046">
      <w:pPr>
        <w:pStyle w:val="BodyText"/>
        <w:spacing w:before="63" w:line="348" w:lineRule="auto"/>
        <w:ind w:left="747" w:right="3192"/>
      </w:pPr>
      <w:r>
        <w:br w:type="column"/>
      </w:r>
      <w:hyperlink r:id="rId1222">
        <w:r>
          <w:rPr>
            <w:spacing w:val="-2"/>
          </w:rPr>
          <w:t>(https://enrichenergy.com/business_offerings/om-</w:t>
        </w:r>
      </w:hyperlink>
      <w:r>
        <w:rPr>
          <w:spacing w:val="-2"/>
        </w:rPr>
        <w:t xml:space="preserve"> </w:t>
      </w:r>
      <w:hyperlink r:id="rId1223">
        <w:r>
          <w:rPr>
            <w:spacing w:val="-2"/>
          </w:rPr>
          <w:t>services/)</w:t>
        </w:r>
      </w:hyperlink>
    </w:p>
    <w:p w14:paraId="4C9ABCFB" w14:textId="77777777" w:rsidR="00590F9E" w:rsidRDefault="001E615D">
      <w:pPr>
        <w:pStyle w:val="BodyText"/>
        <w:spacing w:before="29" w:line="360" w:lineRule="auto"/>
        <w:ind w:left="747" w:right="2928"/>
      </w:pPr>
      <w:hyperlink r:id="rId1224">
        <w:r w:rsidR="00745046">
          <w:t>Energy Storage</w:t>
        </w:r>
      </w:hyperlink>
      <w:r w:rsidR="00745046">
        <w:t xml:space="preserve"> </w:t>
      </w:r>
      <w:hyperlink r:id="rId1225">
        <w:r w:rsidR="00745046">
          <w:rPr>
            <w:spacing w:val="-2"/>
          </w:rPr>
          <w:t>(https://enrichenergy.com/business_offerings/energystorage/)</w:t>
        </w:r>
      </w:hyperlink>
      <w:r w:rsidR="00745046">
        <w:rPr>
          <w:spacing w:val="-2"/>
        </w:rPr>
        <w:t xml:space="preserve"> </w:t>
      </w:r>
      <w:hyperlink r:id="rId1226">
        <w:r w:rsidR="00745046">
          <w:t>Value Added Services</w:t>
        </w:r>
      </w:hyperlink>
      <w:r w:rsidR="00745046">
        <w:t xml:space="preserve"> </w:t>
      </w:r>
      <w:hyperlink r:id="rId1227">
        <w:r w:rsidR="00745046">
          <w:rPr>
            <w:spacing w:val="-2"/>
          </w:rPr>
          <w:t>(https://enrichenergy.com/business_offerings/value-</w:t>
        </w:r>
      </w:hyperlink>
    </w:p>
    <w:p w14:paraId="6750D72D" w14:textId="77777777" w:rsidR="00590F9E" w:rsidRDefault="001E615D">
      <w:pPr>
        <w:pStyle w:val="BodyText"/>
        <w:spacing w:line="195" w:lineRule="exact"/>
        <w:ind w:left="747"/>
      </w:pPr>
      <w:hyperlink r:id="rId1228">
        <w:r w:rsidR="00745046">
          <w:rPr>
            <w:spacing w:val="-2"/>
          </w:rPr>
          <w:t>added-services/)</w:t>
        </w:r>
      </w:hyperlink>
    </w:p>
    <w:p w14:paraId="235BCC11"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13B05F2D" w14:textId="77777777" w:rsidR="00590F9E" w:rsidRDefault="00590F9E">
      <w:pPr>
        <w:pStyle w:val="BodyText"/>
      </w:pPr>
    </w:p>
    <w:p w14:paraId="70400142" w14:textId="77777777" w:rsidR="00590F9E" w:rsidRDefault="00590F9E">
      <w:pPr>
        <w:pStyle w:val="BodyText"/>
      </w:pPr>
    </w:p>
    <w:p w14:paraId="627D3EDB" w14:textId="77777777" w:rsidR="00590F9E" w:rsidRDefault="00590F9E">
      <w:pPr>
        <w:pStyle w:val="BodyText"/>
      </w:pPr>
    </w:p>
    <w:p w14:paraId="79E13763" w14:textId="77777777" w:rsidR="00590F9E" w:rsidRDefault="00590F9E">
      <w:pPr>
        <w:pStyle w:val="BodyText"/>
      </w:pPr>
    </w:p>
    <w:p w14:paraId="5016DD61" w14:textId="77777777" w:rsidR="00590F9E" w:rsidRDefault="00590F9E">
      <w:pPr>
        <w:pStyle w:val="BodyText"/>
        <w:spacing w:before="108"/>
      </w:pPr>
    </w:p>
    <w:p w14:paraId="1837BB5E" w14:textId="77777777" w:rsidR="00590F9E" w:rsidRDefault="001E615D">
      <w:pPr>
        <w:pStyle w:val="BodyText"/>
        <w:tabs>
          <w:tab w:val="left" w:pos="5356"/>
          <w:tab w:val="left" w:pos="9586"/>
        </w:tabs>
        <w:ind w:left="522"/>
      </w:pPr>
      <w:hyperlink r:id="rId1229">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1230">
        <w:r w:rsidR="00745046">
          <w:t>Disclaimer</w:t>
        </w:r>
        <w:r w:rsidR="00745046">
          <w:rPr>
            <w:spacing w:val="-10"/>
          </w:rPr>
          <w:t xml:space="preserve"> </w:t>
        </w:r>
        <w:r w:rsidR="00745046">
          <w:rPr>
            <w:spacing w:val="-2"/>
          </w:rPr>
          <w:t>(https://enrichenergy.com/disclaimer)</w:t>
        </w:r>
      </w:hyperlink>
      <w:r w:rsidR="00745046">
        <w:tab/>
      </w:r>
      <w:hyperlink r:id="rId1231">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2D1BB28E" w14:textId="77777777" w:rsidR="00590F9E" w:rsidRDefault="001E615D">
      <w:pPr>
        <w:pStyle w:val="BodyText"/>
        <w:spacing w:before="94"/>
        <w:ind w:left="8603"/>
      </w:pPr>
      <w:hyperlink r:id="rId1232">
        <w:r w:rsidR="00745046">
          <w:t>Copyright</w:t>
        </w:r>
        <w:r w:rsidR="00745046">
          <w:rPr>
            <w:spacing w:val="-13"/>
          </w:rPr>
          <w:t xml:space="preserve"> </w:t>
        </w:r>
        <w:r w:rsidR="00745046">
          <w:t>2018</w:t>
        </w:r>
      </w:hyperlink>
      <w:r w:rsidR="00745046">
        <w:rPr>
          <w:spacing w:val="-12"/>
        </w:rPr>
        <w:t xml:space="preserve"> </w:t>
      </w:r>
      <w:hyperlink r:id="rId1233">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1A9DCE46"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32FF215B" w14:textId="77777777" w:rsidR="00590F9E" w:rsidRDefault="00745046">
      <w:pPr>
        <w:pStyle w:val="BodyText"/>
        <w:rPr>
          <w:sz w:val="54"/>
        </w:rPr>
      </w:pPr>
      <w:r>
        <w:rPr>
          <w:noProof/>
          <w:sz w:val="54"/>
          <w:lang w:val="en-IN" w:eastAsia="en-IN"/>
        </w:rPr>
        <w:lastRenderedPageBreak/>
        <mc:AlternateContent>
          <mc:Choice Requires="wps">
            <w:drawing>
              <wp:anchor distT="0" distB="0" distL="0" distR="0" simplePos="0" relativeHeight="15795200" behindDoc="0" locked="0" layoutInCell="1" allowOverlap="1" wp14:anchorId="7DC8D9C5" wp14:editId="1D574EC8">
                <wp:simplePos x="0" y="0"/>
                <wp:positionH relativeFrom="page">
                  <wp:posOffset>10380395</wp:posOffset>
                </wp:positionH>
                <wp:positionV relativeFrom="page">
                  <wp:posOffset>4652391</wp:posOffset>
                </wp:positionV>
                <wp:extent cx="174625" cy="721995"/>
                <wp:effectExtent l="0" t="0" r="0" b="0"/>
                <wp:wrapNone/>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2787E1DD"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7DC8D9C5" id="Textbox 311" o:spid="_x0000_s1235" type="#_x0000_t202" style="position:absolute;margin-left:817.35pt;margin-top:366.35pt;width:13.75pt;height:56.85pt;z-index:1579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" filled="f" stroked="f">
                <v:path arrowok="t"/>
                <v:textbox style="layout-flow:vertical;mso-layout-flow-alt:bottom-to-top" inset="0,0,0,0">
                  <w:txbxContent>
                    <w:p w14:paraId="2787E1DD"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p>
    <w:p w14:paraId="00AF764E" w14:textId="77777777" w:rsidR="00590F9E" w:rsidRDefault="00590F9E">
      <w:pPr>
        <w:pStyle w:val="BodyText"/>
        <w:spacing w:before="2"/>
        <w:rPr>
          <w:sz w:val="54"/>
        </w:rPr>
      </w:pPr>
    </w:p>
    <w:p w14:paraId="665A446F" w14:textId="77777777" w:rsidR="00590F9E" w:rsidRDefault="00745046">
      <w:pPr>
        <w:pStyle w:val="Heading1"/>
      </w:pPr>
      <w:r>
        <w:rPr>
          <w:spacing w:val="-2"/>
        </w:rPr>
        <w:t>Videos</w:t>
      </w:r>
    </w:p>
    <w:p w14:paraId="300035B6" w14:textId="77777777" w:rsidR="00590F9E" w:rsidRDefault="00590F9E">
      <w:pPr>
        <w:pStyle w:val="BodyText"/>
        <w:rPr>
          <w:sz w:val="20"/>
        </w:rPr>
      </w:pPr>
    </w:p>
    <w:p w14:paraId="13194ED4" w14:textId="77777777" w:rsidR="00590F9E" w:rsidRDefault="00590F9E">
      <w:pPr>
        <w:pStyle w:val="BodyText"/>
        <w:rPr>
          <w:sz w:val="20"/>
        </w:rPr>
      </w:pPr>
    </w:p>
    <w:p w14:paraId="4CF1C7F9" w14:textId="77777777" w:rsidR="00590F9E" w:rsidRDefault="00590F9E">
      <w:pPr>
        <w:pStyle w:val="BodyText"/>
        <w:rPr>
          <w:sz w:val="20"/>
        </w:rPr>
      </w:pPr>
    </w:p>
    <w:p w14:paraId="729174B2" w14:textId="77777777" w:rsidR="00590F9E" w:rsidRDefault="00590F9E">
      <w:pPr>
        <w:pStyle w:val="BodyText"/>
        <w:rPr>
          <w:sz w:val="20"/>
        </w:rPr>
      </w:pPr>
    </w:p>
    <w:p w14:paraId="5136B751" w14:textId="77777777" w:rsidR="00590F9E" w:rsidRDefault="00590F9E">
      <w:pPr>
        <w:pStyle w:val="BodyText"/>
        <w:rPr>
          <w:sz w:val="20"/>
        </w:rPr>
      </w:pPr>
    </w:p>
    <w:p w14:paraId="3B237292" w14:textId="77777777" w:rsidR="00590F9E" w:rsidRDefault="00590F9E">
      <w:pPr>
        <w:pStyle w:val="BodyText"/>
        <w:rPr>
          <w:sz w:val="20"/>
        </w:rPr>
      </w:pPr>
    </w:p>
    <w:p w14:paraId="59EF2434" w14:textId="77777777" w:rsidR="00590F9E" w:rsidRDefault="00745046">
      <w:pPr>
        <w:pStyle w:val="BodyText"/>
        <w:spacing w:before="96"/>
        <w:rPr>
          <w:sz w:val="20"/>
        </w:rPr>
      </w:pPr>
      <w:r>
        <w:rPr>
          <w:noProof/>
          <w:sz w:val="20"/>
          <w:lang w:val="en-IN" w:eastAsia="en-IN"/>
        </w:rPr>
        <mc:AlternateContent>
          <mc:Choice Requires="wpg">
            <w:drawing>
              <wp:anchor distT="0" distB="0" distL="0" distR="0" simplePos="0" relativeHeight="487653888" behindDoc="1" locked="0" layoutInCell="1" allowOverlap="1" wp14:anchorId="39761E02" wp14:editId="0369F3EB">
                <wp:simplePos x="0" y="0"/>
                <wp:positionH relativeFrom="page">
                  <wp:posOffset>733424</wp:posOffset>
                </wp:positionH>
                <wp:positionV relativeFrom="paragraph">
                  <wp:posOffset>222555</wp:posOffset>
                </wp:positionV>
                <wp:extent cx="5334000" cy="3000375"/>
                <wp:effectExtent l="0" t="0" r="0" b="0"/>
                <wp:wrapTopAndBottom/>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000" cy="3000375"/>
                          <a:chOff x="0" y="0"/>
                          <a:chExt cx="5334000" cy="3000375"/>
                        </a:xfrm>
                      </wpg:grpSpPr>
                      <wps:wsp>
                        <wps:cNvPr id="313" name="Graphic 313"/>
                        <wps:cNvSpPr/>
                        <wps:spPr>
                          <a:xfrm>
                            <a:off x="4762" y="4762"/>
                            <a:ext cx="5324475" cy="2990850"/>
                          </a:xfrm>
                          <a:custGeom>
                            <a:avLst/>
                            <a:gdLst/>
                            <a:ahLst/>
                            <a:cxnLst/>
                            <a:rect l="l" t="t" r="r" b="b"/>
                            <a:pathLst>
                              <a:path w="5324475" h="2990850">
                                <a:moveTo>
                                  <a:pt x="0" y="0"/>
                                </a:moveTo>
                                <a:lnTo>
                                  <a:pt x="5324474" y="0"/>
                                </a:lnTo>
                                <a:lnTo>
                                  <a:pt x="5324474" y="2990849"/>
                                </a:lnTo>
                                <a:lnTo>
                                  <a:pt x="0" y="2990849"/>
                                </a:lnTo>
                                <a:lnTo>
                                  <a:pt x="0" y="0"/>
                                </a:lnTo>
                                <a:close/>
                              </a:path>
                            </a:pathLst>
                          </a:custGeom>
                          <a:ln w="9524">
                            <a:solidFill>
                              <a:srgbClr val="000000"/>
                            </a:solidFill>
                            <a:prstDash val="solid"/>
                          </a:ln>
                        </wps:spPr>
                        <wps:bodyPr wrap="square" lIns="0" tIns="0" rIns="0" bIns="0" rtlCol="0">
                          <a:prstTxWarp prst="textNoShape">
                            <a:avLst/>
                          </a:prstTxWarp>
                          <a:noAutofit/>
                        </wps:bodyPr>
                      </wps:wsp>
                      <wps:wsp>
                        <wps:cNvPr id="314" name="Graphic 314"/>
                        <wps:cNvSpPr/>
                        <wps:spPr>
                          <a:xfrm>
                            <a:off x="2343149" y="1276349"/>
                            <a:ext cx="647700" cy="457200"/>
                          </a:xfrm>
                          <a:custGeom>
                            <a:avLst/>
                            <a:gdLst/>
                            <a:ahLst/>
                            <a:cxnLst/>
                            <a:rect l="l" t="t" r="r" b="b"/>
                            <a:pathLst>
                              <a:path w="647700" h="457200">
                                <a:moveTo>
                                  <a:pt x="323849" y="457199"/>
                                </a:moveTo>
                                <a:lnTo>
                                  <a:pt x="213752" y="454890"/>
                                </a:lnTo>
                                <a:lnTo>
                                  <a:pt x="127392" y="450449"/>
                                </a:lnTo>
                                <a:lnTo>
                                  <a:pt x="65722" y="442436"/>
                                </a:lnTo>
                                <a:lnTo>
                                  <a:pt x="32230" y="420635"/>
                                </a:lnTo>
                                <a:lnTo>
                                  <a:pt x="14096" y="383476"/>
                                </a:lnTo>
                                <a:lnTo>
                                  <a:pt x="6188" y="337939"/>
                                </a:lnTo>
                                <a:lnTo>
                                  <a:pt x="1976" y="287071"/>
                                </a:lnTo>
                                <a:lnTo>
                                  <a:pt x="300" y="245686"/>
                                </a:lnTo>
                                <a:lnTo>
                                  <a:pt x="0" y="228599"/>
                                </a:lnTo>
                                <a:lnTo>
                                  <a:pt x="300" y="211513"/>
                                </a:lnTo>
                                <a:lnTo>
                                  <a:pt x="1976" y="170128"/>
                                </a:lnTo>
                                <a:lnTo>
                                  <a:pt x="6188" y="119260"/>
                                </a:lnTo>
                                <a:lnTo>
                                  <a:pt x="14096" y="73723"/>
                                </a:lnTo>
                                <a:lnTo>
                                  <a:pt x="32265" y="36564"/>
                                </a:lnTo>
                                <a:lnTo>
                                  <a:pt x="65722" y="14763"/>
                                </a:lnTo>
                                <a:lnTo>
                                  <a:pt x="127392" y="6750"/>
                                </a:lnTo>
                                <a:lnTo>
                                  <a:pt x="213752" y="2309"/>
                                </a:lnTo>
                                <a:lnTo>
                                  <a:pt x="290630" y="404"/>
                                </a:lnTo>
                                <a:lnTo>
                                  <a:pt x="323849" y="0"/>
                                </a:lnTo>
                                <a:lnTo>
                                  <a:pt x="357069" y="404"/>
                                </a:lnTo>
                                <a:lnTo>
                                  <a:pt x="433947" y="2309"/>
                                </a:lnTo>
                                <a:lnTo>
                                  <a:pt x="520307" y="6750"/>
                                </a:lnTo>
                                <a:lnTo>
                                  <a:pt x="581977" y="14763"/>
                                </a:lnTo>
                                <a:lnTo>
                                  <a:pt x="615469" y="36564"/>
                                </a:lnTo>
                                <a:lnTo>
                                  <a:pt x="633602" y="73723"/>
                                </a:lnTo>
                                <a:lnTo>
                                  <a:pt x="641511" y="119260"/>
                                </a:lnTo>
                                <a:lnTo>
                                  <a:pt x="645723" y="170128"/>
                                </a:lnTo>
                                <a:lnTo>
                                  <a:pt x="647399" y="211513"/>
                                </a:lnTo>
                                <a:lnTo>
                                  <a:pt x="647699" y="228599"/>
                                </a:lnTo>
                                <a:lnTo>
                                  <a:pt x="647399" y="245686"/>
                                </a:lnTo>
                                <a:lnTo>
                                  <a:pt x="645723" y="287071"/>
                                </a:lnTo>
                                <a:lnTo>
                                  <a:pt x="641511" y="337939"/>
                                </a:lnTo>
                                <a:lnTo>
                                  <a:pt x="633602" y="383476"/>
                                </a:lnTo>
                                <a:lnTo>
                                  <a:pt x="615469" y="420635"/>
                                </a:lnTo>
                                <a:lnTo>
                                  <a:pt x="581977" y="442436"/>
                                </a:lnTo>
                                <a:lnTo>
                                  <a:pt x="520307" y="450449"/>
                                </a:lnTo>
                                <a:lnTo>
                                  <a:pt x="433947" y="454890"/>
                                </a:lnTo>
                                <a:lnTo>
                                  <a:pt x="357069" y="456795"/>
                                </a:lnTo>
                                <a:lnTo>
                                  <a:pt x="323849" y="457199"/>
                                </a:lnTo>
                                <a:close/>
                              </a:path>
                            </a:pathLst>
                          </a:custGeom>
                          <a:solidFill>
                            <a:srgbClr val="FF0000"/>
                          </a:solidFill>
                        </wps:spPr>
                        <wps:bodyPr wrap="square" lIns="0" tIns="0" rIns="0" bIns="0" rtlCol="0">
                          <a:prstTxWarp prst="textNoShape">
                            <a:avLst/>
                          </a:prstTxWarp>
                          <a:noAutofit/>
                        </wps:bodyPr>
                      </wps:wsp>
                      <wps:wsp>
                        <wps:cNvPr id="315" name="Graphic 315"/>
                        <wps:cNvSpPr/>
                        <wps:spPr>
                          <a:xfrm>
                            <a:off x="2600324" y="1409699"/>
                            <a:ext cx="171450" cy="190500"/>
                          </a:xfrm>
                          <a:custGeom>
                            <a:avLst/>
                            <a:gdLst/>
                            <a:ahLst/>
                            <a:cxnLst/>
                            <a:rect l="l" t="t" r="r" b="b"/>
                            <a:pathLst>
                              <a:path w="171450" h="190500">
                                <a:moveTo>
                                  <a:pt x="0" y="190499"/>
                                </a:moveTo>
                                <a:lnTo>
                                  <a:pt x="0" y="0"/>
                                </a:lnTo>
                                <a:lnTo>
                                  <a:pt x="171449" y="95249"/>
                                </a:lnTo>
                                <a:lnTo>
                                  <a:pt x="0" y="190499"/>
                                </a:lnTo>
                                <a:close/>
                              </a:path>
                            </a:pathLst>
                          </a:custGeom>
                          <a:solidFill>
                            <a:srgbClr val="FFFFFF"/>
                          </a:solidFill>
                        </wps:spPr>
                        <wps:bodyPr wrap="square" lIns="0" tIns="0" rIns="0" bIns="0" rtlCol="0">
                          <a:prstTxWarp prst="textNoShape">
                            <a:avLst/>
                          </a:prstTxWarp>
                          <a:noAutofit/>
                        </wps:bodyPr>
                      </wps:wsp>
                      <wps:wsp>
                        <wps:cNvPr id="316" name="Textbox 316"/>
                        <wps:cNvSpPr txBox="1"/>
                        <wps:spPr>
                          <a:xfrm>
                            <a:off x="600075" y="216027"/>
                            <a:ext cx="2330450" cy="212725"/>
                          </a:xfrm>
                          <a:prstGeom prst="rect">
                            <a:avLst/>
                          </a:prstGeom>
                          <a:solidFill>
                            <a:srgbClr val="000000">
                              <a:alpha val="50199"/>
                            </a:srgbClr>
                          </a:solidFill>
                        </wps:spPr>
                        <wps:txbx>
                          <w:txbxContent>
                            <w:p w14:paraId="03762B70" w14:textId="77777777" w:rsidR="001E615D" w:rsidRDefault="001E615D">
                              <w:pPr>
                                <w:spacing w:line="312" w:lineRule="exact"/>
                                <w:ind w:left="-1"/>
                                <w:rPr>
                                  <w:rFonts w:ascii="Roboto"/>
                                  <w:color w:val="000000"/>
                                  <w:sz w:val="27"/>
                                </w:rPr>
                              </w:pPr>
                              <w:hyperlink r:id="rId1234">
                                <w:r>
                                  <w:rPr>
                                    <w:rFonts w:ascii="Roboto"/>
                                    <w:color w:val="000000"/>
                                    <w:spacing w:val="-2"/>
                                    <w:sz w:val="27"/>
                                  </w:rPr>
                                  <w:t>Enrich</w:t>
                                </w:r>
                                <w:r>
                                  <w:rPr>
                                    <w:rFonts w:ascii="Roboto"/>
                                    <w:color w:val="000000"/>
                                    <w:spacing w:val="-5"/>
                                    <w:sz w:val="27"/>
                                  </w:rPr>
                                  <w:t xml:space="preserve"> </w:t>
                                </w:r>
                                <w:r>
                                  <w:rPr>
                                    <w:rFonts w:ascii="Roboto"/>
                                    <w:color w:val="000000"/>
                                    <w:spacing w:val="-2"/>
                                    <w:sz w:val="27"/>
                                  </w:rPr>
                                  <w:t>Energy</w:t>
                                </w:r>
                                <w:r>
                                  <w:rPr>
                                    <w:rFonts w:ascii="Roboto"/>
                                    <w:color w:val="000000"/>
                                    <w:spacing w:val="-5"/>
                                    <w:sz w:val="27"/>
                                  </w:rPr>
                                  <w:t xml:space="preserve"> </w:t>
                                </w:r>
                                <w:r>
                                  <w:rPr>
                                    <w:rFonts w:ascii="Roboto"/>
                                    <w:color w:val="000000"/>
                                    <w:spacing w:val="-2"/>
                                    <w:sz w:val="27"/>
                                  </w:rPr>
                                  <w:t>Corporate</w:t>
                                </w:r>
                                <w:r>
                                  <w:rPr>
                                    <w:rFonts w:ascii="Roboto"/>
                                    <w:color w:val="000000"/>
                                    <w:spacing w:val="-5"/>
                                    <w:sz w:val="27"/>
                                  </w:rPr>
                                  <w:t xml:space="preserve"> </w:t>
                                </w:r>
                                <w:r>
                                  <w:rPr>
                                    <w:rFonts w:ascii="Roboto"/>
                                    <w:color w:val="000000"/>
                                    <w:spacing w:val="-2"/>
                                    <w:sz w:val="27"/>
                                  </w:rPr>
                                  <w:t>Video</w:t>
                                </w:r>
                              </w:hyperlink>
                            </w:p>
                          </w:txbxContent>
                        </wps:txbx>
                        <wps:bodyPr wrap="square" lIns="0" tIns="0" rIns="0" bIns="0" rtlCol="0">
                          <a:noAutofit/>
                        </wps:bodyPr>
                      </wps:wsp>
                    </wpg:wgp>
                  </a:graphicData>
                </a:graphic>
              </wp:anchor>
            </w:drawing>
          </mc:Choice>
          <mc:Fallback>
            <w:pict>
              <v:group w14:anchorId="39761E02" id="Group 312" o:spid="_x0000_s1236" style="position:absolute;margin-left:57.75pt;margin-top:17.5pt;width:420pt;height:236.25pt;z-index:-15662592;mso-wrap-distance-left:0;mso-wrap-distance-right:0;mso-position-horizontal-relative:page;mso-position-vertical-relative:text" coordsize="53340,30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">
                <v:shape id="Graphic 313" o:spid="_x0000_s1237" style="position:absolute;left:47;top:47;width:53245;height:29909;visibility:visible;mso-wrap-style:square;v-text-anchor:top" coordsize="5324475,299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" path="m,l5324474,r,2990849l,2990849,,xe" filled="f" strokeweight=".26456mm">
                  <v:path arrowok="t"/>
                </v:shape>
                <v:shape id="Graphic 314" o:spid="_x0000_s1238" style="position:absolute;left:23431;top:12763;width:6477;height:4572;visibility:visible;mso-wrap-style:square;v-text-anchor:top" coordsize="6477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" path="m323849,457199l213752,454890r-86360,-4441l65722,442436,32230,420635,14096,383476,6188,337939,1976,287071,300,245686,,228599,300,211513,1976,170128,6188,119260,14096,73723,32265,36564,65722,14763,127392,6750,213752,2309,290630,404,323849,r33220,404l433947,2309r86360,4441l581977,14763r33492,21801l633602,73723r7909,45537l645723,170128r1676,41385l647699,228599r-300,17087l645723,287071r-4212,50868l633602,383476r-18133,37159l581977,442436r-61670,8013l433947,454890r-76878,1905l323849,457199xe" fillcolor="red" stroked="f">
                  <v:path arrowok="t"/>
                </v:shape>
                <v:shape id="Graphic 315" o:spid="_x0000_s1239" style="position:absolute;left:26003;top:14096;width:1714;height:1905;visibility:visible;mso-wrap-style:square;v-text-anchor:top" coordsize="1714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" path="m,190499l,,171449,95249,,190499xe" stroked="f">
                  <v:path arrowok="t"/>
                </v:shape>
                <v:shape id="Textbox 316" o:spid="_x0000_s1240" type="#_x0000_t202" style="position:absolute;left:6000;top:2160;width:23305;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" fillcolor="black" stroked="f">
                  <v:fill opacity="32896f"/>
                  <v:textbox inset="0,0,0,0">
                    <w:txbxContent>
                      <w:p w14:paraId="03762B70" w14:textId="77777777" w:rsidR="001E615D" w:rsidRDefault="001E615D">
                        <w:pPr>
                          <w:spacing w:line="312" w:lineRule="exact"/>
                          <w:ind w:left="-1"/>
                          <w:rPr>
                            <w:rFonts w:ascii="Roboto"/>
                            <w:color w:val="000000"/>
                            <w:sz w:val="27"/>
                          </w:rPr>
                        </w:pPr>
                        <w:hyperlink r:id="rId1235">
                          <w:r>
                            <w:rPr>
                              <w:rFonts w:ascii="Roboto"/>
                              <w:color w:val="000000"/>
                              <w:spacing w:val="-2"/>
                              <w:sz w:val="27"/>
                            </w:rPr>
                            <w:t>Enrich</w:t>
                          </w:r>
                          <w:r>
                            <w:rPr>
                              <w:rFonts w:ascii="Roboto"/>
                              <w:color w:val="000000"/>
                              <w:spacing w:val="-5"/>
                              <w:sz w:val="27"/>
                            </w:rPr>
                            <w:t xml:space="preserve"> </w:t>
                          </w:r>
                          <w:r>
                            <w:rPr>
                              <w:rFonts w:ascii="Roboto"/>
                              <w:color w:val="000000"/>
                              <w:spacing w:val="-2"/>
                              <w:sz w:val="27"/>
                            </w:rPr>
                            <w:t>Energy</w:t>
                          </w:r>
                          <w:r>
                            <w:rPr>
                              <w:rFonts w:ascii="Roboto"/>
                              <w:color w:val="000000"/>
                              <w:spacing w:val="-5"/>
                              <w:sz w:val="27"/>
                            </w:rPr>
                            <w:t xml:space="preserve"> </w:t>
                          </w:r>
                          <w:r>
                            <w:rPr>
                              <w:rFonts w:ascii="Roboto"/>
                              <w:color w:val="000000"/>
                              <w:spacing w:val="-2"/>
                              <w:sz w:val="27"/>
                            </w:rPr>
                            <w:t>Corporate</w:t>
                          </w:r>
                          <w:r>
                            <w:rPr>
                              <w:rFonts w:ascii="Roboto"/>
                              <w:color w:val="000000"/>
                              <w:spacing w:val="-5"/>
                              <w:sz w:val="27"/>
                            </w:rPr>
                            <w:t xml:space="preserve"> </w:t>
                          </w:r>
                          <w:r>
                            <w:rPr>
                              <w:rFonts w:ascii="Roboto"/>
                              <w:color w:val="000000"/>
                              <w:spacing w:val="-2"/>
                              <w:sz w:val="27"/>
                            </w:rPr>
                            <w:t>Video</w:t>
                          </w:r>
                        </w:hyperlink>
                      </w:p>
                    </w:txbxContent>
                  </v:textbox>
                </v:shape>
                <w10:wrap type="topAndBottom" anchorx="page"/>
              </v:group>
            </w:pict>
          </mc:Fallback>
        </mc:AlternateContent>
      </w:r>
    </w:p>
    <w:p w14:paraId="464CBE93" w14:textId="77777777" w:rsidR="00590F9E" w:rsidRDefault="00590F9E">
      <w:pPr>
        <w:pStyle w:val="BodyText"/>
        <w:rPr>
          <w:sz w:val="20"/>
        </w:rPr>
        <w:sectPr w:rsidR="00590F9E">
          <w:pgSz w:w="16840" w:h="11900" w:orient="landscape"/>
          <w:pgMar w:top="1320" w:right="425" w:bottom="280" w:left="850" w:header="720" w:footer="720" w:gutter="0"/>
          <w:cols w:space="720"/>
        </w:sectPr>
      </w:pPr>
    </w:p>
    <w:p w14:paraId="0937E586" w14:textId="77777777" w:rsidR="00590F9E" w:rsidRDefault="00745046">
      <w:pPr>
        <w:pStyle w:val="Heading4"/>
        <w:spacing w:before="72"/>
      </w:pPr>
      <w:r>
        <w:lastRenderedPageBreak/>
        <w:t>About</w:t>
      </w:r>
      <w:r>
        <w:rPr>
          <w:spacing w:val="7"/>
        </w:rPr>
        <w:t xml:space="preserve"> </w:t>
      </w:r>
      <w:r>
        <w:rPr>
          <w:spacing w:val="-2"/>
        </w:rPr>
        <w:t>Enrich</w:t>
      </w:r>
    </w:p>
    <w:p w14:paraId="406CEA2C" w14:textId="77777777" w:rsidR="00590F9E" w:rsidRDefault="001E615D">
      <w:pPr>
        <w:pStyle w:val="BodyText"/>
        <w:spacing w:before="284"/>
        <w:ind w:left="747"/>
      </w:pPr>
      <w:hyperlink r:id="rId1236">
        <w:r w:rsidR="00745046">
          <w:rPr>
            <w:spacing w:val="-2"/>
          </w:rPr>
          <w:t>Promoters</w:t>
        </w:r>
      </w:hyperlink>
    </w:p>
    <w:p w14:paraId="2D605F12" w14:textId="77777777" w:rsidR="00590F9E" w:rsidRDefault="00745046">
      <w:pPr>
        <w:pStyle w:val="Heading4"/>
        <w:spacing w:before="72"/>
      </w:pPr>
      <w:r>
        <w:br w:type="column"/>
      </w:r>
      <w:r>
        <w:rPr>
          <w:spacing w:val="-2"/>
        </w:rPr>
        <w:lastRenderedPageBreak/>
        <w:t>Projects</w:t>
      </w:r>
    </w:p>
    <w:p w14:paraId="652BFB25" w14:textId="77777777" w:rsidR="00590F9E" w:rsidRDefault="001E615D">
      <w:pPr>
        <w:pStyle w:val="BodyText"/>
        <w:spacing w:before="284"/>
        <w:ind w:left="747"/>
      </w:pPr>
      <w:hyperlink r:id="rId1237">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634EB0D4" w14:textId="77777777" w:rsidR="00590F9E" w:rsidRDefault="00745046">
      <w:pPr>
        <w:pStyle w:val="Heading4"/>
        <w:spacing w:before="72"/>
      </w:pPr>
      <w:r>
        <w:br w:type="column"/>
      </w:r>
      <w:r>
        <w:lastRenderedPageBreak/>
        <w:t>Business</w:t>
      </w:r>
      <w:r>
        <w:rPr>
          <w:spacing w:val="10"/>
        </w:rPr>
        <w:t xml:space="preserve"> </w:t>
      </w:r>
      <w:r>
        <w:rPr>
          <w:spacing w:val="-2"/>
        </w:rPr>
        <w:t>Solutions</w:t>
      </w:r>
    </w:p>
    <w:p w14:paraId="5CE28E8E" w14:textId="77777777" w:rsidR="00590F9E" w:rsidRDefault="001E615D">
      <w:pPr>
        <w:pStyle w:val="BodyText"/>
        <w:spacing w:before="284"/>
        <w:ind w:left="747"/>
      </w:pPr>
      <w:hyperlink r:id="rId1238">
        <w:r w:rsidR="00745046">
          <w:t>EPC</w:t>
        </w:r>
        <w:r w:rsidR="00745046">
          <w:rPr>
            <w:spacing w:val="-5"/>
          </w:rPr>
          <w:t xml:space="preserve"> </w:t>
        </w:r>
        <w:r w:rsidR="00745046">
          <w:rPr>
            <w:spacing w:val="-2"/>
          </w:rPr>
          <w:t>Solutions</w:t>
        </w:r>
      </w:hyperlink>
    </w:p>
    <w:p w14:paraId="7A83B9BF" w14:textId="77777777" w:rsidR="00590F9E" w:rsidRDefault="00745046">
      <w:pPr>
        <w:spacing w:before="72" w:line="302" w:lineRule="auto"/>
        <w:ind w:left="747"/>
        <w:rPr>
          <w:sz w:val="27"/>
        </w:rPr>
      </w:pPr>
      <w:r>
        <w:br w:type="column"/>
      </w:r>
      <w:hyperlink r:id="rId1239">
        <w:r>
          <w:rPr>
            <w:spacing w:val="-2"/>
            <w:sz w:val="27"/>
          </w:rPr>
          <w:t>Clientele</w:t>
        </w:r>
      </w:hyperlink>
      <w:r>
        <w:rPr>
          <w:spacing w:val="-2"/>
          <w:sz w:val="27"/>
        </w:rPr>
        <w:t xml:space="preserve"> </w:t>
      </w:r>
      <w:hyperlink r:id="rId1240">
        <w:r>
          <w:rPr>
            <w:spacing w:val="-2"/>
            <w:sz w:val="27"/>
          </w:rPr>
          <w:t>(https://enrichenergy.com/clientele)</w:t>
        </w:r>
      </w:hyperlink>
    </w:p>
    <w:p w14:paraId="2A79BE43" w14:textId="77777777" w:rsidR="00590F9E" w:rsidRDefault="00590F9E">
      <w:pPr>
        <w:spacing w:line="302" w:lineRule="auto"/>
        <w:rPr>
          <w:sz w:val="27"/>
        </w:rPr>
        <w:sectPr w:rsidR="00590F9E">
          <w:pgSz w:w="16840" w:h="11900" w:orient="landscape"/>
          <w:pgMar w:top="900" w:right="425" w:bottom="280" w:left="850" w:header="720" w:footer="720" w:gutter="0"/>
          <w:cols w:num="4" w:space="720" w:equalWidth="0">
            <w:col w:w="2351" w:space="1174"/>
            <w:col w:w="2104" w:space="1421"/>
            <w:col w:w="3095" w:space="430"/>
            <w:col w:w="4990"/>
          </w:cols>
        </w:sectPr>
      </w:pPr>
    </w:p>
    <w:p w14:paraId="1B84DD25" w14:textId="77777777" w:rsidR="00590F9E" w:rsidRDefault="001E615D">
      <w:pPr>
        <w:pStyle w:val="BodyText"/>
        <w:spacing w:before="93"/>
        <w:ind w:left="747"/>
      </w:pPr>
      <w:hyperlink r:id="rId1241">
        <w:r w:rsidR="00745046">
          <w:rPr>
            <w:spacing w:val="-2"/>
          </w:rPr>
          <w:t>(https://enrichenergy.com/promoters)</w:t>
        </w:r>
      </w:hyperlink>
    </w:p>
    <w:p w14:paraId="53248EE2" w14:textId="77777777" w:rsidR="00590F9E" w:rsidRDefault="001E615D">
      <w:pPr>
        <w:pStyle w:val="BodyText"/>
        <w:spacing w:before="123" w:line="132" w:lineRule="exact"/>
        <w:ind w:left="747"/>
      </w:pPr>
      <w:hyperlink r:id="rId1242">
        <w:r w:rsidR="00745046">
          <w:rPr>
            <w:spacing w:val="-2"/>
          </w:rPr>
          <w:t>Achievement</w:t>
        </w:r>
      </w:hyperlink>
    </w:p>
    <w:p w14:paraId="3C8A6804" w14:textId="77777777" w:rsidR="00590F9E" w:rsidRDefault="00745046">
      <w:pPr>
        <w:pStyle w:val="BodyText"/>
        <w:spacing w:before="93"/>
        <w:ind w:left="571"/>
      </w:pPr>
      <w:r>
        <w:br w:type="column"/>
      </w:r>
      <w:hyperlink r:id="rId1243">
        <w:r>
          <w:rPr>
            <w:spacing w:val="-2"/>
          </w:rPr>
          <w:t>(https://enrichenergy.com/projects)</w:t>
        </w:r>
      </w:hyperlink>
    </w:p>
    <w:p w14:paraId="24C53B38" w14:textId="77777777" w:rsidR="00590F9E" w:rsidRDefault="001E615D">
      <w:pPr>
        <w:pStyle w:val="BodyText"/>
        <w:spacing w:before="123" w:line="132" w:lineRule="exact"/>
        <w:ind w:left="571"/>
      </w:pPr>
      <w:hyperlink r:id="rId1244"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3D7D9E0C" w14:textId="77777777" w:rsidR="00590F9E" w:rsidRDefault="00745046">
      <w:pPr>
        <w:spacing w:before="127" w:line="158" w:lineRule="auto"/>
        <w:ind w:left="747"/>
        <w:rPr>
          <w:position w:val="-14"/>
          <w:sz w:val="27"/>
        </w:rPr>
      </w:pPr>
      <w:r>
        <w:br w:type="column"/>
      </w:r>
      <w:hyperlink r:id="rId1245">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1246">
        <w:r>
          <w:rPr>
            <w:w w:val="99"/>
            <w:sz w:val="18"/>
          </w:rPr>
          <w:t>/e</w:t>
        </w:r>
        <w:r>
          <w:rPr>
            <w:spacing w:val="-32"/>
            <w:w w:val="99"/>
            <w:sz w:val="18"/>
          </w:rPr>
          <w:t>p</w:t>
        </w:r>
      </w:hyperlink>
      <w:hyperlink r:id="rId1247">
        <w:r>
          <w:rPr>
            <w:spacing w:val="-121"/>
            <w:w w:val="101"/>
            <w:position w:val="-14"/>
            <w:sz w:val="27"/>
          </w:rPr>
          <w:t>e</w:t>
        </w:r>
      </w:hyperlink>
      <w:hyperlink r:id="rId1248">
        <w:r>
          <w:rPr>
            <w:w w:val="99"/>
            <w:sz w:val="18"/>
          </w:rPr>
          <w:t>c</w:t>
        </w:r>
        <w:r>
          <w:rPr>
            <w:spacing w:val="-29"/>
            <w:w w:val="99"/>
            <w:sz w:val="18"/>
          </w:rPr>
          <w:t>-</w:t>
        </w:r>
      </w:hyperlink>
      <w:hyperlink r:id="rId1249">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17250FDF" w14:textId="77777777" w:rsidR="00590F9E" w:rsidRDefault="001E615D">
      <w:pPr>
        <w:pStyle w:val="BodyText"/>
        <w:spacing w:line="154" w:lineRule="exact"/>
        <w:ind w:left="747"/>
      </w:pPr>
      <w:hyperlink r:id="rId1250">
        <w:r w:rsidR="00745046">
          <w:rPr>
            <w:spacing w:val="-2"/>
          </w:rPr>
          <w:t>solutions/)</w:t>
        </w:r>
      </w:hyperlink>
    </w:p>
    <w:p w14:paraId="03DEABDE" w14:textId="77777777" w:rsidR="00590F9E" w:rsidRDefault="00590F9E">
      <w:pPr>
        <w:pStyle w:val="BodyText"/>
        <w:spacing w:line="154" w:lineRule="exact"/>
        <w:sectPr w:rsidR="00590F9E">
          <w:type w:val="continuous"/>
          <w:pgSz w:w="16840" w:h="11900" w:orient="landscape"/>
          <w:pgMar w:top="260" w:right="425" w:bottom="280" w:left="850" w:header="720" w:footer="720" w:gutter="0"/>
          <w:cols w:num="3" w:space="720" w:equalWidth="0">
            <w:col w:w="3661" w:space="40"/>
            <w:col w:w="3307" w:space="42"/>
            <w:col w:w="8515"/>
          </w:cols>
        </w:sectPr>
      </w:pPr>
    </w:p>
    <w:p w14:paraId="10740C90" w14:textId="77777777" w:rsidR="00590F9E" w:rsidRDefault="001E615D">
      <w:pPr>
        <w:pStyle w:val="BodyText"/>
        <w:spacing w:before="169"/>
        <w:ind w:left="747"/>
      </w:pPr>
      <w:hyperlink r:id="rId1251">
        <w:r w:rsidR="00745046">
          <w:rPr>
            <w:spacing w:val="-2"/>
          </w:rPr>
          <w:t>(https://enrichenergy.com/achievements)</w:t>
        </w:r>
      </w:hyperlink>
    </w:p>
    <w:p w14:paraId="4F12AA88" w14:textId="77777777" w:rsidR="00590F9E" w:rsidRDefault="00745046">
      <w:pPr>
        <w:pStyle w:val="BodyText"/>
        <w:spacing w:before="169"/>
        <w:ind w:left="273"/>
      </w:pPr>
      <w:r>
        <w:br w:type="column"/>
      </w:r>
      <w:hyperlink r:id="rId1252" w:anchor="home">
        <w:r>
          <w:rPr>
            <w:spacing w:val="-2"/>
          </w:rPr>
          <w:t>(https://enrichenergy.com/projects/#home)</w:t>
        </w:r>
      </w:hyperlink>
    </w:p>
    <w:p w14:paraId="1A25026B" w14:textId="77777777" w:rsidR="00590F9E" w:rsidRDefault="00745046">
      <w:pPr>
        <w:pStyle w:val="BodyText"/>
        <w:spacing w:before="169"/>
        <w:ind w:left="154"/>
      </w:pPr>
      <w:r>
        <w:br w:type="column"/>
      </w:r>
      <w:hyperlink r:id="rId1253">
        <w:r>
          <w:t>End</w:t>
        </w:r>
        <w:r>
          <w:rPr>
            <w:spacing w:val="-4"/>
          </w:rPr>
          <w:t xml:space="preserve"> </w:t>
        </w:r>
        <w:r>
          <w:t>to</w:t>
        </w:r>
        <w:r>
          <w:rPr>
            <w:spacing w:val="-4"/>
          </w:rPr>
          <w:t xml:space="preserve"> </w:t>
        </w:r>
        <w:r>
          <w:t>End</w:t>
        </w:r>
        <w:r>
          <w:rPr>
            <w:spacing w:val="-3"/>
          </w:rPr>
          <w:t xml:space="preserve"> </w:t>
        </w:r>
        <w:r>
          <w:rPr>
            <w:spacing w:val="-2"/>
          </w:rPr>
          <w:t>Solutions</w:t>
        </w:r>
      </w:hyperlink>
    </w:p>
    <w:p w14:paraId="18DA82A3" w14:textId="77777777" w:rsidR="00590F9E" w:rsidRDefault="00745046">
      <w:pPr>
        <w:spacing w:line="305" w:lineRule="exact"/>
        <w:ind w:left="747"/>
        <w:rPr>
          <w:sz w:val="27"/>
        </w:rPr>
      </w:pPr>
      <w:r>
        <w:br w:type="column"/>
      </w:r>
      <w:hyperlink r:id="rId1254">
        <w:r>
          <w:rPr>
            <w:spacing w:val="-2"/>
            <w:sz w:val="27"/>
          </w:rPr>
          <w:t>(https://enrichenergy.com/video)</w:t>
        </w:r>
      </w:hyperlink>
    </w:p>
    <w:p w14:paraId="11D270CC"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4" w:space="720" w:equalWidth="0">
            <w:col w:w="3959" w:space="40"/>
            <w:col w:w="3605" w:space="39"/>
            <w:col w:w="1863" w:space="1069"/>
            <w:col w:w="4990"/>
          </w:cols>
        </w:sectPr>
      </w:pPr>
    </w:p>
    <w:p w14:paraId="513E03D2" w14:textId="77777777" w:rsidR="00590F9E" w:rsidRDefault="001E615D">
      <w:pPr>
        <w:pStyle w:val="BodyText"/>
        <w:spacing w:before="123"/>
        <w:ind w:left="747"/>
      </w:pPr>
      <w:hyperlink r:id="rId1255">
        <w:r w:rsidR="00745046">
          <w:t>CSR</w:t>
        </w:r>
      </w:hyperlink>
      <w:r w:rsidR="00745046">
        <w:rPr>
          <w:spacing w:val="-5"/>
        </w:rPr>
        <w:t xml:space="preserve"> </w:t>
      </w:r>
      <w:hyperlink r:id="rId1256">
        <w:r w:rsidR="00745046">
          <w:rPr>
            <w:spacing w:val="-2"/>
          </w:rPr>
          <w:t>(https://enrichenergy.com/csr)</w:t>
        </w:r>
      </w:hyperlink>
    </w:p>
    <w:p w14:paraId="53257497" w14:textId="77777777" w:rsidR="00590F9E" w:rsidRDefault="00745046">
      <w:pPr>
        <w:spacing w:before="123"/>
        <w:ind w:left="710"/>
        <w:rPr>
          <w:sz w:val="18"/>
        </w:rPr>
      </w:pPr>
      <w:r>
        <w:br w:type="column"/>
      </w:r>
      <w:hyperlink r:id="rId1257" w:anchor="menu1">
        <w:r>
          <w:rPr>
            <w:spacing w:val="-5"/>
            <w:sz w:val="18"/>
          </w:rPr>
          <w:t>EPC</w:t>
        </w:r>
      </w:hyperlink>
    </w:p>
    <w:p w14:paraId="5EF6B4DF" w14:textId="77777777" w:rsidR="00590F9E" w:rsidRDefault="00745046">
      <w:pPr>
        <w:pStyle w:val="BodyText"/>
        <w:spacing w:before="123" w:line="139" w:lineRule="auto"/>
        <w:ind w:left="747"/>
        <w:rPr>
          <w:position w:val="-17"/>
          <w:sz w:val="27"/>
        </w:rPr>
      </w:pPr>
      <w:r>
        <w:br w:type="column"/>
      </w:r>
      <w:hyperlink r:id="rId1258">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1259">
        <w:r>
          <w:rPr>
            <w:w w:val="99"/>
          </w:rPr>
          <w:t>/</w:t>
        </w:r>
        <w:proofErr w:type="spellStart"/>
        <w:r>
          <w:rPr>
            <w:w w:val="99"/>
          </w:rPr>
          <w:t>e</w:t>
        </w:r>
        <w:r>
          <w:rPr>
            <w:spacing w:val="-77"/>
            <w:w w:val="99"/>
          </w:rPr>
          <w:t>n</w:t>
        </w:r>
        <w:proofErr w:type="spellEnd"/>
      </w:hyperlink>
      <w:hyperlink r:id="rId1260">
        <w:r>
          <w:rPr>
            <w:w w:val="101"/>
            <w:position w:val="-17"/>
            <w:sz w:val="27"/>
          </w:rPr>
          <w:t>l</w:t>
        </w:r>
        <w:r>
          <w:rPr>
            <w:spacing w:val="-136"/>
            <w:w w:val="101"/>
            <w:position w:val="-17"/>
            <w:sz w:val="27"/>
          </w:rPr>
          <w:t>o</w:t>
        </w:r>
      </w:hyperlink>
      <w:hyperlink r:id="rId1261">
        <w:r>
          <w:rPr>
            <w:w w:val="99"/>
          </w:rPr>
          <w:t>d</w:t>
        </w:r>
        <w:r>
          <w:rPr>
            <w:spacing w:val="-23"/>
            <w:w w:val="99"/>
          </w:rPr>
          <w:t>-</w:t>
        </w:r>
      </w:hyperlink>
      <w:hyperlink r:id="rId1262">
        <w:r>
          <w:rPr>
            <w:spacing w:val="-10"/>
            <w:position w:val="-17"/>
            <w:sz w:val="27"/>
          </w:rPr>
          <w:t>g</w:t>
        </w:r>
      </w:hyperlink>
    </w:p>
    <w:p w14:paraId="3985BE0E" w14:textId="77777777" w:rsidR="00590F9E" w:rsidRDefault="00590F9E">
      <w:pPr>
        <w:pStyle w:val="BodyText"/>
        <w:spacing w:line="139" w:lineRule="auto"/>
        <w:rPr>
          <w:position w:val="-17"/>
          <w:sz w:val="27"/>
        </w:rPr>
        <w:sectPr w:rsidR="00590F9E">
          <w:type w:val="continuous"/>
          <w:pgSz w:w="16840" w:h="11900" w:orient="landscape"/>
          <w:pgMar w:top="260" w:right="425" w:bottom="280" w:left="850" w:header="720" w:footer="720" w:gutter="0"/>
          <w:cols w:num="3" w:space="720" w:equalWidth="0">
            <w:col w:w="3522" w:space="40"/>
            <w:col w:w="1118" w:space="2370"/>
            <w:col w:w="8515"/>
          </w:cols>
        </w:sectPr>
      </w:pPr>
    </w:p>
    <w:p w14:paraId="5AD90044" w14:textId="77777777" w:rsidR="00590F9E" w:rsidRDefault="001E615D">
      <w:pPr>
        <w:pStyle w:val="BodyText"/>
        <w:spacing w:before="54" w:line="132" w:lineRule="exact"/>
        <w:ind w:left="747"/>
      </w:pPr>
      <w:hyperlink r:id="rId1263">
        <w:r w:rsidR="00745046">
          <w:rPr>
            <w:spacing w:val="-2"/>
          </w:rPr>
          <w:t>Brochures</w:t>
        </w:r>
      </w:hyperlink>
    </w:p>
    <w:p w14:paraId="51EC2118" w14:textId="77777777" w:rsidR="00590F9E" w:rsidRDefault="00745046">
      <w:pPr>
        <w:pStyle w:val="BodyText"/>
        <w:spacing w:line="186" w:lineRule="exact"/>
        <w:ind w:left="747"/>
        <w:rPr>
          <w:position w:val="3"/>
        </w:rPr>
      </w:pPr>
      <w:r>
        <w:br w:type="column"/>
      </w:r>
      <w:hyperlink r:id="rId1264" w:anchor="menu1">
        <w:r>
          <w:rPr>
            <w:spacing w:val="-2"/>
          </w:rPr>
          <w:t>(https://enrichenergy.com/projects/#menu1)</w:t>
        </w:r>
      </w:hyperlink>
      <w:r>
        <w:rPr>
          <w:spacing w:val="63"/>
          <w:w w:val="150"/>
        </w:rPr>
        <w:t xml:space="preserve"> </w:t>
      </w:r>
      <w:hyperlink r:id="rId1265">
        <w:r>
          <w:rPr>
            <w:spacing w:val="-2"/>
            <w:position w:val="3"/>
          </w:rPr>
          <w:t>to-end-solutions)</w:t>
        </w:r>
      </w:hyperlink>
    </w:p>
    <w:p w14:paraId="6ABE813D" w14:textId="77777777" w:rsidR="00590F9E" w:rsidRDefault="00590F9E">
      <w:pPr>
        <w:pStyle w:val="BodyText"/>
        <w:spacing w:line="186" w:lineRule="exact"/>
        <w:rPr>
          <w:position w:val="3"/>
        </w:rPr>
        <w:sectPr w:rsidR="00590F9E">
          <w:type w:val="continuous"/>
          <w:pgSz w:w="16840" w:h="11900" w:orient="landscape"/>
          <w:pgMar w:top="260" w:right="425" w:bottom="280" w:left="850" w:header="720" w:footer="720" w:gutter="0"/>
          <w:cols w:num="2" w:space="720" w:equalWidth="0">
            <w:col w:w="1602" w:space="1923"/>
            <w:col w:w="12040"/>
          </w:cols>
        </w:sectPr>
      </w:pPr>
    </w:p>
    <w:p w14:paraId="2970F41A" w14:textId="77777777" w:rsidR="00590F9E" w:rsidRDefault="001E615D">
      <w:pPr>
        <w:pStyle w:val="BodyText"/>
        <w:spacing w:before="168"/>
        <w:ind w:left="747"/>
      </w:pPr>
      <w:hyperlink r:id="rId1266">
        <w:r w:rsidR="00745046">
          <w:rPr>
            <w:spacing w:val="-2"/>
          </w:rPr>
          <w:t>(https://enrichenergy.com/wp-</w:t>
        </w:r>
      </w:hyperlink>
    </w:p>
    <w:p w14:paraId="6D515558" w14:textId="77777777" w:rsidR="00590F9E" w:rsidRDefault="00745046">
      <w:pPr>
        <w:spacing w:before="168"/>
        <w:ind w:right="38"/>
        <w:jc w:val="right"/>
        <w:rPr>
          <w:sz w:val="18"/>
        </w:rPr>
      </w:pPr>
      <w:r>
        <w:br w:type="column"/>
      </w:r>
      <w:hyperlink r:id="rId1267" w:anchor="menu2">
        <w:r>
          <w:rPr>
            <w:spacing w:val="-5"/>
            <w:sz w:val="18"/>
          </w:rPr>
          <w:t>IPP</w:t>
        </w:r>
      </w:hyperlink>
    </w:p>
    <w:p w14:paraId="6444113E" w14:textId="77777777" w:rsidR="00590F9E" w:rsidRDefault="00745046">
      <w:pPr>
        <w:pStyle w:val="BodyText"/>
        <w:spacing w:before="138"/>
        <w:ind w:left="747"/>
      </w:pPr>
      <w:r>
        <w:br w:type="column"/>
      </w:r>
      <w:hyperlink r:id="rId1268">
        <w:r>
          <w:t>Rooftop</w:t>
        </w:r>
        <w:r>
          <w:rPr>
            <w:spacing w:val="-8"/>
          </w:rPr>
          <w:t xml:space="preserve"> </w:t>
        </w:r>
        <w:r>
          <w:rPr>
            <w:spacing w:val="-2"/>
          </w:rPr>
          <w:t>Solutions</w:t>
        </w:r>
      </w:hyperlink>
    </w:p>
    <w:p w14:paraId="22567687" w14:textId="77777777" w:rsidR="00590F9E" w:rsidRDefault="00745046">
      <w:pPr>
        <w:spacing w:line="304" w:lineRule="exact"/>
        <w:ind w:left="747"/>
        <w:rPr>
          <w:sz w:val="27"/>
        </w:rPr>
      </w:pPr>
      <w:r>
        <w:br w:type="column"/>
      </w:r>
      <w:hyperlink r:id="rId1269">
        <w:r>
          <w:rPr>
            <w:spacing w:val="-2"/>
            <w:sz w:val="27"/>
          </w:rPr>
          <w:t>(https://enrichenergy.com/blogs)</w:t>
        </w:r>
      </w:hyperlink>
    </w:p>
    <w:p w14:paraId="6A0DEE4F" w14:textId="77777777" w:rsidR="00590F9E" w:rsidRDefault="00590F9E">
      <w:pPr>
        <w:spacing w:line="304" w:lineRule="exact"/>
        <w:rPr>
          <w:sz w:val="27"/>
        </w:rPr>
        <w:sectPr w:rsidR="00590F9E">
          <w:type w:val="continuous"/>
          <w:pgSz w:w="16840" w:h="11900" w:orient="landscape"/>
          <w:pgMar w:top="260" w:right="425" w:bottom="280" w:left="850" w:header="720" w:footer="720" w:gutter="0"/>
          <w:cols w:num="4" w:space="720" w:equalWidth="0">
            <w:col w:w="3126" w:space="399"/>
            <w:col w:w="1076" w:space="2449"/>
            <w:col w:w="2197" w:space="1328"/>
            <w:col w:w="4990"/>
          </w:cols>
        </w:sectPr>
      </w:pPr>
    </w:p>
    <w:p w14:paraId="337C41AA" w14:textId="77777777" w:rsidR="00590F9E" w:rsidRDefault="001E615D">
      <w:pPr>
        <w:pStyle w:val="BodyText"/>
        <w:spacing w:before="93" w:line="102" w:lineRule="exact"/>
        <w:ind w:left="747"/>
      </w:pPr>
      <w:hyperlink r:id="rId1270">
        <w:r w:rsidR="00745046">
          <w:rPr>
            <w:spacing w:val="-2"/>
          </w:rPr>
          <w:t>content/uploads/2017/12/Enrich-</w:t>
        </w:r>
      </w:hyperlink>
    </w:p>
    <w:p w14:paraId="40EFDEFD" w14:textId="77777777" w:rsidR="00590F9E" w:rsidRDefault="00745046">
      <w:pPr>
        <w:pStyle w:val="BodyText"/>
        <w:spacing w:before="63" w:line="132" w:lineRule="exact"/>
        <w:ind w:left="747"/>
      </w:pPr>
      <w:r>
        <w:br w:type="column"/>
      </w:r>
      <w:hyperlink r:id="rId1271" w:anchor="menu2">
        <w:r>
          <w:rPr>
            <w:spacing w:val="-2"/>
            <w:position w:val="-2"/>
          </w:rPr>
          <w:t>(https://enrichenergy.com/projects/#menu2)</w:t>
        </w:r>
      </w:hyperlink>
      <w:r>
        <w:rPr>
          <w:spacing w:val="55"/>
          <w:w w:val="150"/>
          <w:position w:val="-2"/>
        </w:rPr>
        <w:t xml:space="preserve"> </w:t>
      </w:r>
      <w:hyperlink r:id="rId1272">
        <w:r>
          <w:rPr>
            <w:spacing w:val="-2"/>
          </w:rPr>
          <w:t>(https://enrichenergy.com/business_offerings/rooftop-</w:t>
        </w:r>
      </w:hyperlink>
    </w:p>
    <w:p w14:paraId="4D4A6DA5" w14:textId="77777777" w:rsidR="00590F9E" w:rsidRDefault="00590F9E">
      <w:pPr>
        <w:pStyle w:val="BodyText"/>
        <w:spacing w:line="132" w:lineRule="exact"/>
        <w:sectPr w:rsidR="00590F9E">
          <w:type w:val="continuous"/>
          <w:pgSz w:w="16840" w:h="11900" w:orient="landscape"/>
          <w:pgMar w:top="260" w:right="425" w:bottom="280" w:left="850" w:header="720" w:footer="720" w:gutter="0"/>
          <w:cols w:num="2" w:space="720" w:equalWidth="0">
            <w:col w:w="3358" w:space="167"/>
            <w:col w:w="12040"/>
          </w:cols>
        </w:sectPr>
      </w:pPr>
    </w:p>
    <w:p w14:paraId="3B5D35B3" w14:textId="77777777" w:rsidR="00590F9E" w:rsidRDefault="001E615D">
      <w:pPr>
        <w:pStyle w:val="BodyText"/>
        <w:spacing w:before="198" w:line="192" w:lineRule="exact"/>
        <w:ind w:left="747"/>
      </w:pPr>
      <w:hyperlink r:id="rId1273">
        <w:r w:rsidR="00745046">
          <w:rPr>
            <w:spacing w:val="-2"/>
          </w:rPr>
          <w:t>Energy_Corp-Brochure_2017.pdf)</w:t>
        </w:r>
      </w:hyperlink>
    </w:p>
    <w:p w14:paraId="01E1D6F1" w14:textId="77777777" w:rsidR="00590F9E" w:rsidRDefault="00745046">
      <w:pPr>
        <w:spacing w:before="21"/>
        <w:rPr>
          <w:sz w:val="18"/>
        </w:rPr>
      </w:pPr>
      <w:r>
        <w:br w:type="column"/>
      </w:r>
    </w:p>
    <w:p w14:paraId="4FFF96E5" w14:textId="77777777" w:rsidR="00590F9E" w:rsidRDefault="001E615D">
      <w:pPr>
        <w:pStyle w:val="BodyText"/>
        <w:spacing w:line="162" w:lineRule="exact"/>
        <w:ind w:left="747"/>
      </w:pPr>
      <w:hyperlink r:id="rId1274" w:anchor="menu3">
        <w:r w:rsidR="00745046">
          <w:rPr>
            <w:spacing w:val="-2"/>
          </w:rPr>
          <w:t>Rooftop</w:t>
        </w:r>
      </w:hyperlink>
    </w:p>
    <w:p w14:paraId="1B4CA3A4" w14:textId="77777777" w:rsidR="00590F9E" w:rsidRDefault="00745046">
      <w:pPr>
        <w:pStyle w:val="BodyText"/>
        <w:spacing w:before="168"/>
        <w:ind w:left="747"/>
      </w:pPr>
      <w:r>
        <w:br w:type="column"/>
      </w:r>
      <w:hyperlink r:id="rId1275">
        <w:r>
          <w:rPr>
            <w:spacing w:val="-2"/>
          </w:rPr>
          <w:t>solutions/)</w:t>
        </w:r>
      </w:hyperlink>
    </w:p>
    <w:p w14:paraId="662E89E4" w14:textId="77777777" w:rsidR="00590F9E" w:rsidRDefault="00745046">
      <w:pPr>
        <w:pStyle w:val="Heading4"/>
        <w:spacing w:line="305" w:lineRule="exact"/>
      </w:pPr>
      <w:r>
        <w:br w:type="column"/>
      </w:r>
      <w:hyperlink r:id="rId1276">
        <w:r>
          <w:rPr>
            <w:spacing w:val="-2"/>
          </w:rPr>
          <w:t>Careers</w:t>
        </w:r>
      </w:hyperlink>
    </w:p>
    <w:p w14:paraId="226CDC54" w14:textId="77777777" w:rsidR="00590F9E" w:rsidRDefault="00590F9E">
      <w:pPr>
        <w:pStyle w:val="Heading4"/>
        <w:spacing w:line="305" w:lineRule="exact"/>
        <w:sectPr w:rsidR="00590F9E">
          <w:type w:val="continuous"/>
          <w:pgSz w:w="16840" w:h="11900" w:orient="landscape"/>
          <w:pgMar w:top="260" w:right="425" w:bottom="280" w:left="850" w:header="720" w:footer="720" w:gutter="0"/>
          <w:cols w:num="4" w:space="720" w:equalWidth="0">
            <w:col w:w="3477" w:space="48"/>
            <w:col w:w="1413" w:space="2112"/>
            <w:col w:w="1602" w:space="1923"/>
            <w:col w:w="4990"/>
          </w:cols>
        </w:sectPr>
      </w:pPr>
    </w:p>
    <w:p w14:paraId="454D3697" w14:textId="77777777" w:rsidR="00590F9E" w:rsidRDefault="00745046">
      <w:pPr>
        <w:pStyle w:val="BodyText"/>
        <w:spacing w:before="109"/>
        <w:ind w:left="4272"/>
        <w:rPr>
          <w:position w:val="3"/>
        </w:rPr>
      </w:pPr>
      <w:r>
        <w:rPr>
          <w:noProof/>
          <w:position w:val="3"/>
          <w:lang w:val="en-IN" w:eastAsia="en-IN"/>
        </w:rPr>
        <w:lastRenderedPageBreak/>
        <mc:AlternateContent>
          <mc:Choice Requires="wpg">
            <w:drawing>
              <wp:anchor distT="0" distB="0" distL="0" distR="0" simplePos="0" relativeHeight="15795712" behindDoc="0" locked="0" layoutInCell="1" allowOverlap="1" wp14:anchorId="12BF32E6" wp14:editId="4C1061B1">
                <wp:simplePos x="0" y="0"/>
                <wp:positionH relativeFrom="page">
                  <wp:posOffset>1019174</wp:posOffset>
                </wp:positionH>
                <wp:positionV relativeFrom="paragraph">
                  <wp:posOffset>128752</wp:posOffset>
                </wp:positionV>
                <wp:extent cx="285750" cy="285750"/>
                <wp:effectExtent l="0" t="0" r="0" b="0"/>
                <wp:wrapNone/>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318" name="Graphic 318">
                          <a:hlinkClick r:id="rId379"/>
                        </wps:cNvPr>
                        <wps:cNvSpPr/>
                        <wps:spPr>
                          <a:xfrm>
                            <a:off x="4762" y="4762"/>
                            <a:ext cx="276225" cy="276225"/>
                          </a:xfrm>
                          <a:custGeom>
                            <a:avLst/>
                            <a:gdLst/>
                            <a:ahLst/>
                            <a:cxnLst/>
                            <a:rect l="l" t="t" r="r" b="b"/>
                            <a:pathLst>
                              <a:path w="276225" h="276225">
                                <a:moveTo>
                                  <a:pt x="276224" y="138112"/>
                                </a:moveTo>
                                <a:lnTo>
                                  <a:pt x="270279" y="178202"/>
                                </a:lnTo>
                                <a:lnTo>
                                  <a:pt x="252948" y="214842"/>
                                </a:lnTo>
                                <a:lnTo>
                                  <a:pt x="225730" y="244874"/>
                                </a:lnTo>
                                <a:lnTo>
                                  <a:pt x="190965" y="265710"/>
                                </a:lnTo>
                                <a:lnTo>
                                  <a:pt x="151649" y="275561"/>
                                </a:lnTo>
                                <a:lnTo>
                                  <a:pt x="138112" y="276224"/>
                                </a:lnTo>
                                <a:lnTo>
                                  <a:pt x="131327" y="276059"/>
                                </a:lnTo>
                                <a:lnTo>
                                  <a:pt x="91591" y="268153"/>
                                </a:lnTo>
                                <a:lnTo>
                                  <a:pt x="55831" y="249039"/>
                                </a:lnTo>
                                <a:lnTo>
                                  <a:pt x="27183" y="220392"/>
                                </a:lnTo>
                                <a:lnTo>
                                  <a:pt x="8069" y="184631"/>
                                </a:lnTo>
                                <a:lnTo>
                                  <a:pt x="165" y="144897"/>
                                </a:lnTo>
                                <a:lnTo>
                                  <a:pt x="0" y="138112"/>
                                </a:lnTo>
                                <a:lnTo>
                                  <a:pt x="165" y="131326"/>
                                </a:lnTo>
                                <a:lnTo>
                                  <a:pt x="8069" y="91589"/>
                                </a:lnTo>
                                <a:lnTo>
                                  <a:pt x="27183" y="55830"/>
                                </a:lnTo>
                                <a:lnTo>
                                  <a:pt x="55831" y="27182"/>
                                </a:lnTo>
                                <a:lnTo>
                                  <a:pt x="91591" y="8068"/>
                                </a:lnTo>
                                <a:lnTo>
                                  <a:pt x="131327" y="165"/>
                                </a:lnTo>
                                <a:lnTo>
                                  <a:pt x="138112" y="0"/>
                                </a:lnTo>
                                <a:lnTo>
                                  <a:pt x="144897" y="165"/>
                                </a:lnTo>
                                <a:lnTo>
                                  <a:pt x="184633" y="8068"/>
                                </a:lnTo>
                                <a:lnTo>
                                  <a:pt x="220393" y="27182"/>
                                </a:lnTo>
                                <a:lnTo>
                                  <a:pt x="249041" y="55830"/>
                                </a:lnTo>
                                <a:lnTo>
                                  <a:pt x="268155" y="91589"/>
                                </a:lnTo>
                                <a:lnTo>
                                  <a:pt x="276059" y="131326"/>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19" name="Image 319">
                            <a:hlinkClick r:id="rId379"/>
                          </pic:cNvPr>
                          <pic:cNvPicPr/>
                        </pic:nvPicPr>
                        <pic:blipFill>
                          <a:blip r:embed="rId252" cstate="print"/>
                          <a:stretch>
                            <a:fillRect/>
                          </a:stretch>
                        </pic:blipFill>
                        <pic:spPr>
                          <a:xfrm>
                            <a:off x="80962" y="95250"/>
                            <a:ext cx="114300" cy="111125"/>
                          </a:xfrm>
                          <a:prstGeom prst="rect">
                            <a:avLst/>
                          </a:prstGeom>
                        </pic:spPr>
                      </pic:pic>
                    </wpg:wgp>
                  </a:graphicData>
                </a:graphic>
              </wp:anchor>
            </w:drawing>
          </mc:Choice>
          <mc:Fallback>
            <w:pict>
              <v:group w14:anchorId="0DF82DC6" id="Group 317" o:spid="_x0000_s1026" style="position:absolute;margin-left:80.25pt;margin-top:10.15pt;width:22.5pt;height:22.5pt;z-index:15795712;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">
                <v:shape id="Graphic 318"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" o:button="t" path="m276224,138112r-5945,40090l252948,214842r-27218,30032l190965,265710r-39316,9851l138112,276224r-6785,-165l91591,268153,55831,249039,27183,220392,8069,184631,165,144897,,138112r165,-6786l8069,91589,27183,55830,55831,27182,91591,8068,131327,165,138112,r6785,165l184633,8068r35760,19114l249041,55830r19114,35759l276059,131326r165,6786xe" filled="f" strokecolor="gray" strokeweight=".26456mm">
                  <v:fill o:detectmouseclick="t"/>
                  <v:path arrowok="t"/>
                </v:shape>
                <v:shape id="Image 319"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" o:button="t">
                  <v:fill o:detectmouseclick="t"/>
                  <v:imagedata r:id="rId253" o:title=""/>
                </v:shape>
                <w10:wrap anchorx="page"/>
              </v:group>
            </w:pict>
          </mc:Fallback>
        </mc:AlternateContent>
      </w:r>
      <w:hyperlink r:id="rId1277" w:anchor="menu3">
        <w:r>
          <w:t>(https://enrichenergy.com/projects/#menu3)</w:t>
        </w:r>
      </w:hyperlink>
      <w:r>
        <w:rPr>
          <w:spacing w:val="24"/>
        </w:rPr>
        <w:t xml:space="preserve"> </w:t>
      </w:r>
      <w:hyperlink r:id="rId1278">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3E3421E9" w14:textId="77777777" w:rsidR="00590F9E" w:rsidRDefault="00745046">
      <w:pPr>
        <w:spacing w:line="305" w:lineRule="exact"/>
        <w:ind w:left="2245"/>
        <w:rPr>
          <w:sz w:val="27"/>
        </w:rPr>
      </w:pPr>
      <w:r>
        <w:br w:type="column"/>
      </w:r>
      <w:hyperlink r:id="rId1279">
        <w:r>
          <w:rPr>
            <w:spacing w:val="-2"/>
            <w:sz w:val="27"/>
          </w:rPr>
          <w:t>(https://enrichenergy.com/career)</w:t>
        </w:r>
      </w:hyperlink>
    </w:p>
    <w:p w14:paraId="7105C66D" w14:textId="77777777" w:rsidR="00590F9E" w:rsidRDefault="00590F9E">
      <w:pPr>
        <w:spacing w:line="305" w:lineRule="exact"/>
        <w:rPr>
          <w:sz w:val="27"/>
        </w:rPr>
        <w:sectPr w:rsidR="00590F9E">
          <w:type w:val="continuous"/>
          <w:pgSz w:w="16840" w:h="11900" w:orient="landscape"/>
          <w:pgMar w:top="260" w:right="425" w:bottom="280" w:left="850" w:header="720" w:footer="720" w:gutter="0"/>
          <w:cols w:num="2" w:space="720" w:equalWidth="0">
            <w:col w:w="9038" w:space="40"/>
            <w:col w:w="6487"/>
          </w:cols>
        </w:sectPr>
      </w:pPr>
    </w:p>
    <w:p w14:paraId="059A3B30" w14:textId="77777777" w:rsidR="00590F9E" w:rsidRDefault="00590F9E">
      <w:pPr>
        <w:pStyle w:val="BodyText"/>
        <w:spacing w:before="93"/>
        <w:rPr>
          <w:sz w:val="21"/>
        </w:rPr>
      </w:pPr>
    </w:p>
    <w:p w14:paraId="08DD5005" w14:textId="77777777" w:rsidR="00590F9E" w:rsidRDefault="001E615D">
      <w:pPr>
        <w:ind w:left="747"/>
        <w:rPr>
          <w:sz w:val="21"/>
        </w:rPr>
      </w:pPr>
      <w:hyperlink r:id="rId1280">
        <w:r w:rsidR="00745046">
          <w:rPr>
            <w:spacing w:val="-2"/>
            <w:sz w:val="21"/>
          </w:rPr>
          <w:t>(https://www.linkedin.com/company/9316416/)</w:t>
        </w:r>
      </w:hyperlink>
    </w:p>
    <w:p w14:paraId="2D539068" w14:textId="77777777" w:rsidR="00590F9E" w:rsidRDefault="00745046">
      <w:pPr>
        <w:pStyle w:val="BodyText"/>
        <w:spacing w:before="63" w:line="348" w:lineRule="auto"/>
        <w:ind w:left="747" w:right="3192"/>
      </w:pPr>
      <w:r>
        <w:br w:type="column"/>
      </w:r>
      <w:hyperlink r:id="rId1281">
        <w:r>
          <w:rPr>
            <w:spacing w:val="-2"/>
          </w:rPr>
          <w:t>(https://enrichenergy.com/business_offerings/om-</w:t>
        </w:r>
      </w:hyperlink>
      <w:r>
        <w:rPr>
          <w:spacing w:val="-2"/>
        </w:rPr>
        <w:t xml:space="preserve"> </w:t>
      </w:r>
      <w:hyperlink r:id="rId1282">
        <w:r>
          <w:rPr>
            <w:spacing w:val="-2"/>
          </w:rPr>
          <w:t>services/)</w:t>
        </w:r>
      </w:hyperlink>
    </w:p>
    <w:p w14:paraId="79D7AF48" w14:textId="77777777" w:rsidR="00590F9E" w:rsidRDefault="001E615D">
      <w:pPr>
        <w:pStyle w:val="BodyText"/>
        <w:spacing w:before="29" w:line="360" w:lineRule="auto"/>
        <w:ind w:left="747" w:right="2928"/>
      </w:pPr>
      <w:hyperlink r:id="rId1283">
        <w:r w:rsidR="00745046">
          <w:t>Energy Storage</w:t>
        </w:r>
      </w:hyperlink>
      <w:r w:rsidR="00745046">
        <w:t xml:space="preserve"> </w:t>
      </w:r>
      <w:hyperlink r:id="rId1284">
        <w:r w:rsidR="00745046">
          <w:rPr>
            <w:spacing w:val="-2"/>
          </w:rPr>
          <w:t>(https://enrichenergy.com/business_offerings/energystorage/)</w:t>
        </w:r>
      </w:hyperlink>
      <w:r w:rsidR="00745046">
        <w:rPr>
          <w:spacing w:val="-2"/>
        </w:rPr>
        <w:t xml:space="preserve"> </w:t>
      </w:r>
      <w:hyperlink r:id="rId1285">
        <w:r w:rsidR="00745046">
          <w:t>Value Added Services</w:t>
        </w:r>
      </w:hyperlink>
      <w:r w:rsidR="00745046">
        <w:t xml:space="preserve"> </w:t>
      </w:r>
      <w:hyperlink r:id="rId1286">
        <w:r w:rsidR="00745046">
          <w:rPr>
            <w:spacing w:val="-2"/>
          </w:rPr>
          <w:t>(https://enrichenergy.com/business_offerings/value-</w:t>
        </w:r>
      </w:hyperlink>
    </w:p>
    <w:p w14:paraId="626C64A0" w14:textId="77777777" w:rsidR="00590F9E" w:rsidRDefault="001E615D">
      <w:pPr>
        <w:pStyle w:val="BodyText"/>
        <w:spacing w:line="195" w:lineRule="exact"/>
        <w:ind w:left="747"/>
      </w:pPr>
      <w:hyperlink r:id="rId1287">
        <w:r w:rsidR="00745046">
          <w:rPr>
            <w:spacing w:val="-2"/>
          </w:rPr>
          <w:t>added-services/)</w:t>
        </w:r>
      </w:hyperlink>
    </w:p>
    <w:p w14:paraId="735D378C" w14:textId="77777777" w:rsidR="00590F9E" w:rsidRDefault="00590F9E">
      <w:pPr>
        <w:pStyle w:val="BodyText"/>
        <w:spacing w:line="195" w:lineRule="exact"/>
        <w:sectPr w:rsidR="00590F9E">
          <w:type w:val="continuous"/>
          <w:pgSz w:w="16840" w:h="11900" w:orient="landscape"/>
          <w:pgMar w:top="260" w:right="425" w:bottom="280" w:left="850" w:header="720" w:footer="720" w:gutter="0"/>
          <w:cols w:num="2" w:space="720" w:equalWidth="0">
            <w:col w:w="5072" w:space="1978"/>
            <w:col w:w="8515"/>
          </w:cols>
        </w:sectPr>
      </w:pPr>
    </w:p>
    <w:p w14:paraId="5A28E580" w14:textId="77777777" w:rsidR="00590F9E" w:rsidRDefault="00590F9E">
      <w:pPr>
        <w:pStyle w:val="BodyText"/>
      </w:pPr>
    </w:p>
    <w:p w14:paraId="6DF95236" w14:textId="77777777" w:rsidR="00590F9E" w:rsidRDefault="00590F9E">
      <w:pPr>
        <w:pStyle w:val="BodyText"/>
      </w:pPr>
    </w:p>
    <w:p w14:paraId="10D3E558" w14:textId="77777777" w:rsidR="00590F9E" w:rsidRDefault="00590F9E">
      <w:pPr>
        <w:pStyle w:val="BodyText"/>
      </w:pPr>
    </w:p>
    <w:p w14:paraId="2C122109" w14:textId="77777777" w:rsidR="00590F9E" w:rsidRDefault="00590F9E">
      <w:pPr>
        <w:pStyle w:val="BodyText"/>
      </w:pPr>
    </w:p>
    <w:p w14:paraId="4E8A155C" w14:textId="77777777" w:rsidR="00590F9E" w:rsidRDefault="00590F9E">
      <w:pPr>
        <w:pStyle w:val="BodyText"/>
        <w:spacing w:before="108"/>
      </w:pPr>
    </w:p>
    <w:p w14:paraId="22624204" w14:textId="77777777" w:rsidR="00590F9E" w:rsidRDefault="001E615D">
      <w:pPr>
        <w:pStyle w:val="BodyText"/>
        <w:tabs>
          <w:tab w:val="left" w:pos="5356"/>
          <w:tab w:val="left" w:pos="9586"/>
        </w:tabs>
        <w:ind w:left="522"/>
      </w:pPr>
      <w:hyperlink r:id="rId1288">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1289">
        <w:r w:rsidR="00745046">
          <w:t>Disclaimer</w:t>
        </w:r>
        <w:r w:rsidR="00745046">
          <w:rPr>
            <w:spacing w:val="-10"/>
          </w:rPr>
          <w:t xml:space="preserve"> </w:t>
        </w:r>
        <w:r w:rsidR="00745046">
          <w:rPr>
            <w:spacing w:val="-2"/>
          </w:rPr>
          <w:t>(https://enrichenergy.com/disclaimer)</w:t>
        </w:r>
      </w:hyperlink>
      <w:r w:rsidR="00745046">
        <w:tab/>
      </w:r>
      <w:hyperlink r:id="rId1290">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2E8B53E5" w14:textId="77777777" w:rsidR="00590F9E" w:rsidRDefault="001E615D">
      <w:pPr>
        <w:pStyle w:val="BodyText"/>
        <w:spacing w:before="94"/>
        <w:ind w:left="8603"/>
      </w:pPr>
      <w:hyperlink r:id="rId1291">
        <w:r w:rsidR="00745046">
          <w:t>Copyright</w:t>
        </w:r>
        <w:r w:rsidR="00745046">
          <w:rPr>
            <w:spacing w:val="-13"/>
          </w:rPr>
          <w:t xml:space="preserve"> </w:t>
        </w:r>
        <w:r w:rsidR="00745046">
          <w:t>2018</w:t>
        </w:r>
      </w:hyperlink>
      <w:r w:rsidR="00745046">
        <w:rPr>
          <w:spacing w:val="-12"/>
        </w:rPr>
        <w:t xml:space="preserve"> </w:t>
      </w:r>
      <w:hyperlink r:id="rId1292">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321E33C3" w14:textId="77777777" w:rsidR="00590F9E" w:rsidRDefault="00590F9E">
      <w:pPr>
        <w:pStyle w:val="BodyText"/>
        <w:sectPr w:rsidR="00590F9E">
          <w:type w:val="continuous"/>
          <w:pgSz w:w="16840" w:h="11900" w:orient="landscape"/>
          <w:pgMar w:top="260" w:right="425" w:bottom="280" w:left="850" w:header="720" w:footer="720" w:gutter="0"/>
          <w:cols w:space="720"/>
        </w:sectPr>
      </w:pPr>
    </w:p>
    <w:p w14:paraId="4BB482D3" w14:textId="77777777" w:rsidR="00590F9E" w:rsidRDefault="00745046">
      <w:pPr>
        <w:pStyle w:val="BodyText"/>
        <w:rPr>
          <w:sz w:val="21"/>
        </w:rPr>
      </w:pPr>
      <w:r>
        <w:rPr>
          <w:noProof/>
          <w:sz w:val="21"/>
          <w:lang w:val="en-IN" w:eastAsia="en-IN"/>
        </w:rPr>
        <w:lastRenderedPageBreak/>
        <mc:AlternateContent>
          <mc:Choice Requires="wps">
            <w:drawing>
              <wp:anchor distT="0" distB="0" distL="0" distR="0" simplePos="0" relativeHeight="15796224" behindDoc="0" locked="0" layoutInCell="1" allowOverlap="1" wp14:anchorId="2B80AFB9" wp14:editId="02E21FAE">
                <wp:simplePos x="0" y="0"/>
                <wp:positionH relativeFrom="page">
                  <wp:posOffset>5508476</wp:posOffset>
                </wp:positionH>
                <wp:positionV relativeFrom="page">
                  <wp:posOffset>4906664</wp:posOffset>
                </wp:positionV>
                <wp:extent cx="408940" cy="883285"/>
                <wp:effectExtent l="0" t="0" r="0" b="0"/>
                <wp:wrapNone/>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940" cy="883285"/>
                        </a:xfrm>
                        <a:prstGeom prst="rect">
                          <a:avLst/>
                        </a:prstGeom>
                      </wps:spPr>
                      <wps:txbx>
                        <w:txbxContent>
                          <w:p w14:paraId="5CB86E75" w14:textId="77777777" w:rsidR="001E615D" w:rsidRDefault="001E615D">
                            <w:pPr>
                              <w:spacing w:before="2"/>
                              <w:ind w:left="20"/>
                              <w:rPr>
                                <w:sz w:val="54"/>
                              </w:rPr>
                            </w:pPr>
                            <w:r>
                              <w:rPr>
                                <w:spacing w:val="-2"/>
                                <w:sz w:val="54"/>
                              </w:rPr>
                              <w:t>Blogs</w:t>
                            </w:r>
                          </w:p>
                        </w:txbxContent>
                      </wps:txbx>
                      <wps:bodyPr vert="vert" wrap="square" lIns="0" tIns="0" rIns="0" bIns="0" rtlCol="0">
                        <a:noAutofit/>
                      </wps:bodyPr>
                    </wps:wsp>
                  </a:graphicData>
                </a:graphic>
              </wp:anchor>
            </w:drawing>
          </mc:Choice>
          <mc:Fallback>
            <w:pict>
              <v:shape w14:anchorId="2B80AFB9" id="Textbox 320" o:spid="_x0000_s1241" type="#_x0000_t202" style="position:absolute;margin-left:433.75pt;margin-top:386.35pt;width:32.2pt;height:69.55pt;z-index:1579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" filled="f" stroked="f">
                <v:path arrowok="t"/>
                <v:textbox style="layout-flow:vertical" inset="0,0,0,0">
                  <w:txbxContent>
                    <w:p w14:paraId="5CB86E75" w14:textId="77777777" w:rsidR="001E615D" w:rsidRDefault="001E615D">
                      <w:pPr>
                        <w:spacing w:before="2"/>
                        <w:ind w:left="20"/>
                        <w:rPr>
                          <w:sz w:val="54"/>
                        </w:rPr>
                      </w:pPr>
                      <w:r>
                        <w:rPr>
                          <w:spacing w:val="-2"/>
                          <w:sz w:val="54"/>
                        </w:rPr>
                        <w:t>Blogs</w:t>
                      </w:r>
                    </w:p>
                  </w:txbxContent>
                </v:textbox>
                <w10:wrap anchorx="page" anchory="page"/>
              </v:shape>
            </w:pict>
          </mc:Fallback>
        </mc:AlternateContent>
      </w:r>
    </w:p>
    <w:p w14:paraId="670BC153" w14:textId="77777777" w:rsidR="00590F9E" w:rsidRDefault="00590F9E">
      <w:pPr>
        <w:pStyle w:val="BodyText"/>
        <w:rPr>
          <w:sz w:val="21"/>
        </w:rPr>
      </w:pPr>
    </w:p>
    <w:p w14:paraId="490483D7" w14:textId="77777777" w:rsidR="00590F9E" w:rsidRDefault="00590F9E">
      <w:pPr>
        <w:pStyle w:val="BodyText"/>
        <w:rPr>
          <w:sz w:val="21"/>
        </w:rPr>
      </w:pPr>
    </w:p>
    <w:p w14:paraId="4D429E28" w14:textId="77777777" w:rsidR="00590F9E" w:rsidRDefault="00590F9E">
      <w:pPr>
        <w:pStyle w:val="BodyText"/>
        <w:rPr>
          <w:sz w:val="21"/>
        </w:rPr>
      </w:pPr>
    </w:p>
    <w:p w14:paraId="0FBA3036" w14:textId="77777777" w:rsidR="00590F9E" w:rsidRDefault="00590F9E">
      <w:pPr>
        <w:pStyle w:val="BodyText"/>
        <w:rPr>
          <w:sz w:val="21"/>
        </w:rPr>
      </w:pPr>
    </w:p>
    <w:p w14:paraId="74D84CA0" w14:textId="77777777" w:rsidR="00590F9E" w:rsidRDefault="00590F9E">
      <w:pPr>
        <w:pStyle w:val="BodyText"/>
        <w:rPr>
          <w:sz w:val="21"/>
        </w:rPr>
      </w:pPr>
    </w:p>
    <w:p w14:paraId="29007B21" w14:textId="77777777" w:rsidR="00590F9E" w:rsidRDefault="00590F9E">
      <w:pPr>
        <w:pStyle w:val="BodyText"/>
        <w:rPr>
          <w:sz w:val="21"/>
        </w:rPr>
      </w:pPr>
    </w:p>
    <w:p w14:paraId="12807523" w14:textId="77777777" w:rsidR="00590F9E" w:rsidRDefault="00590F9E">
      <w:pPr>
        <w:pStyle w:val="BodyText"/>
        <w:rPr>
          <w:sz w:val="21"/>
        </w:rPr>
      </w:pPr>
    </w:p>
    <w:p w14:paraId="651A7284" w14:textId="77777777" w:rsidR="00590F9E" w:rsidRDefault="00590F9E">
      <w:pPr>
        <w:pStyle w:val="BodyText"/>
        <w:rPr>
          <w:sz w:val="21"/>
        </w:rPr>
      </w:pPr>
    </w:p>
    <w:p w14:paraId="42A811A3" w14:textId="77777777" w:rsidR="00590F9E" w:rsidRDefault="00590F9E">
      <w:pPr>
        <w:pStyle w:val="BodyText"/>
        <w:rPr>
          <w:sz w:val="21"/>
        </w:rPr>
      </w:pPr>
    </w:p>
    <w:p w14:paraId="44B97255" w14:textId="77777777" w:rsidR="00590F9E" w:rsidRDefault="00590F9E">
      <w:pPr>
        <w:pStyle w:val="BodyText"/>
        <w:rPr>
          <w:sz w:val="21"/>
        </w:rPr>
      </w:pPr>
    </w:p>
    <w:p w14:paraId="1963F1BC" w14:textId="77777777" w:rsidR="00590F9E" w:rsidRDefault="00590F9E">
      <w:pPr>
        <w:pStyle w:val="BodyText"/>
        <w:rPr>
          <w:sz w:val="21"/>
        </w:rPr>
      </w:pPr>
    </w:p>
    <w:p w14:paraId="2A3D7E62" w14:textId="77777777" w:rsidR="00590F9E" w:rsidRDefault="00590F9E">
      <w:pPr>
        <w:pStyle w:val="BodyText"/>
        <w:rPr>
          <w:sz w:val="21"/>
        </w:rPr>
      </w:pPr>
    </w:p>
    <w:p w14:paraId="14263B37" w14:textId="77777777" w:rsidR="00590F9E" w:rsidRDefault="00590F9E">
      <w:pPr>
        <w:pStyle w:val="BodyText"/>
        <w:rPr>
          <w:sz w:val="21"/>
        </w:rPr>
      </w:pPr>
    </w:p>
    <w:p w14:paraId="19BA56A5" w14:textId="77777777" w:rsidR="00590F9E" w:rsidRDefault="00590F9E">
      <w:pPr>
        <w:pStyle w:val="BodyText"/>
        <w:rPr>
          <w:sz w:val="21"/>
        </w:rPr>
      </w:pPr>
    </w:p>
    <w:p w14:paraId="1C9AAB1F" w14:textId="77777777" w:rsidR="00590F9E" w:rsidRDefault="00590F9E">
      <w:pPr>
        <w:pStyle w:val="BodyText"/>
        <w:rPr>
          <w:sz w:val="21"/>
        </w:rPr>
      </w:pPr>
    </w:p>
    <w:p w14:paraId="74A37A0F" w14:textId="77777777" w:rsidR="00590F9E" w:rsidRDefault="00590F9E">
      <w:pPr>
        <w:pStyle w:val="BodyText"/>
        <w:rPr>
          <w:sz w:val="21"/>
        </w:rPr>
      </w:pPr>
    </w:p>
    <w:p w14:paraId="3E8E7B53" w14:textId="77777777" w:rsidR="00590F9E" w:rsidRDefault="00590F9E">
      <w:pPr>
        <w:pStyle w:val="BodyText"/>
        <w:rPr>
          <w:sz w:val="21"/>
        </w:rPr>
      </w:pPr>
    </w:p>
    <w:p w14:paraId="7B1DEBF3" w14:textId="77777777" w:rsidR="00590F9E" w:rsidRDefault="00590F9E">
      <w:pPr>
        <w:pStyle w:val="BodyText"/>
        <w:rPr>
          <w:sz w:val="21"/>
        </w:rPr>
      </w:pPr>
    </w:p>
    <w:p w14:paraId="45F1D073" w14:textId="77777777" w:rsidR="00590F9E" w:rsidRDefault="00590F9E">
      <w:pPr>
        <w:pStyle w:val="BodyText"/>
        <w:rPr>
          <w:sz w:val="21"/>
        </w:rPr>
      </w:pPr>
    </w:p>
    <w:p w14:paraId="68D69953" w14:textId="77777777" w:rsidR="00590F9E" w:rsidRDefault="00590F9E">
      <w:pPr>
        <w:pStyle w:val="BodyText"/>
        <w:rPr>
          <w:sz w:val="21"/>
        </w:rPr>
      </w:pPr>
    </w:p>
    <w:p w14:paraId="0BC50549" w14:textId="77777777" w:rsidR="00590F9E" w:rsidRDefault="00590F9E">
      <w:pPr>
        <w:pStyle w:val="BodyText"/>
        <w:rPr>
          <w:sz w:val="21"/>
        </w:rPr>
      </w:pPr>
    </w:p>
    <w:p w14:paraId="206865DD" w14:textId="77777777" w:rsidR="00590F9E" w:rsidRDefault="00590F9E">
      <w:pPr>
        <w:pStyle w:val="BodyText"/>
        <w:rPr>
          <w:sz w:val="21"/>
        </w:rPr>
      </w:pPr>
    </w:p>
    <w:p w14:paraId="6018866E" w14:textId="77777777" w:rsidR="00590F9E" w:rsidRDefault="00590F9E">
      <w:pPr>
        <w:pStyle w:val="BodyText"/>
        <w:rPr>
          <w:sz w:val="21"/>
        </w:rPr>
      </w:pPr>
    </w:p>
    <w:p w14:paraId="27EA1E2D" w14:textId="77777777" w:rsidR="00590F9E" w:rsidRDefault="00590F9E">
      <w:pPr>
        <w:pStyle w:val="BodyText"/>
        <w:rPr>
          <w:sz w:val="21"/>
        </w:rPr>
      </w:pPr>
    </w:p>
    <w:p w14:paraId="5B94739F" w14:textId="77777777" w:rsidR="00590F9E" w:rsidRDefault="00590F9E">
      <w:pPr>
        <w:pStyle w:val="BodyText"/>
        <w:rPr>
          <w:sz w:val="21"/>
        </w:rPr>
      </w:pPr>
    </w:p>
    <w:p w14:paraId="69247B58" w14:textId="77777777" w:rsidR="00590F9E" w:rsidRDefault="00590F9E">
      <w:pPr>
        <w:pStyle w:val="BodyText"/>
        <w:rPr>
          <w:sz w:val="21"/>
        </w:rPr>
      </w:pPr>
    </w:p>
    <w:p w14:paraId="379CBDFB" w14:textId="77777777" w:rsidR="00590F9E" w:rsidRDefault="00590F9E">
      <w:pPr>
        <w:pStyle w:val="BodyText"/>
        <w:rPr>
          <w:sz w:val="21"/>
        </w:rPr>
      </w:pPr>
    </w:p>
    <w:p w14:paraId="133105F3" w14:textId="77777777" w:rsidR="00590F9E" w:rsidRDefault="00590F9E">
      <w:pPr>
        <w:pStyle w:val="BodyText"/>
        <w:rPr>
          <w:sz w:val="21"/>
        </w:rPr>
      </w:pPr>
    </w:p>
    <w:p w14:paraId="5ABE04DB" w14:textId="77777777" w:rsidR="00590F9E" w:rsidRDefault="00590F9E">
      <w:pPr>
        <w:pStyle w:val="BodyText"/>
        <w:rPr>
          <w:sz w:val="21"/>
        </w:rPr>
      </w:pPr>
    </w:p>
    <w:p w14:paraId="46CD2DA2" w14:textId="77777777" w:rsidR="00590F9E" w:rsidRDefault="00590F9E">
      <w:pPr>
        <w:pStyle w:val="BodyText"/>
        <w:rPr>
          <w:sz w:val="21"/>
        </w:rPr>
      </w:pPr>
    </w:p>
    <w:p w14:paraId="485C8528" w14:textId="77777777" w:rsidR="00590F9E" w:rsidRDefault="00590F9E">
      <w:pPr>
        <w:pStyle w:val="BodyText"/>
        <w:rPr>
          <w:sz w:val="21"/>
        </w:rPr>
      </w:pPr>
    </w:p>
    <w:p w14:paraId="206D1930" w14:textId="77777777" w:rsidR="00590F9E" w:rsidRDefault="00590F9E">
      <w:pPr>
        <w:pStyle w:val="BodyText"/>
        <w:rPr>
          <w:sz w:val="21"/>
        </w:rPr>
      </w:pPr>
    </w:p>
    <w:p w14:paraId="146C0F1F" w14:textId="77777777" w:rsidR="00590F9E" w:rsidRDefault="00590F9E">
      <w:pPr>
        <w:pStyle w:val="BodyText"/>
        <w:rPr>
          <w:sz w:val="21"/>
        </w:rPr>
      </w:pPr>
    </w:p>
    <w:p w14:paraId="108CD315" w14:textId="77777777" w:rsidR="00590F9E" w:rsidRDefault="00590F9E">
      <w:pPr>
        <w:pStyle w:val="BodyText"/>
        <w:rPr>
          <w:sz w:val="21"/>
        </w:rPr>
      </w:pPr>
    </w:p>
    <w:p w14:paraId="058A96A9" w14:textId="77777777" w:rsidR="00590F9E" w:rsidRDefault="00590F9E">
      <w:pPr>
        <w:pStyle w:val="BodyText"/>
        <w:rPr>
          <w:sz w:val="21"/>
        </w:rPr>
      </w:pPr>
    </w:p>
    <w:p w14:paraId="30C2968E" w14:textId="77777777" w:rsidR="00590F9E" w:rsidRDefault="00590F9E">
      <w:pPr>
        <w:pStyle w:val="BodyText"/>
        <w:rPr>
          <w:sz w:val="21"/>
        </w:rPr>
      </w:pPr>
    </w:p>
    <w:p w14:paraId="3416922A" w14:textId="77777777" w:rsidR="00590F9E" w:rsidRDefault="00590F9E">
      <w:pPr>
        <w:pStyle w:val="BodyText"/>
        <w:rPr>
          <w:sz w:val="21"/>
        </w:rPr>
      </w:pPr>
    </w:p>
    <w:p w14:paraId="60F22129" w14:textId="77777777" w:rsidR="00590F9E" w:rsidRDefault="00590F9E">
      <w:pPr>
        <w:pStyle w:val="BodyText"/>
        <w:rPr>
          <w:sz w:val="21"/>
        </w:rPr>
      </w:pPr>
    </w:p>
    <w:p w14:paraId="43EEFBCF" w14:textId="77777777" w:rsidR="00590F9E" w:rsidRDefault="00590F9E">
      <w:pPr>
        <w:pStyle w:val="BodyText"/>
        <w:rPr>
          <w:sz w:val="21"/>
        </w:rPr>
      </w:pPr>
    </w:p>
    <w:p w14:paraId="423F0CD7" w14:textId="77777777" w:rsidR="00590F9E" w:rsidRDefault="00590F9E">
      <w:pPr>
        <w:pStyle w:val="BodyText"/>
        <w:rPr>
          <w:sz w:val="21"/>
        </w:rPr>
      </w:pPr>
    </w:p>
    <w:p w14:paraId="07DC6961" w14:textId="77777777" w:rsidR="00590F9E" w:rsidRDefault="00590F9E">
      <w:pPr>
        <w:pStyle w:val="BodyText"/>
        <w:rPr>
          <w:sz w:val="21"/>
        </w:rPr>
      </w:pPr>
    </w:p>
    <w:p w14:paraId="2DC3567A" w14:textId="77777777" w:rsidR="00590F9E" w:rsidRDefault="00590F9E">
      <w:pPr>
        <w:pStyle w:val="BodyText"/>
        <w:rPr>
          <w:sz w:val="21"/>
        </w:rPr>
      </w:pPr>
    </w:p>
    <w:p w14:paraId="39D94E8D" w14:textId="77777777" w:rsidR="00590F9E" w:rsidRDefault="00590F9E">
      <w:pPr>
        <w:pStyle w:val="BodyText"/>
        <w:rPr>
          <w:sz w:val="21"/>
        </w:rPr>
      </w:pPr>
    </w:p>
    <w:p w14:paraId="60A754F5" w14:textId="77777777" w:rsidR="00590F9E" w:rsidRDefault="00590F9E">
      <w:pPr>
        <w:pStyle w:val="BodyText"/>
        <w:rPr>
          <w:sz w:val="21"/>
        </w:rPr>
      </w:pPr>
    </w:p>
    <w:p w14:paraId="0E731DC3" w14:textId="77777777" w:rsidR="00590F9E" w:rsidRDefault="00590F9E">
      <w:pPr>
        <w:pStyle w:val="BodyText"/>
        <w:rPr>
          <w:sz w:val="21"/>
        </w:rPr>
      </w:pPr>
    </w:p>
    <w:p w14:paraId="714984C0" w14:textId="77777777" w:rsidR="00590F9E" w:rsidRDefault="00590F9E">
      <w:pPr>
        <w:pStyle w:val="BodyText"/>
        <w:rPr>
          <w:sz w:val="21"/>
        </w:rPr>
      </w:pPr>
    </w:p>
    <w:p w14:paraId="2C769B75" w14:textId="77777777" w:rsidR="00590F9E" w:rsidRDefault="00590F9E">
      <w:pPr>
        <w:pStyle w:val="BodyText"/>
        <w:rPr>
          <w:sz w:val="21"/>
        </w:rPr>
      </w:pPr>
    </w:p>
    <w:p w14:paraId="5D36ABF2" w14:textId="77777777" w:rsidR="00590F9E" w:rsidRDefault="00590F9E">
      <w:pPr>
        <w:pStyle w:val="BodyText"/>
        <w:rPr>
          <w:sz w:val="21"/>
        </w:rPr>
      </w:pPr>
    </w:p>
    <w:p w14:paraId="156F57F4" w14:textId="77777777" w:rsidR="00590F9E" w:rsidRDefault="00590F9E">
      <w:pPr>
        <w:pStyle w:val="BodyText"/>
        <w:rPr>
          <w:sz w:val="21"/>
        </w:rPr>
      </w:pPr>
    </w:p>
    <w:p w14:paraId="6B8DFAD6" w14:textId="77777777" w:rsidR="00590F9E" w:rsidRDefault="00590F9E">
      <w:pPr>
        <w:pStyle w:val="BodyText"/>
        <w:rPr>
          <w:sz w:val="21"/>
        </w:rPr>
      </w:pPr>
    </w:p>
    <w:p w14:paraId="40DCE3B8" w14:textId="77777777" w:rsidR="00590F9E" w:rsidRDefault="00590F9E">
      <w:pPr>
        <w:pStyle w:val="BodyText"/>
        <w:rPr>
          <w:sz w:val="21"/>
        </w:rPr>
      </w:pPr>
    </w:p>
    <w:p w14:paraId="7518ECF9" w14:textId="77777777" w:rsidR="00590F9E" w:rsidRDefault="00590F9E">
      <w:pPr>
        <w:pStyle w:val="BodyText"/>
        <w:rPr>
          <w:sz w:val="21"/>
        </w:rPr>
      </w:pPr>
    </w:p>
    <w:p w14:paraId="5847F235" w14:textId="77777777" w:rsidR="00590F9E" w:rsidRDefault="00590F9E">
      <w:pPr>
        <w:pStyle w:val="BodyText"/>
        <w:rPr>
          <w:sz w:val="21"/>
        </w:rPr>
      </w:pPr>
    </w:p>
    <w:p w14:paraId="5B23CEDE" w14:textId="77777777" w:rsidR="00590F9E" w:rsidRDefault="00590F9E">
      <w:pPr>
        <w:pStyle w:val="BodyText"/>
        <w:rPr>
          <w:sz w:val="21"/>
        </w:rPr>
      </w:pPr>
    </w:p>
    <w:p w14:paraId="07C3FEE8" w14:textId="77777777" w:rsidR="00590F9E" w:rsidRDefault="00590F9E">
      <w:pPr>
        <w:pStyle w:val="BodyText"/>
        <w:rPr>
          <w:sz w:val="21"/>
        </w:rPr>
      </w:pPr>
    </w:p>
    <w:p w14:paraId="0516BF1C" w14:textId="77777777" w:rsidR="00590F9E" w:rsidRDefault="00590F9E">
      <w:pPr>
        <w:pStyle w:val="BodyText"/>
        <w:rPr>
          <w:sz w:val="21"/>
        </w:rPr>
      </w:pPr>
    </w:p>
    <w:p w14:paraId="54AE4AD2" w14:textId="77777777" w:rsidR="00590F9E" w:rsidRDefault="00590F9E">
      <w:pPr>
        <w:pStyle w:val="BodyText"/>
        <w:rPr>
          <w:sz w:val="21"/>
        </w:rPr>
      </w:pPr>
    </w:p>
    <w:p w14:paraId="3D79363A" w14:textId="77777777" w:rsidR="00590F9E" w:rsidRDefault="00590F9E">
      <w:pPr>
        <w:pStyle w:val="BodyText"/>
        <w:spacing w:before="174"/>
        <w:rPr>
          <w:sz w:val="21"/>
        </w:rPr>
      </w:pPr>
    </w:p>
    <w:p w14:paraId="6E222409" w14:textId="77777777" w:rsidR="00590F9E" w:rsidRDefault="00745046">
      <w:pPr>
        <w:pStyle w:val="Heading5"/>
        <w:spacing w:before="0"/>
        <w:ind w:left="1755"/>
      </w:pPr>
      <w:r>
        <w:t xml:space="preserve">REACH </w:t>
      </w:r>
      <w:r>
        <w:rPr>
          <w:spacing w:val="-5"/>
        </w:rPr>
        <w:t>US</w:t>
      </w:r>
    </w:p>
    <w:p w14:paraId="2ECD6CB9" w14:textId="77777777" w:rsidR="00590F9E" w:rsidRDefault="00590F9E">
      <w:pPr>
        <w:pStyle w:val="Heading5"/>
        <w:sectPr w:rsidR="00590F9E">
          <w:pgSz w:w="11900" w:h="16840"/>
          <w:pgMar w:top="1920" w:right="1700" w:bottom="0" w:left="1700" w:header="720" w:footer="720" w:gutter="0"/>
          <w:cols w:space="720"/>
        </w:sectPr>
      </w:pPr>
    </w:p>
    <w:p w14:paraId="19D0CE00" w14:textId="77777777" w:rsidR="00590F9E" w:rsidRDefault="00745046">
      <w:pPr>
        <w:tabs>
          <w:tab w:val="left" w:pos="7522"/>
        </w:tabs>
        <w:ind w:left="22"/>
        <w:rPr>
          <w:rFonts w:ascii="Arial"/>
          <w:sz w:val="20"/>
        </w:rPr>
      </w:pPr>
      <w:r>
        <w:rPr>
          <w:rFonts w:ascii="Arial"/>
          <w:noProof/>
          <w:position w:val="30"/>
          <w:sz w:val="20"/>
          <w:lang w:val="en-IN" w:eastAsia="en-IN"/>
        </w:rPr>
        <w:lastRenderedPageBreak/>
        <mc:AlternateContent>
          <mc:Choice Requires="wpg">
            <w:drawing>
              <wp:inline distT="0" distB="0" distL="0" distR="0" wp14:anchorId="37E61706" wp14:editId="110E1F98">
                <wp:extent cx="4476750" cy="6981825"/>
                <wp:effectExtent l="0" t="0" r="0" b="0"/>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750" cy="6981825"/>
                          <a:chOff x="0" y="0"/>
                          <a:chExt cx="4476750" cy="6981825"/>
                        </a:xfrm>
                      </wpg:grpSpPr>
                      <pic:pic xmlns:pic="http://schemas.openxmlformats.org/drawingml/2006/picture">
                        <pic:nvPicPr>
                          <pic:cNvPr id="322" name="Image 322">
                            <a:hlinkClick r:id="rId1293"/>
                          </pic:cNvPr>
                          <pic:cNvPicPr/>
                        </pic:nvPicPr>
                        <pic:blipFill>
                          <a:blip r:embed="rId1294" cstate="print"/>
                          <a:stretch>
                            <a:fillRect/>
                          </a:stretch>
                        </pic:blipFill>
                        <pic:spPr>
                          <a:xfrm>
                            <a:off x="0" y="0"/>
                            <a:ext cx="4476749" cy="4476749"/>
                          </a:xfrm>
                          <a:prstGeom prst="rect">
                            <a:avLst/>
                          </a:prstGeom>
                        </pic:spPr>
                      </pic:pic>
                      <wps:wsp>
                        <wps:cNvPr id="323" name="Graphic 323">
                          <a:hlinkClick r:id="rId1293"/>
                        </wps:cNvPr>
                        <wps:cNvSpPr/>
                        <wps:spPr>
                          <a:xfrm>
                            <a:off x="1502181" y="152411"/>
                            <a:ext cx="2745105" cy="200025"/>
                          </a:xfrm>
                          <a:custGeom>
                            <a:avLst/>
                            <a:gdLst/>
                            <a:ahLst/>
                            <a:cxnLst/>
                            <a:rect l="l" t="t" r="r" b="b"/>
                            <a:pathLst>
                              <a:path w="2745105" h="200025">
                                <a:moveTo>
                                  <a:pt x="4991" y="190500"/>
                                </a:moveTo>
                                <a:lnTo>
                                  <a:pt x="0" y="190500"/>
                                </a:lnTo>
                                <a:lnTo>
                                  <a:pt x="0" y="200025"/>
                                </a:lnTo>
                                <a:lnTo>
                                  <a:pt x="4991" y="200025"/>
                                </a:lnTo>
                                <a:lnTo>
                                  <a:pt x="4991" y="190500"/>
                                </a:lnTo>
                                <a:close/>
                              </a:path>
                              <a:path w="2745105" h="200025">
                                <a:moveTo>
                                  <a:pt x="2744774" y="0"/>
                                </a:moveTo>
                                <a:lnTo>
                                  <a:pt x="2701010" y="0"/>
                                </a:lnTo>
                                <a:lnTo>
                                  <a:pt x="2701010" y="9525"/>
                                </a:lnTo>
                                <a:lnTo>
                                  <a:pt x="2744774" y="9525"/>
                                </a:lnTo>
                                <a:lnTo>
                                  <a:pt x="2744774" y="0"/>
                                </a:lnTo>
                                <a:close/>
                              </a:path>
                            </a:pathLst>
                          </a:custGeom>
                          <a:solidFill>
                            <a:srgbClr val="000000"/>
                          </a:solidFill>
                        </wps:spPr>
                        <wps:bodyPr wrap="square" lIns="0" tIns="0" rIns="0" bIns="0" rtlCol="0">
                          <a:prstTxWarp prst="textNoShape">
                            <a:avLst/>
                          </a:prstTxWarp>
                          <a:noAutofit/>
                        </wps:bodyPr>
                      </wps:wsp>
                      <wps:wsp>
                        <wps:cNvPr id="324" name="Textbox 324"/>
                        <wps:cNvSpPr txBox="1"/>
                        <wps:spPr>
                          <a:xfrm>
                            <a:off x="0" y="0"/>
                            <a:ext cx="4476750" cy="4476750"/>
                          </a:xfrm>
                          <a:prstGeom prst="rect">
                            <a:avLst/>
                          </a:prstGeom>
                        </wps:spPr>
                        <wps:txbx>
                          <w:txbxContent>
                            <w:p w14:paraId="038DED49" w14:textId="77777777" w:rsidR="001E615D" w:rsidRDefault="001E615D">
                              <w:pPr>
                                <w:spacing w:before="28" w:line="297" w:lineRule="auto"/>
                                <w:ind w:left="-8" w:right="360"/>
                                <w:rPr>
                                  <w:sz w:val="21"/>
                                </w:rPr>
                              </w:pPr>
                              <w:r>
                                <w:rPr>
                                  <w:spacing w:val="-63"/>
                                  <w:sz w:val="21"/>
                                </w:rPr>
                                <w:t>(</w:t>
                              </w:r>
                              <w:hyperlink r:id="rId1295">
                                <w:r>
                                  <w:rPr>
                                    <w:rFonts w:ascii="Times New Roman"/>
                                    <w:spacing w:val="40"/>
                                    <w:sz w:val="21"/>
                                    <w:u w:val="single"/>
                                  </w:rPr>
                                  <w:t xml:space="preserve"> </w:t>
                                </w:r>
                                <w:r>
                                  <w:rPr>
                                    <w:spacing w:val="-2"/>
                                    <w:sz w:val="21"/>
                                    <w:u w:val="single"/>
                                  </w:rPr>
                                  <w:t>https://enrichener</w:t>
                                </w:r>
                                <w:r>
                                  <w:rPr>
                                    <w:spacing w:val="-2"/>
                                    <w:sz w:val="21"/>
                                  </w:rPr>
                                  <w:t>gy</w:t>
                                </w:r>
                                <w:r>
                                  <w:rPr>
                                    <w:spacing w:val="-22"/>
                                    <w:sz w:val="21"/>
                                    <w:u w:val="single"/>
                                  </w:rPr>
                                  <w:t xml:space="preserve"> </w:t>
                                </w:r>
                                <w:r>
                                  <w:rPr>
                                    <w:spacing w:val="-2"/>
                                    <w:sz w:val="21"/>
                                    <w:u w:val="single"/>
                                  </w:rPr>
                                  <w:t>.com/enrich-ener</w:t>
                                </w:r>
                                <w:r>
                                  <w:rPr>
                                    <w:spacing w:val="-2"/>
                                    <w:sz w:val="21"/>
                                  </w:rPr>
                                  <w:t>gy</w:t>
                                </w:r>
                                <w:r>
                                  <w:rPr>
                                    <w:spacing w:val="-2"/>
                                    <w:sz w:val="21"/>
                                    <w:u w:val="single"/>
                                  </w:rPr>
                                  <w:t>-listed-amongst-fastest-growin</w:t>
                                </w:r>
                                <w:r>
                                  <w:rPr>
                                    <w:spacing w:val="-2"/>
                                    <w:sz w:val="21"/>
                                  </w:rPr>
                                  <w:t xml:space="preserve">g- </w:t>
                                </w:r>
                                <w:r>
                                  <w:rPr>
                                    <w:spacing w:val="-2"/>
                                    <w:sz w:val="21"/>
                                    <w:u w:val="single"/>
                                  </w:rPr>
                                  <w:t>solar-ener</w:t>
                                </w:r>
                                <w:r>
                                  <w:rPr>
                                    <w:spacing w:val="-2"/>
                                    <w:sz w:val="21"/>
                                  </w:rPr>
                                  <w:t>gy</w:t>
                                </w:r>
                                <w:r>
                                  <w:rPr>
                                    <w:spacing w:val="-2"/>
                                    <w:sz w:val="21"/>
                                    <w:u w:val="single"/>
                                  </w:rPr>
                                  <w:t>-companies/</w:t>
                                </w:r>
                                <w:r>
                                  <w:rPr>
                                    <w:spacing w:val="-2"/>
                                    <w:sz w:val="21"/>
                                  </w:rPr>
                                  <w:t>)</w:t>
                                </w:r>
                              </w:hyperlink>
                            </w:p>
                          </w:txbxContent>
                        </wps:txbx>
                        <wps:bodyPr wrap="square" lIns="0" tIns="0" rIns="0" bIns="0" rtlCol="0">
                          <a:noAutofit/>
                        </wps:bodyPr>
                      </wps:wsp>
                      <wps:wsp>
                        <wps:cNvPr id="325" name="Textbox 325"/>
                        <wps:cNvSpPr txBox="1"/>
                        <wps:spPr>
                          <a:xfrm>
                            <a:off x="0" y="4476749"/>
                            <a:ext cx="4476750" cy="2505075"/>
                          </a:xfrm>
                          <a:prstGeom prst="rect">
                            <a:avLst/>
                          </a:prstGeom>
                          <a:solidFill>
                            <a:srgbClr val="F9F9F9"/>
                          </a:solidFill>
                        </wps:spPr>
                        <wps:txbx>
                          <w:txbxContent>
                            <w:p w14:paraId="5B352ADE" w14:textId="77777777" w:rsidR="001E615D" w:rsidRDefault="001E615D">
                              <w:pPr>
                                <w:spacing w:before="279" w:line="232" w:lineRule="auto"/>
                                <w:ind w:left="142" w:right="360"/>
                                <w:rPr>
                                  <w:color w:val="000000"/>
                                  <w:sz w:val="27"/>
                                </w:rPr>
                              </w:pPr>
                              <w:r>
                                <w:rPr>
                                  <w:color w:val="000000"/>
                                  <w:sz w:val="27"/>
                                </w:rPr>
                                <w:t>Enrich</w:t>
                              </w:r>
                              <w:r>
                                <w:rPr>
                                  <w:color w:val="000000"/>
                                  <w:spacing w:val="-6"/>
                                  <w:sz w:val="27"/>
                                </w:rPr>
                                <w:t xml:space="preserve"> </w:t>
                              </w:r>
                              <w:r>
                                <w:rPr>
                                  <w:color w:val="000000"/>
                                  <w:sz w:val="27"/>
                                </w:rPr>
                                <w:t>Energy</w:t>
                              </w:r>
                              <w:r>
                                <w:rPr>
                                  <w:color w:val="000000"/>
                                  <w:spacing w:val="-6"/>
                                  <w:sz w:val="27"/>
                                </w:rPr>
                                <w:t xml:space="preserve"> </w:t>
                              </w:r>
                              <w:r>
                                <w:rPr>
                                  <w:color w:val="000000"/>
                                  <w:sz w:val="27"/>
                                </w:rPr>
                                <w:t>listed</w:t>
                              </w:r>
                              <w:r>
                                <w:rPr>
                                  <w:color w:val="000000"/>
                                  <w:spacing w:val="-6"/>
                                  <w:sz w:val="27"/>
                                </w:rPr>
                                <w:t xml:space="preserve"> </w:t>
                              </w:r>
                              <w:r>
                                <w:rPr>
                                  <w:color w:val="000000"/>
                                  <w:sz w:val="27"/>
                                </w:rPr>
                                <w:t>amongst</w:t>
                              </w:r>
                              <w:r>
                                <w:rPr>
                                  <w:color w:val="000000"/>
                                  <w:spacing w:val="-6"/>
                                  <w:sz w:val="27"/>
                                </w:rPr>
                                <w:t xml:space="preserve"> </w:t>
                              </w:r>
                              <w:r>
                                <w:rPr>
                                  <w:color w:val="000000"/>
                                  <w:sz w:val="27"/>
                                </w:rPr>
                                <w:t>fastest</w:t>
                              </w:r>
                              <w:r>
                                <w:rPr>
                                  <w:color w:val="000000"/>
                                  <w:spacing w:val="-6"/>
                                  <w:sz w:val="27"/>
                                </w:rPr>
                                <w:t xml:space="preserve"> </w:t>
                              </w:r>
                              <w:r>
                                <w:rPr>
                                  <w:color w:val="000000"/>
                                  <w:sz w:val="27"/>
                                </w:rPr>
                                <w:t>growing</w:t>
                              </w:r>
                              <w:r>
                                <w:rPr>
                                  <w:color w:val="000000"/>
                                  <w:spacing w:val="-6"/>
                                  <w:sz w:val="27"/>
                                </w:rPr>
                                <w:t xml:space="preserve"> </w:t>
                              </w:r>
                              <w:r>
                                <w:rPr>
                                  <w:color w:val="000000"/>
                                  <w:sz w:val="27"/>
                                </w:rPr>
                                <w:t>Solar</w:t>
                              </w:r>
                              <w:r>
                                <w:rPr>
                                  <w:color w:val="000000"/>
                                  <w:spacing w:val="-6"/>
                                  <w:sz w:val="27"/>
                                </w:rPr>
                                <w:t xml:space="preserve"> </w:t>
                              </w:r>
                              <w:r>
                                <w:rPr>
                                  <w:color w:val="000000"/>
                                  <w:sz w:val="27"/>
                                </w:rPr>
                                <w:t>&amp; Energy companies</w:t>
                              </w:r>
                            </w:p>
                            <w:p w14:paraId="21BA662F" w14:textId="77777777" w:rsidR="001E615D" w:rsidRDefault="001E615D">
                              <w:pPr>
                                <w:spacing w:before="271" w:line="297" w:lineRule="auto"/>
                                <w:ind w:left="142" w:right="324"/>
                                <w:rPr>
                                  <w:color w:val="000000"/>
                                  <w:sz w:val="21"/>
                                </w:rPr>
                              </w:pPr>
                              <w:r>
                                <w:rPr>
                                  <w:color w:val="000000"/>
                                  <w:sz w:val="21"/>
                                </w:rPr>
                                <w:t>The CEO magazine ranks Enrich Energy amongst top 25 fastest growing</w:t>
                              </w:r>
                              <w:r>
                                <w:rPr>
                                  <w:color w:val="000000"/>
                                  <w:spacing w:val="-4"/>
                                  <w:sz w:val="21"/>
                                </w:rPr>
                                <w:t xml:space="preserve"> </w:t>
                              </w:r>
                              <w:r>
                                <w:rPr>
                                  <w:color w:val="000000"/>
                                  <w:sz w:val="21"/>
                                </w:rPr>
                                <w:t>Solar</w:t>
                              </w:r>
                              <w:r>
                                <w:rPr>
                                  <w:color w:val="000000"/>
                                  <w:spacing w:val="-4"/>
                                  <w:sz w:val="21"/>
                                </w:rPr>
                                <w:t xml:space="preserve"> </w:t>
                              </w:r>
                              <w:r>
                                <w:rPr>
                                  <w:color w:val="000000"/>
                                  <w:sz w:val="21"/>
                                </w:rPr>
                                <w:t>&amp;</w:t>
                              </w:r>
                              <w:r>
                                <w:rPr>
                                  <w:color w:val="000000"/>
                                  <w:spacing w:val="-4"/>
                                  <w:sz w:val="21"/>
                                </w:rPr>
                                <w:t xml:space="preserve"> </w:t>
                              </w:r>
                              <w:r>
                                <w:rPr>
                                  <w:color w:val="000000"/>
                                  <w:sz w:val="21"/>
                                </w:rPr>
                                <w:t>Energy</w:t>
                              </w:r>
                              <w:r>
                                <w:rPr>
                                  <w:color w:val="000000"/>
                                  <w:spacing w:val="-4"/>
                                  <w:sz w:val="21"/>
                                </w:rPr>
                                <w:t xml:space="preserve"> </w:t>
                              </w:r>
                              <w:r>
                                <w:rPr>
                                  <w:color w:val="000000"/>
                                  <w:sz w:val="21"/>
                                </w:rPr>
                                <w:t>companies</w:t>
                              </w:r>
                              <w:r>
                                <w:rPr>
                                  <w:color w:val="000000"/>
                                  <w:spacing w:val="-4"/>
                                  <w:sz w:val="21"/>
                                </w:rPr>
                                <w:t xml:space="preserve"> </w:t>
                              </w:r>
                              <w:r>
                                <w:rPr>
                                  <w:color w:val="000000"/>
                                  <w:sz w:val="21"/>
                                </w:rPr>
                                <w:t>in</w:t>
                              </w:r>
                              <w:r>
                                <w:rPr>
                                  <w:color w:val="000000"/>
                                  <w:spacing w:val="-4"/>
                                  <w:sz w:val="21"/>
                                </w:rPr>
                                <w:t xml:space="preserve"> </w:t>
                              </w:r>
                              <w:r>
                                <w:rPr>
                                  <w:color w:val="000000"/>
                                  <w:sz w:val="21"/>
                                </w:rPr>
                                <w:t>India,</w:t>
                              </w:r>
                              <w:r>
                                <w:rPr>
                                  <w:color w:val="000000"/>
                                  <w:spacing w:val="-4"/>
                                  <w:sz w:val="21"/>
                                </w:rPr>
                                <w:t xml:space="preserve"> </w:t>
                              </w:r>
                              <w:r>
                                <w:rPr>
                                  <w:color w:val="000000"/>
                                  <w:sz w:val="21"/>
                                </w:rPr>
                                <w:t>in</w:t>
                              </w:r>
                              <w:r>
                                <w:rPr>
                                  <w:color w:val="000000"/>
                                  <w:spacing w:val="-4"/>
                                  <w:sz w:val="21"/>
                                </w:rPr>
                                <w:t xml:space="preserve"> </w:t>
                              </w:r>
                              <w:r>
                                <w:rPr>
                                  <w:color w:val="000000"/>
                                  <w:sz w:val="21"/>
                                </w:rPr>
                                <w:t>its</w:t>
                              </w:r>
                              <w:r>
                                <w:rPr>
                                  <w:color w:val="000000"/>
                                  <w:spacing w:val="-4"/>
                                  <w:sz w:val="21"/>
                                </w:rPr>
                                <w:t xml:space="preserve"> </w:t>
                              </w:r>
                              <w:r>
                                <w:rPr>
                                  <w:color w:val="000000"/>
                                  <w:sz w:val="21"/>
                                </w:rPr>
                                <w:t>May</w:t>
                              </w:r>
                              <w:r>
                                <w:rPr>
                                  <w:color w:val="000000"/>
                                  <w:spacing w:val="-4"/>
                                  <w:sz w:val="21"/>
                                </w:rPr>
                                <w:t xml:space="preserve"> </w:t>
                              </w:r>
                              <w:r>
                                <w:rPr>
                                  <w:color w:val="000000"/>
                                  <w:sz w:val="21"/>
                                </w:rPr>
                                <w:t>2018</w:t>
                              </w:r>
                              <w:r>
                                <w:rPr>
                                  <w:color w:val="000000"/>
                                  <w:spacing w:val="-4"/>
                                  <w:sz w:val="21"/>
                                </w:rPr>
                                <w:t xml:space="preserve"> </w:t>
                              </w:r>
                              <w:r>
                                <w:rPr>
                                  <w:color w:val="000000"/>
                                  <w:sz w:val="21"/>
                                </w:rPr>
                                <w:t>issue.</w:t>
                              </w:r>
                              <w:r>
                                <w:rPr>
                                  <w:color w:val="000000"/>
                                  <w:spacing w:val="-7"/>
                                  <w:sz w:val="21"/>
                                </w:rPr>
                                <w:t xml:space="preserve"> </w:t>
                              </w:r>
                              <w:r>
                                <w:rPr>
                                  <w:color w:val="000000"/>
                                  <w:sz w:val="21"/>
                                </w:rPr>
                                <w:t xml:space="preserve">The magazine also featured an article by our MD &amp; CEO, Ankit </w:t>
                              </w:r>
                              <w:proofErr w:type="spellStart"/>
                              <w:r>
                                <w:rPr>
                                  <w:color w:val="000000"/>
                                  <w:sz w:val="21"/>
                                </w:rPr>
                                <w:t>Kanchal</w:t>
                              </w:r>
                              <w:proofErr w:type="spellEnd"/>
                              <w:r>
                                <w:rPr>
                                  <w:color w:val="000000"/>
                                  <w:sz w:val="21"/>
                                </w:rPr>
                                <w:t>.</w:t>
                              </w:r>
                            </w:p>
                            <w:p w14:paraId="06EEE342" w14:textId="77777777" w:rsidR="001E615D" w:rsidRDefault="001E615D">
                              <w:pPr>
                                <w:spacing w:before="2"/>
                                <w:ind w:left="142"/>
                                <w:rPr>
                                  <w:color w:val="000000"/>
                                  <w:sz w:val="21"/>
                                </w:rPr>
                              </w:pPr>
                              <w:r>
                                <w:rPr>
                                  <w:color w:val="000000"/>
                                  <w:sz w:val="21"/>
                                </w:rPr>
                                <w:t xml:space="preserve">Click Here for </w:t>
                              </w:r>
                              <w:proofErr w:type="gramStart"/>
                              <w:r>
                                <w:rPr>
                                  <w:color w:val="000000"/>
                                  <w:spacing w:val="-2"/>
                                  <w:sz w:val="21"/>
                                </w:rPr>
                                <w:t>More..</w:t>
                              </w:r>
                              <w:proofErr w:type="gramEnd"/>
                            </w:p>
                            <w:p w14:paraId="159107B6" w14:textId="77777777" w:rsidR="001E615D" w:rsidRDefault="001E615D">
                              <w:pPr>
                                <w:spacing w:before="237"/>
                                <w:rPr>
                                  <w:color w:val="000000"/>
                                  <w:sz w:val="21"/>
                                </w:rPr>
                              </w:pPr>
                            </w:p>
                            <w:p w14:paraId="77E19573" w14:textId="77777777" w:rsidR="001E615D" w:rsidRDefault="001E615D">
                              <w:pPr>
                                <w:ind w:left="1142" w:right="818" w:hanging="337"/>
                                <w:rPr>
                                  <w:color w:val="000000"/>
                                  <w:sz w:val="21"/>
                                </w:rPr>
                              </w:pPr>
                              <w:hyperlink r:id="rId1296">
                                <w:r>
                                  <w:rPr>
                                    <w:color w:val="000000"/>
                                    <w:sz w:val="21"/>
                                  </w:rPr>
                                  <w:t>Read</w:t>
                                </w:r>
                                <w:r>
                                  <w:rPr>
                                    <w:color w:val="000000"/>
                                    <w:spacing w:val="-15"/>
                                    <w:sz w:val="21"/>
                                  </w:rPr>
                                  <w:t xml:space="preserve"> </w:t>
                                </w:r>
                                <w:r>
                                  <w:rPr>
                                    <w:color w:val="000000"/>
                                    <w:sz w:val="21"/>
                                  </w:rPr>
                                  <w:t>more</w:t>
                                </w:r>
                                <w:r>
                                  <w:rPr>
                                    <w:color w:val="000000"/>
                                    <w:spacing w:val="-15"/>
                                    <w:sz w:val="21"/>
                                  </w:rPr>
                                  <w:t xml:space="preserve"> </w:t>
                                </w:r>
                                <w:r>
                                  <w:rPr>
                                    <w:color w:val="000000"/>
                                    <w:sz w:val="21"/>
                                  </w:rPr>
                                  <w:t xml:space="preserve">(https://enrichenergy.com/enrich-energy-listed- </w:t>
                                </w:r>
                                <w:r>
                                  <w:rPr>
                                    <w:color w:val="000000"/>
                                    <w:spacing w:val="-2"/>
                                    <w:sz w:val="21"/>
                                  </w:rPr>
                                  <w:t>amongst-fastest-growing-solar-energy-companies/)</w:t>
                                </w:r>
                              </w:hyperlink>
                            </w:p>
                          </w:txbxContent>
                        </wps:txbx>
                        <wps:bodyPr wrap="square" lIns="0" tIns="0" rIns="0" bIns="0" rtlCol="0">
                          <a:noAutofit/>
                        </wps:bodyPr>
                      </wps:wsp>
                    </wpg:wgp>
                  </a:graphicData>
                </a:graphic>
              </wp:inline>
            </w:drawing>
          </mc:Choice>
          <mc:Fallback>
            <w:pict>
              <v:group w14:anchorId="37E61706" id="Group 321" o:spid="_x0000_s1242" style="width:352.5pt;height:549.75pt;mso-position-horizontal-relative:char;mso-position-vertical-relative:line" coordsize="44767,69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">
                <v:shape id="Image 322" o:spid="_x0000_s1243" type="#_x0000_t75" href="https://enrichenergy.com/enrich-energy-listed-amongst-fastest-growing-solar-energy-companies/" style="position:absolute;width:44767;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" o:button="t">
                  <v:fill o:detectmouseclick="t"/>
                  <v:imagedata r:id="rId1297" o:title=""/>
                </v:shape>
                <v:shape id="Graphic 323" o:spid="_x0000_s1244" href="https://enrichenergy.com/enrich-energy-listed-amongst-fastest-growing-solar-energy-companies/" style="position:absolute;left:15021;top:1524;width:27451;height:2000;visibility:visible;mso-wrap-style:square;v-text-anchor:top" coordsize="274510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" o:button="t" path="m4991,190500r-4991,l,200025r4991,l4991,190500xem2744774,r-43764,l2701010,9525r43764,l2744774,xe" fillcolor="black" stroked="f">
                  <v:fill o:detectmouseclick="t"/>
                  <v:path arrowok="t"/>
                </v:shape>
                <v:shape id="Textbox 324" o:spid="_x0000_s1245" type="#_x0000_t202" style="position:absolute;width:44767;height:44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GV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JRlbcYAAADcAAAA&#10;DwAAAAAAAAAAAAAAAAAHAgAAZHJzL2Rvd25yZXYueG1sUEsFBgAAAAADAAMAtwAAAPoCAAAAAA==&#10;" filled="f" stroked="f">
                  <v:textbox inset="0,0,0,0">
                    <w:txbxContent>
                      <w:p w14:paraId="038DED49" w14:textId="77777777" w:rsidR="001E615D" w:rsidRDefault="001E615D">
                        <w:pPr>
                          <w:spacing w:before="28" w:line="297" w:lineRule="auto"/>
                          <w:ind w:left="-8" w:right="360"/>
                          <w:rPr>
                            <w:sz w:val="21"/>
                          </w:rPr>
                        </w:pPr>
                        <w:r>
                          <w:rPr>
                            <w:spacing w:val="-63"/>
                            <w:sz w:val="21"/>
                          </w:rPr>
                          <w:t>(</w:t>
                        </w:r>
                        <w:hyperlink r:id="rId1298">
                          <w:r>
                            <w:rPr>
                              <w:rFonts w:ascii="Times New Roman"/>
                              <w:spacing w:val="40"/>
                              <w:sz w:val="21"/>
                              <w:u w:val="single"/>
                            </w:rPr>
                            <w:t xml:space="preserve"> </w:t>
                          </w:r>
                          <w:r>
                            <w:rPr>
                              <w:spacing w:val="-2"/>
                              <w:sz w:val="21"/>
                              <w:u w:val="single"/>
                            </w:rPr>
                            <w:t>https://enrichener</w:t>
                          </w:r>
                          <w:r>
                            <w:rPr>
                              <w:spacing w:val="-2"/>
                              <w:sz w:val="21"/>
                            </w:rPr>
                            <w:t>gy</w:t>
                          </w:r>
                          <w:r>
                            <w:rPr>
                              <w:spacing w:val="-22"/>
                              <w:sz w:val="21"/>
                              <w:u w:val="single"/>
                            </w:rPr>
                            <w:t xml:space="preserve"> </w:t>
                          </w:r>
                          <w:r>
                            <w:rPr>
                              <w:spacing w:val="-2"/>
                              <w:sz w:val="21"/>
                              <w:u w:val="single"/>
                            </w:rPr>
                            <w:t>.com/enrich-ener</w:t>
                          </w:r>
                          <w:r>
                            <w:rPr>
                              <w:spacing w:val="-2"/>
                              <w:sz w:val="21"/>
                            </w:rPr>
                            <w:t>gy</w:t>
                          </w:r>
                          <w:r>
                            <w:rPr>
                              <w:spacing w:val="-2"/>
                              <w:sz w:val="21"/>
                              <w:u w:val="single"/>
                            </w:rPr>
                            <w:t>-listed-amongst-fastest-growin</w:t>
                          </w:r>
                          <w:r>
                            <w:rPr>
                              <w:spacing w:val="-2"/>
                              <w:sz w:val="21"/>
                            </w:rPr>
                            <w:t xml:space="preserve">g- </w:t>
                          </w:r>
                          <w:r>
                            <w:rPr>
                              <w:spacing w:val="-2"/>
                              <w:sz w:val="21"/>
                              <w:u w:val="single"/>
                            </w:rPr>
                            <w:t>solar-ener</w:t>
                          </w:r>
                          <w:r>
                            <w:rPr>
                              <w:spacing w:val="-2"/>
                              <w:sz w:val="21"/>
                            </w:rPr>
                            <w:t>gy</w:t>
                          </w:r>
                          <w:r>
                            <w:rPr>
                              <w:spacing w:val="-2"/>
                              <w:sz w:val="21"/>
                              <w:u w:val="single"/>
                            </w:rPr>
                            <w:t>-companies/</w:t>
                          </w:r>
                          <w:r>
                            <w:rPr>
                              <w:spacing w:val="-2"/>
                              <w:sz w:val="21"/>
                            </w:rPr>
                            <w:t>)</w:t>
                          </w:r>
                        </w:hyperlink>
                      </w:p>
                    </w:txbxContent>
                  </v:textbox>
                </v:shape>
                <v:shape id="Textbox 325" o:spid="_x0000_s1246" type="#_x0000_t202" style="position:absolute;top:44767;width:44767;height:25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" fillcolor="#f9f9f9" stroked="f">
                  <v:textbox inset="0,0,0,0">
                    <w:txbxContent>
                      <w:p w14:paraId="5B352ADE" w14:textId="77777777" w:rsidR="001E615D" w:rsidRDefault="001E615D">
                        <w:pPr>
                          <w:spacing w:before="279" w:line="232" w:lineRule="auto"/>
                          <w:ind w:left="142" w:right="360"/>
                          <w:rPr>
                            <w:color w:val="000000"/>
                            <w:sz w:val="27"/>
                          </w:rPr>
                        </w:pPr>
                        <w:r>
                          <w:rPr>
                            <w:color w:val="000000"/>
                            <w:sz w:val="27"/>
                          </w:rPr>
                          <w:t>Enrich</w:t>
                        </w:r>
                        <w:r>
                          <w:rPr>
                            <w:color w:val="000000"/>
                            <w:spacing w:val="-6"/>
                            <w:sz w:val="27"/>
                          </w:rPr>
                          <w:t xml:space="preserve"> </w:t>
                        </w:r>
                        <w:r>
                          <w:rPr>
                            <w:color w:val="000000"/>
                            <w:sz w:val="27"/>
                          </w:rPr>
                          <w:t>Energy</w:t>
                        </w:r>
                        <w:r>
                          <w:rPr>
                            <w:color w:val="000000"/>
                            <w:spacing w:val="-6"/>
                            <w:sz w:val="27"/>
                          </w:rPr>
                          <w:t xml:space="preserve"> </w:t>
                        </w:r>
                        <w:r>
                          <w:rPr>
                            <w:color w:val="000000"/>
                            <w:sz w:val="27"/>
                          </w:rPr>
                          <w:t>listed</w:t>
                        </w:r>
                        <w:r>
                          <w:rPr>
                            <w:color w:val="000000"/>
                            <w:spacing w:val="-6"/>
                            <w:sz w:val="27"/>
                          </w:rPr>
                          <w:t xml:space="preserve"> </w:t>
                        </w:r>
                        <w:r>
                          <w:rPr>
                            <w:color w:val="000000"/>
                            <w:sz w:val="27"/>
                          </w:rPr>
                          <w:t>amongst</w:t>
                        </w:r>
                        <w:r>
                          <w:rPr>
                            <w:color w:val="000000"/>
                            <w:spacing w:val="-6"/>
                            <w:sz w:val="27"/>
                          </w:rPr>
                          <w:t xml:space="preserve"> </w:t>
                        </w:r>
                        <w:r>
                          <w:rPr>
                            <w:color w:val="000000"/>
                            <w:sz w:val="27"/>
                          </w:rPr>
                          <w:t>fastest</w:t>
                        </w:r>
                        <w:r>
                          <w:rPr>
                            <w:color w:val="000000"/>
                            <w:spacing w:val="-6"/>
                            <w:sz w:val="27"/>
                          </w:rPr>
                          <w:t xml:space="preserve"> </w:t>
                        </w:r>
                        <w:r>
                          <w:rPr>
                            <w:color w:val="000000"/>
                            <w:sz w:val="27"/>
                          </w:rPr>
                          <w:t>growing</w:t>
                        </w:r>
                        <w:r>
                          <w:rPr>
                            <w:color w:val="000000"/>
                            <w:spacing w:val="-6"/>
                            <w:sz w:val="27"/>
                          </w:rPr>
                          <w:t xml:space="preserve"> </w:t>
                        </w:r>
                        <w:r>
                          <w:rPr>
                            <w:color w:val="000000"/>
                            <w:sz w:val="27"/>
                          </w:rPr>
                          <w:t>Solar</w:t>
                        </w:r>
                        <w:r>
                          <w:rPr>
                            <w:color w:val="000000"/>
                            <w:spacing w:val="-6"/>
                            <w:sz w:val="27"/>
                          </w:rPr>
                          <w:t xml:space="preserve"> </w:t>
                        </w:r>
                        <w:r>
                          <w:rPr>
                            <w:color w:val="000000"/>
                            <w:sz w:val="27"/>
                          </w:rPr>
                          <w:t>&amp; Energy companies</w:t>
                        </w:r>
                      </w:p>
                      <w:p w14:paraId="21BA662F" w14:textId="77777777" w:rsidR="001E615D" w:rsidRDefault="001E615D">
                        <w:pPr>
                          <w:spacing w:before="271" w:line="297" w:lineRule="auto"/>
                          <w:ind w:left="142" w:right="324"/>
                          <w:rPr>
                            <w:color w:val="000000"/>
                            <w:sz w:val="21"/>
                          </w:rPr>
                        </w:pPr>
                        <w:r>
                          <w:rPr>
                            <w:color w:val="000000"/>
                            <w:sz w:val="21"/>
                          </w:rPr>
                          <w:t>The CEO magazine ranks Enrich Energy amongst top 25 fastest growing</w:t>
                        </w:r>
                        <w:r>
                          <w:rPr>
                            <w:color w:val="000000"/>
                            <w:spacing w:val="-4"/>
                            <w:sz w:val="21"/>
                          </w:rPr>
                          <w:t xml:space="preserve"> </w:t>
                        </w:r>
                        <w:r>
                          <w:rPr>
                            <w:color w:val="000000"/>
                            <w:sz w:val="21"/>
                          </w:rPr>
                          <w:t>Solar</w:t>
                        </w:r>
                        <w:r>
                          <w:rPr>
                            <w:color w:val="000000"/>
                            <w:spacing w:val="-4"/>
                            <w:sz w:val="21"/>
                          </w:rPr>
                          <w:t xml:space="preserve"> </w:t>
                        </w:r>
                        <w:r>
                          <w:rPr>
                            <w:color w:val="000000"/>
                            <w:sz w:val="21"/>
                          </w:rPr>
                          <w:t>&amp;</w:t>
                        </w:r>
                        <w:r>
                          <w:rPr>
                            <w:color w:val="000000"/>
                            <w:spacing w:val="-4"/>
                            <w:sz w:val="21"/>
                          </w:rPr>
                          <w:t xml:space="preserve"> </w:t>
                        </w:r>
                        <w:r>
                          <w:rPr>
                            <w:color w:val="000000"/>
                            <w:sz w:val="21"/>
                          </w:rPr>
                          <w:t>Energy</w:t>
                        </w:r>
                        <w:r>
                          <w:rPr>
                            <w:color w:val="000000"/>
                            <w:spacing w:val="-4"/>
                            <w:sz w:val="21"/>
                          </w:rPr>
                          <w:t xml:space="preserve"> </w:t>
                        </w:r>
                        <w:r>
                          <w:rPr>
                            <w:color w:val="000000"/>
                            <w:sz w:val="21"/>
                          </w:rPr>
                          <w:t>companies</w:t>
                        </w:r>
                        <w:r>
                          <w:rPr>
                            <w:color w:val="000000"/>
                            <w:spacing w:val="-4"/>
                            <w:sz w:val="21"/>
                          </w:rPr>
                          <w:t xml:space="preserve"> </w:t>
                        </w:r>
                        <w:r>
                          <w:rPr>
                            <w:color w:val="000000"/>
                            <w:sz w:val="21"/>
                          </w:rPr>
                          <w:t>in</w:t>
                        </w:r>
                        <w:r>
                          <w:rPr>
                            <w:color w:val="000000"/>
                            <w:spacing w:val="-4"/>
                            <w:sz w:val="21"/>
                          </w:rPr>
                          <w:t xml:space="preserve"> </w:t>
                        </w:r>
                        <w:r>
                          <w:rPr>
                            <w:color w:val="000000"/>
                            <w:sz w:val="21"/>
                          </w:rPr>
                          <w:t>India,</w:t>
                        </w:r>
                        <w:r>
                          <w:rPr>
                            <w:color w:val="000000"/>
                            <w:spacing w:val="-4"/>
                            <w:sz w:val="21"/>
                          </w:rPr>
                          <w:t xml:space="preserve"> </w:t>
                        </w:r>
                        <w:r>
                          <w:rPr>
                            <w:color w:val="000000"/>
                            <w:sz w:val="21"/>
                          </w:rPr>
                          <w:t>in</w:t>
                        </w:r>
                        <w:r>
                          <w:rPr>
                            <w:color w:val="000000"/>
                            <w:spacing w:val="-4"/>
                            <w:sz w:val="21"/>
                          </w:rPr>
                          <w:t xml:space="preserve"> </w:t>
                        </w:r>
                        <w:r>
                          <w:rPr>
                            <w:color w:val="000000"/>
                            <w:sz w:val="21"/>
                          </w:rPr>
                          <w:t>its</w:t>
                        </w:r>
                        <w:r>
                          <w:rPr>
                            <w:color w:val="000000"/>
                            <w:spacing w:val="-4"/>
                            <w:sz w:val="21"/>
                          </w:rPr>
                          <w:t xml:space="preserve"> </w:t>
                        </w:r>
                        <w:r>
                          <w:rPr>
                            <w:color w:val="000000"/>
                            <w:sz w:val="21"/>
                          </w:rPr>
                          <w:t>May</w:t>
                        </w:r>
                        <w:r>
                          <w:rPr>
                            <w:color w:val="000000"/>
                            <w:spacing w:val="-4"/>
                            <w:sz w:val="21"/>
                          </w:rPr>
                          <w:t xml:space="preserve"> </w:t>
                        </w:r>
                        <w:r>
                          <w:rPr>
                            <w:color w:val="000000"/>
                            <w:sz w:val="21"/>
                          </w:rPr>
                          <w:t>2018</w:t>
                        </w:r>
                        <w:r>
                          <w:rPr>
                            <w:color w:val="000000"/>
                            <w:spacing w:val="-4"/>
                            <w:sz w:val="21"/>
                          </w:rPr>
                          <w:t xml:space="preserve"> </w:t>
                        </w:r>
                        <w:r>
                          <w:rPr>
                            <w:color w:val="000000"/>
                            <w:sz w:val="21"/>
                          </w:rPr>
                          <w:t>issue.</w:t>
                        </w:r>
                        <w:r>
                          <w:rPr>
                            <w:color w:val="000000"/>
                            <w:spacing w:val="-7"/>
                            <w:sz w:val="21"/>
                          </w:rPr>
                          <w:t xml:space="preserve"> </w:t>
                        </w:r>
                        <w:r>
                          <w:rPr>
                            <w:color w:val="000000"/>
                            <w:sz w:val="21"/>
                          </w:rPr>
                          <w:t xml:space="preserve">The magazine also featured an article by our MD &amp; CEO, Ankit </w:t>
                        </w:r>
                        <w:proofErr w:type="spellStart"/>
                        <w:r>
                          <w:rPr>
                            <w:color w:val="000000"/>
                            <w:sz w:val="21"/>
                          </w:rPr>
                          <w:t>Kanchal</w:t>
                        </w:r>
                        <w:proofErr w:type="spellEnd"/>
                        <w:r>
                          <w:rPr>
                            <w:color w:val="000000"/>
                            <w:sz w:val="21"/>
                          </w:rPr>
                          <w:t>.</w:t>
                        </w:r>
                      </w:p>
                      <w:p w14:paraId="06EEE342" w14:textId="77777777" w:rsidR="001E615D" w:rsidRDefault="001E615D">
                        <w:pPr>
                          <w:spacing w:before="2"/>
                          <w:ind w:left="142"/>
                          <w:rPr>
                            <w:color w:val="000000"/>
                            <w:sz w:val="21"/>
                          </w:rPr>
                        </w:pPr>
                        <w:r>
                          <w:rPr>
                            <w:color w:val="000000"/>
                            <w:sz w:val="21"/>
                          </w:rPr>
                          <w:t xml:space="preserve">Click Here for </w:t>
                        </w:r>
                        <w:proofErr w:type="gramStart"/>
                        <w:r>
                          <w:rPr>
                            <w:color w:val="000000"/>
                            <w:spacing w:val="-2"/>
                            <w:sz w:val="21"/>
                          </w:rPr>
                          <w:t>More..</w:t>
                        </w:r>
                        <w:proofErr w:type="gramEnd"/>
                      </w:p>
                      <w:p w14:paraId="159107B6" w14:textId="77777777" w:rsidR="001E615D" w:rsidRDefault="001E615D">
                        <w:pPr>
                          <w:spacing w:before="237"/>
                          <w:rPr>
                            <w:color w:val="000000"/>
                            <w:sz w:val="21"/>
                          </w:rPr>
                        </w:pPr>
                      </w:p>
                      <w:p w14:paraId="77E19573" w14:textId="77777777" w:rsidR="001E615D" w:rsidRDefault="001E615D">
                        <w:pPr>
                          <w:ind w:left="1142" w:right="818" w:hanging="337"/>
                          <w:rPr>
                            <w:color w:val="000000"/>
                            <w:sz w:val="21"/>
                          </w:rPr>
                        </w:pPr>
                        <w:hyperlink r:id="rId1299">
                          <w:r>
                            <w:rPr>
                              <w:color w:val="000000"/>
                              <w:sz w:val="21"/>
                            </w:rPr>
                            <w:t>Read</w:t>
                          </w:r>
                          <w:r>
                            <w:rPr>
                              <w:color w:val="000000"/>
                              <w:spacing w:val="-15"/>
                              <w:sz w:val="21"/>
                            </w:rPr>
                            <w:t xml:space="preserve"> </w:t>
                          </w:r>
                          <w:r>
                            <w:rPr>
                              <w:color w:val="000000"/>
                              <w:sz w:val="21"/>
                            </w:rPr>
                            <w:t>more</w:t>
                          </w:r>
                          <w:r>
                            <w:rPr>
                              <w:color w:val="000000"/>
                              <w:spacing w:val="-15"/>
                              <w:sz w:val="21"/>
                            </w:rPr>
                            <w:t xml:space="preserve"> </w:t>
                          </w:r>
                          <w:r>
                            <w:rPr>
                              <w:color w:val="000000"/>
                              <w:sz w:val="21"/>
                            </w:rPr>
                            <w:t xml:space="preserve">(https://enrichenergy.com/enrich-energy-listed- </w:t>
                          </w:r>
                          <w:r>
                            <w:rPr>
                              <w:color w:val="000000"/>
                              <w:spacing w:val="-2"/>
                              <w:sz w:val="21"/>
                            </w:rPr>
                            <w:t>amongst-fastest-growing-solar-energy-companies/)</w:t>
                          </w:r>
                        </w:hyperlink>
                      </w:p>
                    </w:txbxContent>
                  </v:textbox>
                </v:shape>
                <w10:anchorlock/>
              </v:group>
            </w:pict>
          </mc:Fallback>
        </mc:AlternateContent>
      </w:r>
      <w:r>
        <w:rPr>
          <w:rFonts w:ascii="Arial"/>
          <w:position w:val="30"/>
          <w:sz w:val="20"/>
        </w:rPr>
        <w:tab/>
      </w:r>
      <w:r>
        <w:rPr>
          <w:rFonts w:ascii="Arial"/>
          <w:noProof/>
          <w:sz w:val="20"/>
          <w:lang w:val="en-IN" w:eastAsia="en-IN"/>
        </w:rPr>
        <mc:AlternateContent>
          <mc:Choice Requires="wpg">
            <w:drawing>
              <wp:inline distT="0" distB="0" distL="0" distR="0" wp14:anchorId="65DECF9A" wp14:editId="2FCF286E">
                <wp:extent cx="4476750" cy="7172325"/>
                <wp:effectExtent l="0" t="0" r="0" b="0"/>
                <wp:docPr id="326"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750" cy="7172325"/>
                          <a:chOff x="0" y="0"/>
                          <a:chExt cx="4476750" cy="7172325"/>
                        </a:xfrm>
                      </wpg:grpSpPr>
                      <pic:pic xmlns:pic="http://schemas.openxmlformats.org/drawingml/2006/picture">
                        <pic:nvPicPr>
                          <pic:cNvPr id="327" name="Image 327">
                            <a:hlinkClick r:id="rId1300"/>
                          </pic:cNvPr>
                          <pic:cNvPicPr/>
                        </pic:nvPicPr>
                        <pic:blipFill>
                          <a:blip r:embed="rId1301" cstate="print"/>
                          <a:stretch>
                            <a:fillRect/>
                          </a:stretch>
                        </pic:blipFill>
                        <pic:spPr>
                          <a:xfrm>
                            <a:off x="0" y="0"/>
                            <a:ext cx="4476749" cy="4476749"/>
                          </a:xfrm>
                          <a:prstGeom prst="rect">
                            <a:avLst/>
                          </a:prstGeom>
                        </pic:spPr>
                      </pic:pic>
                      <wps:wsp>
                        <wps:cNvPr id="328" name="Textbox 328"/>
                        <wps:cNvSpPr txBox="1"/>
                        <wps:spPr>
                          <a:xfrm>
                            <a:off x="0" y="0"/>
                            <a:ext cx="4476750" cy="4476750"/>
                          </a:xfrm>
                          <a:prstGeom prst="rect">
                            <a:avLst/>
                          </a:prstGeom>
                        </wps:spPr>
                        <wps:txbx>
                          <w:txbxContent>
                            <w:p w14:paraId="4614F1B1" w14:textId="77777777" w:rsidR="001E615D" w:rsidRDefault="001E615D">
                              <w:pPr>
                                <w:spacing w:before="28" w:line="297" w:lineRule="auto"/>
                                <w:ind w:left="-8" w:right="324"/>
                                <w:rPr>
                                  <w:sz w:val="21"/>
                                </w:rPr>
                              </w:pPr>
                              <w:hyperlink r:id="rId1302">
                                <w:r>
                                  <w:rPr>
                                    <w:spacing w:val="-2"/>
                                    <w:sz w:val="21"/>
                                  </w:rPr>
                                  <w:t>(https://enrichenergy.com/team-enrich-celebrates-its-7th-foundation-day- 03rd-sep-2017/)</w:t>
                                </w:r>
                              </w:hyperlink>
                            </w:p>
                          </w:txbxContent>
                        </wps:txbx>
                        <wps:bodyPr wrap="square" lIns="0" tIns="0" rIns="0" bIns="0" rtlCol="0">
                          <a:noAutofit/>
                        </wps:bodyPr>
                      </wps:wsp>
                      <wps:wsp>
                        <wps:cNvPr id="329" name="Textbox 329"/>
                        <wps:cNvSpPr txBox="1"/>
                        <wps:spPr>
                          <a:xfrm>
                            <a:off x="0" y="4476749"/>
                            <a:ext cx="4476750" cy="2695575"/>
                          </a:xfrm>
                          <a:prstGeom prst="rect">
                            <a:avLst/>
                          </a:prstGeom>
                          <a:solidFill>
                            <a:srgbClr val="F9F9F9"/>
                          </a:solidFill>
                        </wps:spPr>
                        <wps:txbx>
                          <w:txbxContent>
                            <w:p w14:paraId="1C6E6AB5" w14:textId="77777777" w:rsidR="001E615D" w:rsidRDefault="001E615D">
                              <w:pPr>
                                <w:spacing w:before="279" w:line="232" w:lineRule="auto"/>
                                <w:ind w:left="142" w:right="360"/>
                                <w:rPr>
                                  <w:color w:val="000000"/>
                                  <w:sz w:val="27"/>
                                </w:rPr>
                              </w:pPr>
                              <w:r>
                                <w:rPr>
                                  <w:color w:val="000000"/>
                                  <w:sz w:val="27"/>
                                </w:rPr>
                                <w:t>Team</w:t>
                              </w:r>
                              <w:r>
                                <w:rPr>
                                  <w:color w:val="000000"/>
                                  <w:spacing w:val="-10"/>
                                  <w:sz w:val="27"/>
                                </w:rPr>
                                <w:t xml:space="preserve"> </w:t>
                              </w:r>
                              <w:r>
                                <w:rPr>
                                  <w:color w:val="000000"/>
                                  <w:sz w:val="27"/>
                                </w:rPr>
                                <w:t>Enrich</w:t>
                              </w:r>
                              <w:r>
                                <w:rPr>
                                  <w:color w:val="000000"/>
                                  <w:spacing w:val="-10"/>
                                  <w:sz w:val="27"/>
                                </w:rPr>
                                <w:t xml:space="preserve"> </w:t>
                              </w:r>
                              <w:r>
                                <w:rPr>
                                  <w:color w:val="000000"/>
                                  <w:sz w:val="27"/>
                                </w:rPr>
                                <w:t>celebrates</w:t>
                              </w:r>
                              <w:r>
                                <w:rPr>
                                  <w:color w:val="000000"/>
                                  <w:spacing w:val="-10"/>
                                  <w:sz w:val="27"/>
                                </w:rPr>
                                <w:t xml:space="preserve"> </w:t>
                              </w:r>
                              <w:r>
                                <w:rPr>
                                  <w:color w:val="000000"/>
                                  <w:sz w:val="27"/>
                                </w:rPr>
                                <w:t>its</w:t>
                              </w:r>
                              <w:r>
                                <w:rPr>
                                  <w:color w:val="000000"/>
                                  <w:spacing w:val="-10"/>
                                  <w:sz w:val="27"/>
                                </w:rPr>
                                <w:t xml:space="preserve"> </w:t>
                              </w:r>
                              <w:r>
                                <w:rPr>
                                  <w:color w:val="000000"/>
                                  <w:sz w:val="27"/>
                                </w:rPr>
                                <w:t>7th</w:t>
                              </w:r>
                              <w:r>
                                <w:rPr>
                                  <w:color w:val="000000"/>
                                  <w:spacing w:val="-10"/>
                                  <w:sz w:val="27"/>
                                </w:rPr>
                                <w:t xml:space="preserve"> </w:t>
                              </w:r>
                              <w:r>
                                <w:rPr>
                                  <w:color w:val="000000"/>
                                  <w:sz w:val="27"/>
                                </w:rPr>
                                <w:t>Foundation</w:t>
                              </w:r>
                              <w:r>
                                <w:rPr>
                                  <w:color w:val="000000"/>
                                  <w:spacing w:val="-10"/>
                                  <w:sz w:val="27"/>
                                </w:rPr>
                                <w:t xml:space="preserve"> </w:t>
                              </w:r>
                              <w:r>
                                <w:rPr>
                                  <w:color w:val="000000"/>
                                  <w:sz w:val="27"/>
                                </w:rPr>
                                <w:t>day</w:t>
                              </w:r>
                              <w:r>
                                <w:rPr>
                                  <w:color w:val="000000"/>
                                  <w:spacing w:val="-10"/>
                                  <w:sz w:val="27"/>
                                </w:rPr>
                                <w:t xml:space="preserve"> </w:t>
                              </w:r>
                              <w:r>
                                <w:rPr>
                                  <w:color w:val="000000"/>
                                  <w:sz w:val="27"/>
                                </w:rPr>
                                <w:t>(03rd Sep 2017)</w:t>
                              </w:r>
                            </w:p>
                            <w:p w14:paraId="530073E0" w14:textId="77777777" w:rsidR="001E615D" w:rsidRDefault="001E615D">
                              <w:pPr>
                                <w:spacing w:before="271" w:line="297" w:lineRule="auto"/>
                                <w:ind w:left="142" w:right="232"/>
                                <w:rPr>
                                  <w:color w:val="000000"/>
                                  <w:sz w:val="21"/>
                                </w:rPr>
                              </w:pPr>
                              <w:r>
                                <w:rPr>
                                  <w:color w:val="000000"/>
                                  <w:sz w:val="21"/>
                                </w:rPr>
                                <w:t>Happy</w:t>
                              </w:r>
                              <w:r>
                                <w:rPr>
                                  <w:color w:val="000000"/>
                                  <w:spacing w:val="-4"/>
                                  <w:sz w:val="21"/>
                                </w:rPr>
                                <w:t xml:space="preserve"> </w:t>
                              </w:r>
                              <w:r>
                                <w:rPr>
                                  <w:color w:val="000000"/>
                                  <w:sz w:val="21"/>
                                </w:rPr>
                                <w:t>faces</w:t>
                              </w:r>
                              <w:r>
                                <w:rPr>
                                  <w:color w:val="000000"/>
                                  <w:spacing w:val="-4"/>
                                  <w:sz w:val="21"/>
                                </w:rPr>
                                <w:t xml:space="preserve"> </w:t>
                              </w:r>
                              <w:r>
                                <w:rPr>
                                  <w:color w:val="000000"/>
                                  <w:sz w:val="21"/>
                                </w:rPr>
                                <w:t>and</w:t>
                              </w:r>
                              <w:r>
                                <w:rPr>
                                  <w:color w:val="000000"/>
                                  <w:spacing w:val="-4"/>
                                  <w:sz w:val="21"/>
                                </w:rPr>
                                <w:t xml:space="preserve"> </w:t>
                              </w:r>
                              <w:r>
                                <w:rPr>
                                  <w:color w:val="000000"/>
                                  <w:sz w:val="21"/>
                                </w:rPr>
                                <w:t>hearts</w:t>
                              </w:r>
                              <w:r>
                                <w:rPr>
                                  <w:color w:val="000000"/>
                                  <w:spacing w:val="-4"/>
                                  <w:sz w:val="21"/>
                                </w:rPr>
                                <w:t xml:space="preserve"> </w:t>
                              </w:r>
                              <w:r>
                                <w:rPr>
                                  <w:color w:val="000000"/>
                                  <w:sz w:val="21"/>
                                </w:rPr>
                                <w:t>filled</w:t>
                              </w:r>
                              <w:r>
                                <w:rPr>
                                  <w:color w:val="000000"/>
                                  <w:spacing w:val="-4"/>
                                  <w:sz w:val="21"/>
                                </w:rPr>
                                <w:t xml:space="preserve"> </w:t>
                              </w:r>
                              <w:r>
                                <w:rPr>
                                  <w:color w:val="000000"/>
                                  <w:sz w:val="21"/>
                                </w:rPr>
                                <w:t>with</w:t>
                              </w:r>
                              <w:r>
                                <w:rPr>
                                  <w:color w:val="000000"/>
                                  <w:spacing w:val="-4"/>
                                  <w:sz w:val="21"/>
                                </w:rPr>
                                <w:t xml:space="preserve"> </w:t>
                              </w:r>
                              <w:r>
                                <w:rPr>
                                  <w:color w:val="000000"/>
                                  <w:sz w:val="21"/>
                                </w:rPr>
                                <w:t>pride,</w:t>
                              </w:r>
                              <w:r>
                                <w:rPr>
                                  <w:color w:val="000000"/>
                                  <w:spacing w:val="-4"/>
                                  <w:sz w:val="21"/>
                                </w:rPr>
                                <w:t xml:space="preserve"> </w:t>
                              </w:r>
                              <w:r>
                                <w:rPr>
                                  <w:color w:val="000000"/>
                                  <w:sz w:val="21"/>
                                </w:rPr>
                                <w:t>celebrate</w:t>
                              </w:r>
                              <w:r>
                                <w:rPr>
                                  <w:color w:val="000000"/>
                                  <w:spacing w:val="-4"/>
                                  <w:sz w:val="21"/>
                                </w:rPr>
                                <w:t xml:space="preserve"> </w:t>
                              </w:r>
                              <w:r>
                                <w:rPr>
                                  <w:color w:val="000000"/>
                                  <w:sz w:val="21"/>
                                </w:rPr>
                                <w:t>the</w:t>
                              </w:r>
                              <w:r>
                                <w:rPr>
                                  <w:color w:val="000000"/>
                                  <w:spacing w:val="-4"/>
                                  <w:sz w:val="21"/>
                                </w:rPr>
                                <w:t xml:space="preserve"> </w:t>
                              </w:r>
                              <w:r>
                                <w:rPr>
                                  <w:color w:val="000000"/>
                                  <w:sz w:val="21"/>
                                </w:rPr>
                                <w:t>foundation</w:t>
                              </w:r>
                              <w:r>
                                <w:rPr>
                                  <w:color w:val="000000"/>
                                  <w:spacing w:val="-4"/>
                                  <w:sz w:val="21"/>
                                </w:rPr>
                                <w:t xml:space="preserve"> </w:t>
                              </w:r>
                              <w:r>
                                <w:rPr>
                                  <w:color w:val="000000"/>
                                  <w:sz w:val="21"/>
                                </w:rPr>
                                <w:t>day</w:t>
                              </w:r>
                              <w:r>
                                <w:rPr>
                                  <w:color w:val="000000"/>
                                  <w:spacing w:val="-4"/>
                                  <w:sz w:val="21"/>
                                </w:rPr>
                                <w:t xml:space="preserve"> </w:t>
                              </w:r>
                              <w:r>
                                <w:rPr>
                                  <w:color w:val="000000"/>
                                  <w:sz w:val="21"/>
                                </w:rPr>
                                <w:t xml:space="preserve">at Taj </w:t>
                              </w:r>
                              <w:proofErr w:type="spellStart"/>
                              <w:r>
                                <w:rPr>
                                  <w:color w:val="000000"/>
                                  <w:sz w:val="21"/>
                                </w:rPr>
                                <w:t>Vivanta</w:t>
                              </w:r>
                              <w:proofErr w:type="spellEnd"/>
                              <w:r>
                                <w:rPr>
                                  <w:color w:val="000000"/>
                                  <w:sz w:val="21"/>
                                </w:rPr>
                                <w:t xml:space="preserve">, Pune &amp; Hotel </w:t>
                              </w:r>
                              <w:proofErr w:type="spellStart"/>
                              <w:r>
                                <w:rPr>
                                  <w:color w:val="000000"/>
                                  <w:sz w:val="21"/>
                                </w:rPr>
                                <w:t>Sarovar</w:t>
                              </w:r>
                              <w:proofErr w:type="spellEnd"/>
                              <w:r>
                                <w:rPr>
                                  <w:color w:val="000000"/>
                                  <w:sz w:val="21"/>
                                </w:rPr>
                                <w:t xml:space="preserve">, Solapur. The celebration was lit by inspiring speeches by Mr. Vijay </w:t>
                              </w:r>
                              <w:proofErr w:type="spellStart"/>
                              <w:r>
                                <w:rPr>
                                  <w:color w:val="000000"/>
                                  <w:sz w:val="21"/>
                                </w:rPr>
                                <w:t>Zawar</w:t>
                              </w:r>
                              <w:proofErr w:type="spellEnd"/>
                              <w:r>
                                <w:rPr>
                                  <w:color w:val="000000"/>
                                  <w:sz w:val="21"/>
                                </w:rPr>
                                <w:t xml:space="preserve"> (Chairman) &amp; Mr. Ankit </w:t>
                              </w:r>
                              <w:proofErr w:type="spellStart"/>
                              <w:r>
                                <w:rPr>
                                  <w:color w:val="000000"/>
                                  <w:sz w:val="21"/>
                                </w:rPr>
                                <w:t>Kanchal</w:t>
                              </w:r>
                              <w:proofErr w:type="spellEnd"/>
                              <w:r>
                                <w:rPr>
                                  <w:color w:val="000000"/>
                                  <w:sz w:val="21"/>
                                </w:rPr>
                                <w:t xml:space="preserve"> (Managing Director). The speeches were both nostalgic about its early foundation day and its journey of 6 years, and was […]</w:t>
                              </w:r>
                            </w:p>
                            <w:p w14:paraId="536A3536" w14:textId="77777777" w:rsidR="001E615D" w:rsidRDefault="001E615D">
                              <w:pPr>
                                <w:spacing w:before="182"/>
                                <w:rPr>
                                  <w:color w:val="000000"/>
                                  <w:sz w:val="21"/>
                                </w:rPr>
                              </w:pPr>
                            </w:p>
                            <w:p w14:paraId="2C88347B" w14:textId="77777777" w:rsidR="001E615D" w:rsidRDefault="001E615D">
                              <w:pPr>
                                <w:ind w:left="1859" w:right="527" w:hanging="1346"/>
                                <w:rPr>
                                  <w:color w:val="000000"/>
                                  <w:sz w:val="21"/>
                                </w:rPr>
                              </w:pPr>
                              <w:hyperlink r:id="rId1303">
                                <w:r>
                                  <w:rPr>
                                    <w:color w:val="000000"/>
                                    <w:sz w:val="21"/>
                                  </w:rPr>
                                  <w:t>Read</w:t>
                                </w:r>
                                <w:r>
                                  <w:rPr>
                                    <w:color w:val="000000"/>
                                    <w:spacing w:val="-15"/>
                                    <w:sz w:val="21"/>
                                  </w:rPr>
                                  <w:t xml:space="preserve"> </w:t>
                                </w:r>
                                <w:r>
                                  <w:rPr>
                                    <w:color w:val="000000"/>
                                    <w:sz w:val="21"/>
                                  </w:rPr>
                                  <w:t>more</w:t>
                                </w:r>
                                <w:r>
                                  <w:rPr>
                                    <w:color w:val="000000"/>
                                    <w:spacing w:val="-15"/>
                                    <w:sz w:val="21"/>
                                  </w:rPr>
                                  <w:t xml:space="preserve"> </w:t>
                                </w:r>
                                <w:r>
                                  <w:rPr>
                                    <w:color w:val="000000"/>
                                    <w:sz w:val="21"/>
                                  </w:rPr>
                                  <w:t xml:space="preserve">(https://enrichenergy.com/team-enrich-celebrates-its- </w:t>
                                </w:r>
                                <w:r>
                                  <w:rPr>
                                    <w:color w:val="000000"/>
                                    <w:spacing w:val="-2"/>
                                    <w:sz w:val="21"/>
                                  </w:rPr>
                                  <w:t>7th-foundation-day-03rd-sep-2017/)</w:t>
                                </w:r>
                              </w:hyperlink>
                            </w:p>
                          </w:txbxContent>
                        </wps:txbx>
                        <wps:bodyPr wrap="square" lIns="0" tIns="0" rIns="0" bIns="0" rtlCol="0">
                          <a:noAutofit/>
                        </wps:bodyPr>
                      </wps:wsp>
                    </wpg:wgp>
                  </a:graphicData>
                </a:graphic>
              </wp:inline>
            </w:drawing>
          </mc:Choice>
          <mc:Fallback>
            <w:pict>
              <v:group w14:anchorId="65DECF9A" id="Group 326" o:spid="_x0000_s1247" style="width:352.5pt;height:564.75pt;mso-position-horizontal-relative:char;mso-position-vertical-relative:line" coordsize="44767,717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">
                <v:shape id="Image 327" o:spid="_x0000_s1248" type="#_x0000_t75" href="https://enrichenergy.com/team-enrich-celebrates-its-7th-foundation-day-03rd-sep-2017/" style="position:absolute;width:44767;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" o:button="t">
                  <v:fill o:detectmouseclick="t"/>
                  <v:imagedata r:id="rId1304" o:title=""/>
                </v:shape>
                <v:shape id="Textbox 328" o:spid="_x0000_s1249" type="#_x0000_t202" style="position:absolute;width:44767;height:44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W9owQAAANwAAAAPAAAAZHJzL2Rvd25yZXYueG1sRE9Ni8Iw&#10;EL0v+B/CCN7WVAV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HnZb2jBAAAA3AAAAA8AAAAA&#10;AAAAAAAAAAAABwIAAGRycy9kb3ducmV2LnhtbFBLBQYAAAAAAwADALcAAAD1AgAAAAA=&#10;" filled="f" stroked="f">
                  <v:textbox inset="0,0,0,0">
                    <w:txbxContent>
                      <w:p w14:paraId="4614F1B1" w14:textId="77777777" w:rsidR="001E615D" w:rsidRDefault="001E615D">
                        <w:pPr>
                          <w:spacing w:before="28" w:line="297" w:lineRule="auto"/>
                          <w:ind w:left="-8" w:right="324"/>
                          <w:rPr>
                            <w:sz w:val="21"/>
                          </w:rPr>
                        </w:pPr>
                        <w:hyperlink r:id="rId1305">
                          <w:r>
                            <w:rPr>
                              <w:spacing w:val="-2"/>
                              <w:sz w:val="21"/>
                            </w:rPr>
                            <w:t>(https://enrichenergy.com/team-enrich-celebrates-its-7th-foundation-day- 03rd-sep-2017/)</w:t>
                          </w:r>
                        </w:hyperlink>
                      </w:p>
                    </w:txbxContent>
                  </v:textbox>
                </v:shape>
                <v:shape id="Textbox 329" o:spid="_x0000_s1250" type="#_x0000_t202" style="position:absolute;top:44767;width:44767;height:26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" fillcolor="#f9f9f9" stroked="f">
                  <v:textbox inset="0,0,0,0">
                    <w:txbxContent>
                      <w:p w14:paraId="1C6E6AB5" w14:textId="77777777" w:rsidR="001E615D" w:rsidRDefault="001E615D">
                        <w:pPr>
                          <w:spacing w:before="279" w:line="232" w:lineRule="auto"/>
                          <w:ind w:left="142" w:right="360"/>
                          <w:rPr>
                            <w:color w:val="000000"/>
                            <w:sz w:val="27"/>
                          </w:rPr>
                        </w:pPr>
                        <w:r>
                          <w:rPr>
                            <w:color w:val="000000"/>
                            <w:sz w:val="27"/>
                          </w:rPr>
                          <w:t>Team</w:t>
                        </w:r>
                        <w:r>
                          <w:rPr>
                            <w:color w:val="000000"/>
                            <w:spacing w:val="-10"/>
                            <w:sz w:val="27"/>
                          </w:rPr>
                          <w:t xml:space="preserve"> </w:t>
                        </w:r>
                        <w:r>
                          <w:rPr>
                            <w:color w:val="000000"/>
                            <w:sz w:val="27"/>
                          </w:rPr>
                          <w:t>Enrich</w:t>
                        </w:r>
                        <w:r>
                          <w:rPr>
                            <w:color w:val="000000"/>
                            <w:spacing w:val="-10"/>
                            <w:sz w:val="27"/>
                          </w:rPr>
                          <w:t xml:space="preserve"> </w:t>
                        </w:r>
                        <w:r>
                          <w:rPr>
                            <w:color w:val="000000"/>
                            <w:sz w:val="27"/>
                          </w:rPr>
                          <w:t>celebrates</w:t>
                        </w:r>
                        <w:r>
                          <w:rPr>
                            <w:color w:val="000000"/>
                            <w:spacing w:val="-10"/>
                            <w:sz w:val="27"/>
                          </w:rPr>
                          <w:t xml:space="preserve"> </w:t>
                        </w:r>
                        <w:r>
                          <w:rPr>
                            <w:color w:val="000000"/>
                            <w:sz w:val="27"/>
                          </w:rPr>
                          <w:t>its</w:t>
                        </w:r>
                        <w:r>
                          <w:rPr>
                            <w:color w:val="000000"/>
                            <w:spacing w:val="-10"/>
                            <w:sz w:val="27"/>
                          </w:rPr>
                          <w:t xml:space="preserve"> </w:t>
                        </w:r>
                        <w:r>
                          <w:rPr>
                            <w:color w:val="000000"/>
                            <w:sz w:val="27"/>
                          </w:rPr>
                          <w:t>7th</w:t>
                        </w:r>
                        <w:r>
                          <w:rPr>
                            <w:color w:val="000000"/>
                            <w:spacing w:val="-10"/>
                            <w:sz w:val="27"/>
                          </w:rPr>
                          <w:t xml:space="preserve"> </w:t>
                        </w:r>
                        <w:r>
                          <w:rPr>
                            <w:color w:val="000000"/>
                            <w:sz w:val="27"/>
                          </w:rPr>
                          <w:t>Foundation</w:t>
                        </w:r>
                        <w:r>
                          <w:rPr>
                            <w:color w:val="000000"/>
                            <w:spacing w:val="-10"/>
                            <w:sz w:val="27"/>
                          </w:rPr>
                          <w:t xml:space="preserve"> </w:t>
                        </w:r>
                        <w:r>
                          <w:rPr>
                            <w:color w:val="000000"/>
                            <w:sz w:val="27"/>
                          </w:rPr>
                          <w:t>day</w:t>
                        </w:r>
                        <w:r>
                          <w:rPr>
                            <w:color w:val="000000"/>
                            <w:spacing w:val="-10"/>
                            <w:sz w:val="27"/>
                          </w:rPr>
                          <w:t xml:space="preserve"> </w:t>
                        </w:r>
                        <w:r>
                          <w:rPr>
                            <w:color w:val="000000"/>
                            <w:sz w:val="27"/>
                          </w:rPr>
                          <w:t>(03rd Sep 2017)</w:t>
                        </w:r>
                      </w:p>
                      <w:p w14:paraId="530073E0" w14:textId="77777777" w:rsidR="001E615D" w:rsidRDefault="001E615D">
                        <w:pPr>
                          <w:spacing w:before="271" w:line="297" w:lineRule="auto"/>
                          <w:ind w:left="142" w:right="232"/>
                          <w:rPr>
                            <w:color w:val="000000"/>
                            <w:sz w:val="21"/>
                          </w:rPr>
                        </w:pPr>
                        <w:r>
                          <w:rPr>
                            <w:color w:val="000000"/>
                            <w:sz w:val="21"/>
                          </w:rPr>
                          <w:t>Happy</w:t>
                        </w:r>
                        <w:r>
                          <w:rPr>
                            <w:color w:val="000000"/>
                            <w:spacing w:val="-4"/>
                            <w:sz w:val="21"/>
                          </w:rPr>
                          <w:t xml:space="preserve"> </w:t>
                        </w:r>
                        <w:r>
                          <w:rPr>
                            <w:color w:val="000000"/>
                            <w:sz w:val="21"/>
                          </w:rPr>
                          <w:t>faces</w:t>
                        </w:r>
                        <w:r>
                          <w:rPr>
                            <w:color w:val="000000"/>
                            <w:spacing w:val="-4"/>
                            <w:sz w:val="21"/>
                          </w:rPr>
                          <w:t xml:space="preserve"> </w:t>
                        </w:r>
                        <w:r>
                          <w:rPr>
                            <w:color w:val="000000"/>
                            <w:sz w:val="21"/>
                          </w:rPr>
                          <w:t>and</w:t>
                        </w:r>
                        <w:r>
                          <w:rPr>
                            <w:color w:val="000000"/>
                            <w:spacing w:val="-4"/>
                            <w:sz w:val="21"/>
                          </w:rPr>
                          <w:t xml:space="preserve"> </w:t>
                        </w:r>
                        <w:r>
                          <w:rPr>
                            <w:color w:val="000000"/>
                            <w:sz w:val="21"/>
                          </w:rPr>
                          <w:t>hearts</w:t>
                        </w:r>
                        <w:r>
                          <w:rPr>
                            <w:color w:val="000000"/>
                            <w:spacing w:val="-4"/>
                            <w:sz w:val="21"/>
                          </w:rPr>
                          <w:t xml:space="preserve"> </w:t>
                        </w:r>
                        <w:r>
                          <w:rPr>
                            <w:color w:val="000000"/>
                            <w:sz w:val="21"/>
                          </w:rPr>
                          <w:t>filled</w:t>
                        </w:r>
                        <w:r>
                          <w:rPr>
                            <w:color w:val="000000"/>
                            <w:spacing w:val="-4"/>
                            <w:sz w:val="21"/>
                          </w:rPr>
                          <w:t xml:space="preserve"> </w:t>
                        </w:r>
                        <w:r>
                          <w:rPr>
                            <w:color w:val="000000"/>
                            <w:sz w:val="21"/>
                          </w:rPr>
                          <w:t>with</w:t>
                        </w:r>
                        <w:r>
                          <w:rPr>
                            <w:color w:val="000000"/>
                            <w:spacing w:val="-4"/>
                            <w:sz w:val="21"/>
                          </w:rPr>
                          <w:t xml:space="preserve"> </w:t>
                        </w:r>
                        <w:r>
                          <w:rPr>
                            <w:color w:val="000000"/>
                            <w:sz w:val="21"/>
                          </w:rPr>
                          <w:t>pride,</w:t>
                        </w:r>
                        <w:r>
                          <w:rPr>
                            <w:color w:val="000000"/>
                            <w:spacing w:val="-4"/>
                            <w:sz w:val="21"/>
                          </w:rPr>
                          <w:t xml:space="preserve"> </w:t>
                        </w:r>
                        <w:r>
                          <w:rPr>
                            <w:color w:val="000000"/>
                            <w:sz w:val="21"/>
                          </w:rPr>
                          <w:t>celebrate</w:t>
                        </w:r>
                        <w:r>
                          <w:rPr>
                            <w:color w:val="000000"/>
                            <w:spacing w:val="-4"/>
                            <w:sz w:val="21"/>
                          </w:rPr>
                          <w:t xml:space="preserve"> </w:t>
                        </w:r>
                        <w:r>
                          <w:rPr>
                            <w:color w:val="000000"/>
                            <w:sz w:val="21"/>
                          </w:rPr>
                          <w:t>the</w:t>
                        </w:r>
                        <w:r>
                          <w:rPr>
                            <w:color w:val="000000"/>
                            <w:spacing w:val="-4"/>
                            <w:sz w:val="21"/>
                          </w:rPr>
                          <w:t xml:space="preserve"> </w:t>
                        </w:r>
                        <w:r>
                          <w:rPr>
                            <w:color w:val="000000"/>
                            <w:sz w:val="21"/>
                          </w:rPr>
                          <w:t>foundation</w:t>
                        </w:r>
                        <w:r>
                          <w:rPr>
                            <w:color w:val="000000"/>
                            <w:spacing w:val="-4"/>
                            <w:sz w:val="21"/>
                          </w:rPr>
                          <w:t xml:space="preserve"> </w:t>
                        </w:r>
                        <w:r>
                          <w:rPr>
                            <w:color w:val="000000"/>
                            <w:sz w:val="21"/>
                          </w:rPr>
                          <w:t>day</w:t>
                        </w:r>
                        <w:r>
                          <w:rPr>
                            <w:color w:val="000000"/>
                            <w:spacing w:val="-4"/>
                            <w:sz w:val="21"/>
                          </w:rPr>
                          <w:t xml:space="preserve"> </w:t>
                        </w:r>
                        <w:r>
                          <w:rPr>
                            <w:color w:val="000000"/>
                            <w:sz w:val="21"/>
                          </w:rPr>
                          <w:t xml:space="preserve">at Taj </w:t>
                        </w:r>
                        <w:proofErr w:type="spellStart"/>
                        <w:r>
                          <w:rPr>
                            <w:color w:val="000000"/>
                            <w:sz w:val="21"/>
                          </w:rPr>
                          <w:t>Vivanta</w:t>
                        </w:r>
                        <w:proofErr w:type="spellEnd"/>
                        <w:r>
                          <w:rPr>
                            <w:color w:val="000000"/>
                            <w:sz w:val="21"/>
                          </w:rPr>
                          <w:t xml:space="preserve">, Pune &amp; Hotel </w:t>
                        </w:r>
                        <w:proofErr w:type="spellStart"/>
                        <w:r>
                          <w:rPr>
                            <w:color w:val="000000"/>
                            <w:sz w:val="21"/>
                          </w:rPr>
                          <w:t>Sarovar</w:t>
                        </w:r>
                        <w:proofErr w:type="spellEnd"/>
                        <w:r>
                          <w:rPr>
                            <w:color w:val="000000"/>
                            <w:sz w:val="21"/>
                          </w:rPr>
                          <w:t xml:space="preserve">, Solapur. The celebration was lit by inspiring speeches by Mr. Vijay </w:t>
                        </w:r>
                        <w:proofErr w:type="spellStart"/>
                        <w:r>
                          <w:rPr>
                            <w:color w:val="000000"/>
                            <w:sz w:val="21"/>
                          </w:rPr>
                          <w:t>Zawar</w:t>
                        </w:r>
                        <w:proofErr w:type="spellEnd"/>
                        <w:r>
                          <w:rPr>
                            <w:color w:val="000000"/>
                            <w:sz w:val="21"/>
                          </w:rPr>
                          <w:t xml:space="preserve"> (Chairman) &amp; Mr. Ankit </w:t>
                        </w:r>
                        <w:proofErr w:type="spellStart"/>
                        <w:r>
                          <w:rPr>
                            <w:color w:val="000000"/>
                            <w:sz w:val="21"/>
                          </w:rPr>
                          <w:t>Kanchal</w:t>
                        </w:r>
                        <w:proofErr w:type="spellEnd"/>
                        <w:r>
                          <w:rPr>
                            <w:color w:val="000000"/>
                            <w:sz w:val="21"/>
                          </w:rPr>
                          <w:t xml:space="preserve"> (Managing Director). The speeches were both nostalgic about its early foundation day and its journey of 6 years, and was […]</w:t>
                        </w:r>
                      </w:p>
                      <w:p w14:paraId="536A3536" w14:textId="77777777" w:rsidR="001E615D" w:rsidRDefault="001E615D">
                        <w:pPr>
                          <w:spacing w:before="182"/>
                          <w:rPr>
                            <w:color w:val="000000"/>
                            <w:sz w:val="21"/>
                          </w:rPr>
                        </w:pPr>
                      </w:p>
                      <w:p w14:paraId="2C88347B" w14:textId="77777777" w:rsidR="001E615D" w:rsidRDefault="001E615D">
                        <w:pPr>
                          <w:ind w:left="1859" w:right="527" w:hanging="1346"/>
                          <w:rPr>
                            <w:color w:val="000000"/>
                            <w:sz w:val="21"/>
                          </w:rPr>
                        </w:pPr>
                        <w:hyperlink r:id="rId1306">
                          <w:r>
                            <w:rPr>
                              <w:color w:val="000000"/>
                              <w:sz w:val="21"/>
                            </w:rPr>
                            <w:t>Read</w:t>
                          </w:r>
                          <w:r>
                            <w:rPr>
                              <w:color w:val="000000"/>
                              <w:spacing w:val="-15"/>
                              <w:sz w:val="21"/>
                            </w:rPr>
                            <w:t xml:space="preserve"> </w:t>
                          </w:r>
                          <w:r>
                            <w:rPr>
                              <w:color w:val="000000"/>
                              <w:sz w:val="21"/>
                            </w:rPr>
                            <w:t>more</w:t>
                          </w:r>
                          <w:r>
                            <w:rPr>
                              <w:color w:val="000000"/>
                              <w:spacing w:val="-15"/>
                              <w:sz w:val="21"/>
                            </w:rPr>
                            <w:t xml:space="preserve"> </w:t>
                          </w:r>
                          <w:r>
                            <w:rPr>
                              <w:color w:val="000000"/>
                              <w:sz w:val="21"/>
                            </w:rPr>
                            <w:t xml:space="preserve">(https://enrichenergy.com/team-enrich-celebrates-its- </w:t>
                          </w:r>
                          <w:r>
                            <w:rPr>
                              <w:color w:val="000000"/>
                              <w:spacing w:val="-2"/>
                              <w:sz w:val="21"/>
                            </w:rPr>
                            <w:t>7th-foundation-day-03rd-sep-2017/)</w:t>
                          </w:r>
                        </w:hyperlink>
                      </w:p>
                    </w:txbxContent>
                  </v:textbox>
                </v:shape>
                <w10:anchorlock/>
              </v:group>
            </w:pict>
          </mc:Fallback>
        </mc:AlternateContent>
      </w:r>
    </w:p>
    <w:p w14:paraId="7A7B92D7" w14:textId="77777777" w:rsidR="00590F9E" w:rsidRDefault="00590F9E">
      <w:pPr>
        <w:rPr>
          <w:rFonts w:ascii="Arial"/>
          <w:sz w:val="20"/>
        </w:rPr>
        <w:sectPr w:rsidR="00590F9E">
          <w:pgSz w:w="16840" w:h="11900" w:orient="landscape"/>
          <w:pgMar w:top="260" w:right="425" w:bottom="0" w:left="1133" w:header="720" w:footer="720" w:gutter="0"/>
          <w:cols w:space="720"/>
        </w:sectPr>
      </w:pPr>
    </w:p>
    <w:p w14:paraId="71BD2ED3" w14:textId="77777777" w:rsidR="00590F9E" w:rsidRDefault="00590F9E">
      <w:pPr>
        <w:pStyle w:val="BodyText"/>
        <w:spacing w:before="4"/>
        <w:rPr>
          <w:rFonts w:ascii="Arial"/>
          <w:b/>
          <w:sz w:val="17"/>
        </w:rPr>
      </w:pPr>
    </w:p>
    <w:p w14:paraId="01BA4413" w14:textId="77777777" w:rsidR="00590F9E" w:rsidRDefault="00590F9E">
      <w:pPr>
        <w:pStyle w:val="BodyText"/>
        <w:rPr>
          <w:rFonts w:ascii="Arial"/>
          <w:b/>
          <w:sz w:val="17"/>
        </w:rPr>
        <w:sectPr w:rsidR="00590F9E">
          <w:pgSz w:w="16840" w:h="11900" w:orient="landscape"/>
          <w:pgMar w:top="1320" w:right="425" w:bottom="280" w:left="1133" w:header="720" w:footer="720" w:gutter="0"/>
          <w:cols w:space="720"/>
        </w:sectPr>
      </w:pPr>
    </w:p>
    <w:p w14:paraId="61D24446" w14:textId="77777777" w:rsidR="00590F9E" w:rsidRDefault="00745046">
      <w:pPr>
        <w:pStyle w:val="BodyText"/>
        <w:ind w:left="22"/>
        <w:rPr>
          <w:rFonts w:ascii="Arial"/>
          <w:sz w:val="20"/>
        </w:rPr>
      </w:pPr>
      <w:r>
        <w:rPr>
          <w:rFonts w:ascii="Arial"/>
          <w:noProof/>
          <w:sz w:val="20"/>
          <w:lang w:val="en-IN" w:eastAsia="en-IN"/>
        </w:rPr>
        <w:lastRenderedPageBreak/>
        <mc:AlternateContent>
          <mc:Choice Requires="wpg">
            <w:drawing>
              <wp:inline distT="0" distB="0" distL="0" distR="0" wp14:anchorId="394EC380" wp14:editId="1DAEE08A">
                <wp:extent cx="4476750" cy="7199630"/>
                <wp:effectExtent l="0" t="0" r="0" b="1270"/>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750" cy="7199630"/>
                          <a:chOff x="0" y="0"/>
                          <a:chExt cx="4476750" cy="7199630"/>
                        </a:xfrm>
                      </wpg:grpSpPr>
                      <pic:pic xmlns:pic="http://schemas.openxmlformats.org/drawingml/2006/picture">
                        <pic:nvPicPr>
                          <pic:cNvPr id="331" name="Image 331">
                            <a:hlinkClick r:id="rId1307"/>
                          </pic:cNvPr>
                          <pic:cNvPicPr/>
                        </pic:nvPicPr>
                        <pic:blipFill>
                          <a:blip r:embed="rId1308" cstate="print"/>
                          <a:stretch>
                            <a:fillRect/>
                          </a:stretch>
                        </pic:blipFill>
                        <pic:spPr>
                          <a:xfrm>
                            <a:off x="0" y="0"/>
                            <a:ext cx="4476749" cy="4476749"/>
                          </a:xfrm>
                          <a:prstGeom prst="rect">
                            <a:avLst/>
                          </a:prstGeom>
                        </pic:spPr>
                      </pic:pic>
                      <wps:wsp>
                        <wps:cNvPr id="332" name="Textbox 332"/>
                        <wps:cNvSpPr txBox="1"/>
                        <wps:spPr>
                          <a:xfrm>
                            <a:off x="0" y="0"/>
                            <a:ext cx="4476750" cy="4476750"/>
                          </a:xfrm>
                          <a:prstGeom prst="rect">
                            <a:avLst/>
                          </a:prstGeom>
                        </wps:spPr>
                        <wps:txbx>
                          <w:txbxContent>
                            <w:p w14:paraId="69BCB6C8" w14:textId="77777777" w:rsidR="001E615D" w:rsidRDefault="001E615D">
                              <w:pPr>
                                <w:spacing w:before="28" w:line="297" w:lineRule="auto"/>
                                <w:ind w:left="-8" w:right="232"/>
                                <w:rPr>
                                  <w:sz w:val="21"/>
                                </w:rPr>
                              </w:pPr>
                              <w:hyperlink r:id="rId1309">
                                <w:r>
                                  <w:rPr>
                                    <w:spacing w:val="-2"/>
                                    <w:sz w:val="21"/>
                                  </w:rPr>
                                  <w:t>(https://enrichenergy.com/iscm-bestows-enrich-energy-with-best-practice- in-supply-chain-risk-management-2017-award/)</w:t>
                                </w:r>
                              </w:hyperlink>
                            </w:p>
                          </w:txbxContent>
                        </wps:txbx>
                        <wps:bodyPr wrap="square" lIns="0" tIns="0" rIns="0" bIns="0" rtlCol="0">
                          <a:noAutofit/>
                        </wps:bodyPr>
                      </wps:wsp>
                      <wps:wsp>
                        <wps:cNvPr id="333" name="Textbox 333"/>
                        <wps:cNvSpPr txBox="1"/>
                        <wps:spPr>
                          <a:xfrm>
                            <a:off x="0" y="4476748"/>
                            <a:ext cx="4476750" cy="2722880"/>
                          </a:xfrm>
                          <a:prstGeom prst="rect">
                            <a:avLst/>
                          </a:prstGeom>
                          <a:solidFill>
                            <a:srgbClr val="F9F9F9"/>
                          </a:solidFill>
                        </wps:spPr>
                        <wps:txbx>
                          <w:txbxContent>
                            <w:p w14:paraId="7BE95890" w14:textId="77777777" w:rsidR="001E615D" w:rsidRDefault="001E615D">
                              <w:pPr>
                                <w:spacing w:before="279" w:line="232" w:lineRule="auto"/>
                                <w:ind w:left="142" w:right="360"/>
                                <w:rPr>
                                  <w:color w:val="000000"/>
                                  <w:sz w:val="27"/>
                                </w:rPr>
                              </w:pPr>
                              <w:r>
                                <w:rPr>
                                  <w:color w:val="000000"/>
                                  <w:sz w:val="27"/>
                                </w:rPr>
                                <w:t>ISCM</w:t>
                              </w:r>
                              <w:r>
                                <w:rPr>
                                  <w:color w:val="000000"/>
                                  <w:spacing w:val="-6"/>
                                  <w:sz w:val="27"/>
                                </w:rPr>
                                <w:t xml:space="preserve"> </w:t>
                              </w:r>
                              <w:r>
                                <w:rPr>
                                  <w:color w:val="000000"/>
                                  <w:sz w:val="27"/>
                                </w:rPr>
                                <w:t>bestows</w:t>
                              </w:r>
                              <w:r>
                                <w:rPr>
                                  <w:color w:val="000000"/>
                                  <w:spacing w:val="-6"/>
                                  <w:sz w:val="27"/>
                                </w:rPr>
                                <w:t xml:space="preserve"> </w:t>
                              </w:r>
                              <w:r>
                                <w:rPr>
                                  <w:color w:val="000000"/>
                                  <w:sz w:val="27"/>
                                </w:rPr>
                                <w:t>Enrich</w:t>
                              </w:r>
                              <w:r>
                                <w:rPr>
                                  <w:color w:val="000000"/>
                                  <w:spacing w:val="-6"/>
                                  <w:sz w:val="27"/>
                                </w:rPr>
                                <w:t xml:space="preserve"> </w:t>
                              </w:r>
                              <w:r>
                                <w:rPr>
                                  <w:color w:val="000000"/>
                                  <w:sz w:val="27"/>
                                </w:rPr>
                                <w:t>Energy</w:t>
                              </w:r>
                              <w:r>
                                <w:rPr>
                                  <w:color w:val="000000"/>
                                  <w:spacing w:val="-6"/>
                                  <w:sz w:val="27"/>
                                </w:rPr>
                                <w:t xml:space="preserve"> </w:t>
                              </w:r>
                              <w:r>
                                <w:rPr>
                                  <w:color w:val="000000"/>
                                  <w:sz w:val="27"/>
                                </w:rPr>
                                <w:t>with</w:t>
                              </w:r>
                              <w:r>
                                <w:rPr>
                                  <w:color w:val="000000"/>
                                  <w:spacing w:val="-6"/>
                                  <w:sz w:val="27"/>
                                </w:rPr>
                                <w:t xml:space="preserve"> </w:t>
                              </w:r>
                              <w:r>
                                <w:rPr>
                                  <w:color w:val="000000"/>
                                  <w:sz w:val="27"/>
                                </w:rPr>
                                <w:t>“Best</w:t>
                              </w:r>
                              <w:r>
                                <w:rPr>
                                  <w:color w:val="000000"/>
                                  <w:spacing w:val="-6"/>
                                  <w:sz w:val="27"/>
                                </w:rPr>
                                <w:t xml:space="preserve"> </w:t>
                              </w:r>
                              <w:r>
                                <w:rPr>
                                  <w:color w:val="000000"/>
                                  <w:sz w:val="27"/>
                                </w:rPr>
                                <w:t>Practice</w:t>
                              </w:r>
                              <w:r>
                                <w:rPr>
                                  <w:color w:val="000000"/>
                                  <w:spacing w:val="-6"/>
                                  <w:sz w:val="27"/>
                                </w:rPr>
                                <w:t xml:space="preserve"> </w:t>
                              </w:r>
                              <w:r>
                                <w:rPr>
                                  <w:color w:val="000000"/>
                                  <w:sz w:val="27"/>
                                </w:rPr>
                                <w:t>in Supply Chain Risk Management – 2017” award</w:t>
                              </w:r>
                            </w:p>
                            <w:p w14:paraId="41F78CF7" w14:textId="77777777" w:rsidR="001E615D" w:rsidRDefault="001E615D">
                              <w:pPr>
                                <w:spacing w:before="271" w:line="297" w:lineRule="auto"/>
                                <w:ind w:left="142" w:right="324"/>
                                <w:rPr>
                                  <w:color w:val="000000"/>
                                  <w:sz w:val="21"/>
                                </w:rPr>
                              </w:pPr>
                              <w:r>
                                <w:rPr>
                                  <w:color w:val="000000"/>
                                  <w:sz w:val="21"/>
                                </w:rPr>
                                <w:t>This year’s ISCM awards were widely contested by companies across industries.</w:t>
                              </w:r>
                              <w:r>
                                <w:rPr>
                                  <w:color w:val="000000"/>
                                  <w:spacing w:val="-15"/>
                                  <w:sz w:val="21"/>
                                </w:rPr>
                                <w:t xml:space="preserve"> </w:t>
                              </w:r>
                              <w:r>
                                <w:rPr>
                                  <w:color w:val="000000"/>
                                  <w:sz w:val="21"/>
                                </w:rPr>
                                <w:t>Amongst</w:t>
                              </w:r>
                              <w:r>
                                <w:rPr>
                                  <w:color w:val="000000"/>
                                  <w:spacing w:val="-6"/>
                                  <w:sz w:val="21"/>
                                </w:rPr>
                                <w:t xml:space="preserve"> </w:t>
                              </w:r>
                              <w:r>
                                <w:rPr>
                                  <w:color w:val="000000"/>
                                  <w:sz w:val="21"/>
                                </w:rPr>
                                <w:t>the</w:t>
                              </w:r>
                              <w:r>
                                <w:rPr>
                                  <w:color w:val="000000"/>
                                  <w:spacing w:val="-5"/>
                                  <w:sz w:val="21"/>
                                </w:rPr>
                                <w:t xml:space="preserve"> </w:t>
                              </w:r>
                              <w:r>
                                <w:rPr>
                                  <w:color w:val="000000"/>
                                  <w:sz w:val="21"/>
                                </w:rPr>
                                <w:t>awards</w:t>
                              </w:r>
                              <w:r>
                                <w:rPr>
                                  <w:color w:val="000000"/>
                                  <w:spacing w:val="-5"/>
                                  <w:sz w:val="21"/>
                                </w:rPr>
                                <w:t xml:space="preserve"> </w:t>
                              </w:r>
                              <w:r>
                                <w:rPr>
                                  <w:color w:val="000000"/>
                                  <w:sz w:val="21"/>
                                </w:rPr>
                                <w:t>winners</w:t>
                              </w:r>
                              <w:r>
                                <w:rPr>
                                  <w:color w:val="000000"/>
                                  <w:spacing w:val="-5"/>
                                  <w:sz w:val="21"/>
                                </w:rPr>
                                <w:t xml:space="preserve"> </w:t>
                              </w:r>
                              <w:r>
                                <w:rPr>
                                  <w:color w:val="000000"/>
                                  <w:sz w:val="21"/>
                                </w:rPr>
                                <w:t>under</w:t>
                              </w:r>
                              <w:r>
                                <w:rPr>
                                  <w:color w:val="000000"/>
                                  <w:spacing w:val="-5"/>
                                  <w:sz w:val="21"/>
                                </w:rPr>
                                <w:t xml:space="preserve"> </w:t>
                              </w:r>
                              <w:r>
                                <w:rPr>
                                  <w:color w:val="000000"/>
                                  <w:sz w:val="21"/>
                                </w:rPr>
                                <w:t>various</w:t>
                              </w:r>
                              <w:r>
                                <w:rPr>
                                  <w:color w:val="000000"/>
                                  <w:spacing w:val="-5"/>
                                  <w:sz w:val="21"/>
                                </w:rPr>
                                <w:t xml:space="preserve"> </w:t>
                              </w:r>
                              <w:r>
                                <w:rPr>
                                  <w:color w:val="000000"/>
                                  <w:sz w:val="21"/>
                                </w:rPr>
                                <w:t>categories</w:t>
                              </w:r>
                              <w:r>
                                <w:rPr>
                                  <w:color w:val="000000"/>
                                  <w:spacing w:val="-5"/>
                                  <w:sz w:val="21"/>
                                </w:rPr>
                                <w:t xml:space="preserve"> </w:t>
                              </w:r>
                              <w:r>
                                <w:rPr>
                                  <w:color w:val="000000"/>
                                  <w:sz w:val="21"/>
                                </w:rPr>
                                <w:t>were some of the foremost leading names in Indian industry. Amongst the award winners, Enrich Energy too stood tall when it was awarded for “Best Practice in Supply Chain Risk Management – 2017”. This is yet another recognition [...]</w:t>
                              </w:r>
                            </w:p>
                            <w:p w14:paraId="50E7B4EC" w14:textId="77777777" w:rsidR="001E615D" w:rsidRDefault="001E615D">
                              <w:pPr>
                                <w:spacing w:before="182"/>
                                <w:rPr>
                                  <w:color w:val="000000"/>
                                  <w:sz w:val="21"/>
                                </w:rPr>
                              </w:pPr>
                            </w:p>
                            <w:p w14:paraId="6414AFBA" w14:textId="77777777" w:rsidR="001E615D" w:rsidRDefault="001E615D">
                              <w:pPr>
                                <w:ind w:left="716" w:right="729" w:hanging="1"/>
                                <w:jc w:val="center"/>
                                <w:rPr>
                                  <w:color w:val="000000"/>
                                  <w:sz w:val="21"/>
                                </w:rPr>
                              </w:pPr>
                              <w:hyperlink r:id="rId1310">
                                <w:r>
                                  <w:rPr>
                                    <w:color w:val="000000"/>
                                    <w:sz w:val="21"/>
                                  </w:rPr>
                                  <w:t xml:space="preserve">Read more (https://enrichenergy.com/iscm-bestows-enrich- </w:t>
                                </w:r>
                                <w:r>
                                  <w:rPr>
                                    <w:color w:val="000000"/>
                                    <w:spacing w:val="-2"/>
                                    <w:sz w:val="21"/>
                                  </w:rPr>
                                  <w:t>energy-with-best-practice-in-supply-chain-risk-management- 2017-award/)</w:t>
                                </w:r>
                              </w:hyperlink>
                            </w:p>
                          </w:txbxContent>
                        </wps:txbx>
                        <wps:bodyPr wrap="square" lIns="0" tIns="0" rIns="0" bIns="0" rtlCol="0">
                          <a:noAutofit/>
                        </wps:bodyPr>
                      </wps:wsp>
                    </wpg:wgp>
                  </a:graphicData>
                </a:graphic>
              </wp:inline>
            </w:drawing>
          </mc:Choice>
          <mc:Fallback>
            <w:pict>
              <v:group w14:anchorId="394EC380" id="Group 330" o:spid="_x0000_s1251" style="width:352.5pt;height:566.9pt;mso-position-horizontal-relative:char;mso-position-vertical-relative:line" coordsize="44767,719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">
                <v:shape id="Image 331" o:spid="_x0000_s1252" type="#_x0000_t75" href="https://enrichenergy.com/iscm-bestows-enrich-energy-with-best-practice-in-supply-chain-risk-management-2017-award/" style="position:absolute;width:44767;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" o:button="t">
                  <v:fill o:detectmouseclick="t"/>
                  <v:imagedata r:id="rId1311" o:title=""/>
                </v:shape>
                <v:shape id="Textbox 332" o:spid="_x0000_s1253" type="#_x0000_t202" style="position:absolute;width:44767;height:44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14:paraId="69BCB6C8" w14:textId="77777777" w:rsidR="001E615D" w:rsidRDefault="001E615D">
                        <w:pPr>
                          <w:spacing w:before="28" w:line="297" w:lineRule="auto"/>
                          <w:ind w:left="-8" w:right="232"/>
                          <w:rPr>
                            <w:sz w:val="21"/>
                          </w:rPr>
                        </w:pPr>
                        <w:hyperlink r:id="rId1312">
                          <w:r>
                            <w:rPr>
                              <w:spacing w:val="-2"/>
                              <w:sz w:val="21"/>
                            </w:rPr>
                            <w:t>(https://enrichenergy.com/iscm-bestows-enrich-energy-with-best-practice- in-supply-chain-risk-management-2017-award/)</w:t>
                          </w:r>
                        </w:hyperlink>
                      </w:p>
                    </w:txbxContent>
                  </v:textbox>
                </v:shape>
                <v:shape id="Textbox 333" o:spid="_x0000_s1254" type="#_x0000_t202" style="position:absolute;top:44767;width:44767;height:27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" fillcolor="#f9f9f9" stroked="f">
                  <v:textbox inset="0,0,0,0">
                    <w:txbxContent>
                      <w:p w14:paraId="7BE95890" w14:textId="77777777" w:rsidR="001E615D" w:rsidRDefault="001E615D">
                        <w:pPr>
                          <w:spacing w:before="279" w:line="232" w:lineRule="auto"/>
                          <w:ind w:left="142" w:right="360"/>
                          <w:rPr>
                            <w:color w:val="000000"/>
                            <w:sz w:val="27"/>
                          </w:rPr>
                        </w:pPr>
                        <w:r>
                          <w:rPr>
                            <w:color w:val="000000"/>
                            <w:sz w:val="27"/>
                          </w:rPr>
                          <w:t>ISCM</w:t>
                        </w:r>
                        <w:r>
                          <w:rPr>
                            <w:color w:val="000000"/>
                            <w:spacing w:val="-6"/>
                            <w:sz w:val="27"/>
                          </w:rPr>
                          <w:t xml:space="preserve"> </w:t>
                        </w:r>
                        <w:r>
                          <w:rPr>
                            <w:color w:val="000000"/>
                            <w:sz w:val="27"/>
                          </w:rPr>
                          <w:t>bestows</w:t>
                        </w:r>
                        <w:r>
                          <w:rPr>
                            <w:color w:val="000000"/>
                            <w:spacing w:val="-6"/>
                            <w:sz w:val="27"/>
                          </w:rPr>
                          <w:t xml:space="preserve"> </w:t>
                        </w:r>
                        <w:r>
                          <w:rPr>
                            <w:color w:val="000000"/>
                            <w:sz w:val="27"/>
                          </w:rPr>
                          <w:t>Enrich</w:t>
                        </w:r>
                        <w:r>
                          <w:rPr>
                            <w:color w:val="000000"/>
                            <w:spacing w:val="-6"/>
                            <w:sz w:val="27"/>
                          </w:rPr>
                          <w:t xml:space="preserve"> </w:t>
                        </w:r>
                        <w:r>
                          <w:rPr>
                            <w:color w:val="000000"/>
                            <w:sz w:val="27"/>
                          </w:rPr>
                          <w:t>Energy</w:t>
                        </w:r>
                        <w:r>
                          <w:rPr>
                            <w:color w:val="000000"/>
                            <w:spacing w:val="-6"/>
                            <w:sz w:val="27"/>
                          </w:rPr>
                          <w:t xml:space="preserve"> </w:t>
                        </w:r>
                        <w:r>
                          <w:rPr>
                            <w:color w:val="000000"/>
                            <w:sz w:val="27"/>
                          </w:rPr>
                          <w:t>with</w:t>
                        </w:r>
                        <w:r>
                          <w:rPr>
                            <w:color w:val="000000"/>
                            <w:spacing w:val="-6"/>
                            <w:sz w:val="27"/>
                          </w:rPr>
                          <w:t xml:space="preserve"> </w:t>
                        </w:r>
                        <w:r>
                          <w:rPr>
                            <w:color w:val="000000"/>
                            <w:sz w:val="27"/>
                          </w:rPr>
                          <w:t>“Best</w:t>
                        </w:r>
                        <w:r>
                          <w:rPr>
                            <w:color w:val="000000"/>
                            <w:spacing w:val="-6"/>
                            <w:sz w:val="27"/>
                          </w:rPr>
                          <w:t xml:space="preserve"> </w:t>
                        </w:r>
                        <w:r>
                          <w:rPr>
                            <w:color w:val="000000"/>
                            <w:sz w:val="27"/>
                          </w:rPr>
                          <w:t>Practice</w:t>
                        </w:r>
                        <w:r>
                          <w:rPr>
                            <w:color w:val="000000"/>
                            <w:spacing w:val="-6"/>
                            <w:sz w:val="27"/>
                          </w:rPr>
                          <w:t xml:space="preserve"> </w:t>
                        </w:r>
                        <w:r>
                          <w:rPr>
                            <w:color w:val="000000"/>
                            <w:sz w:val="27"/>
                          </w:rPr>
                          <w:t>in Supply Chain Risk Management – 2017” award</w:t>
                        </w:r>
                      </w:p>
                      <w:p w14:paraId="41F78CF7" w14:textId="77777777" w:rsidR="001E615D" w:rsidRDefault="001E615D">
                        <w:pPr>
                          <w:spacing w:before="271" w:line="297" w:lineRule="auto"/>
                          <w:ind w:left="142" w:right="324"/>
                          <w:rPr>
                            <w:color w:val="000000"/>
                            <w:sz w:val="21"/>
                          </w:rPr>
                        </w:pPr>
                        <w:r>
                          <w:rPr>
                            <w:color w:val="000000"/>
                            <w:sz w:val="21"/>
                          </w:rPr>
                          <w:t>This year’s ISCM awards were widely contested by companies across industries.</w:t>
                        </w:r>
                        <w:r>
                          <w:rPr>
                            <w:color w:val="000000"/>
                            <w:spacing w:val="-15"/>
                            <w:sz w:val="21"/>
                          </w:rPr>
                          <w:t xml:space="preserve"> </w:t>
                        </w:r>
                        <w:r>
                          <w:rPr>
                            <w:color w:val="000000"/>
                            <w:sz w:val="21"/>
                          </w:rPr>
                          <w:t>Amongst</w:t>
                        </w:r>
                        <w:r>
                          <w:rPr>
                            <w:color w:val="000000"/>
                            <w:spacing w:val="-6"/>
                            <w:sz w:val="21"/>
                          </w:rPr>
                          <w:t xml:space="preserve"> </w:t>
                        </w:r>
                        <w:r>
                          <w:rPr>
                            <w:color w:val="000000"/>
                            <w:sz w:val="21"/>
                          </w:rPr>
                          <w:t>the</w:t>
                        </w:r>
                        <w:r>
                          <w:rPr>
                            <w:color w:val="000000"/>
                            <w:spacing w:val="-5"/>
                            <w:sz w:val="21"/>
                          </w:rPr>
                          <w:t xml:space="preserve"> </w:t>
                        </w:r>
                        <w:r>
                          <w:rPr>
                            <w:color w:val="000000"/>
                            <w:sz w:val="21"/>
                          </w:rPr>
                          <w:t>awards</w:t>
                        </w:r>
                        <w:r>
                          <w:rPr>
                            <w:color w:val="000000"/>
                            <w:spacing w:val="-5"/>
                            <w:sz w:val="21"/>
                          </w:rPr>
                          <w:t xml:space="preserve"> </w:t>
                        </w:r>
                        <w:r>
                          <w:rPr>
                            <w:color w:val="000000"/>
                            <w:sz w:val="21"/>
                          </w:rPr>
                          <w:t>winners</w:t>
                        </w:r>
                        <w:r>
                          <w:rPr>
                            <w:color w:val="000000"/>
                            <w:spacing w:val="-5"/>
                            <w:sz w:val="21"/>
                          </w:rPr>
                          <w:t xml:space="preserve"> </w:t>
                        </w:r>
                        <w:r>
                          <w:rPr>
                            <w:color w:val="000000"/>
                            <w:sz w:val="21"/>
                          </w:rPr>
                          <w:t>under</w:t>
                        </w:r>
                        <w:r>
                          <w:rPr>
                            <w:color w:val="000000"/>
                            <w:spacing w:val="-5"/>
                            <w:sz w:val="21"/>
                          </w:rPr>
                          <w:t xml:space="preserve"> </w:t>
                        </w:r>
                        <w:r>
                          <w:rPr>
                            <w:color w:val="000000"/>
                            <w:sz w:val="21"/>
                          </w:rPr>
                          <w:t>various</w:t>
                        </w:r>
                        <w:r>
                          <w:rPr>
                            <w:color w:val="000000"/>
                            <w:spacing w:val="-5"/>
                            <w:sz w:val="21"/>
                          </w:rPr>
                          <w:t xml:space="preserve"> </w:t>
                        </w:r>
                        <w:r>
                          <w:rPr>
                            <w:color w:val="000000"/>
                            <w:sz w:val="21"/>
                          </w:rPr>
                          <w:t>categories</w:t>
                        </w:r>
                        <w:r>
                          <w:rPr>
                            <w:color w:val="000000"/>
                            <w:spacing w:val="-5"/>
                            <w:sz w:val="21"/>
                          </w:rPr>
                          <w:t xml:space="preserve"> </w:t>
                        </w:r>
                        <w:r>
                          <w:rPr>
                            <w:color w:val="000000"/>
                            <w:sz w:val="21"/>
                          </w:rPr>
                          <w:t>were some of the foremost leading names in Indian industry. Amongst the award winners, Enrich Energy too stood tall when it was awarded for “Best Practice in Supply Chain Risk Management – 2017”. This is yet another recognition [...]</w:t>
                        </w:r>
                      </w:p>
                      <w:p w14:paraId="50E7B4EC" w14:textId="77777777" w:rsidR="001E615D" w:rsidRDefault="001E615D">
                        <w:pPr>
                          <w:spacing w:before="182"/>
                          <w:rPr>
                            <w:color w:val="000000"/>
                            <w:sz w:val="21"/>
                          </w:rPr>
                        </w:pPr>
                      </w:p>
                      <w:p w14:paraId="6414AFBA" w14:textId="77777777" w:rsidR="001E615D" w:rsidRDefault="001E615D">
                        <w:pPr>
                          <w:ind w:left="716" w:right="729" w:hanging="1"/>
                          <w:jc w:val="center"/>
                          <w:rPr>
                            <w:color w:val="000000"/>
                            <w:sz w:val="21"/>
                          </w:rPr>
                        </w:pPr>
                        <w:hyperlink r:id="rId1313">
                          <w:r>
                            <w:rPr>
                              <w:color w:val="000000"/>
                              <w:sz w:val="21"/>
                            </w:rPr>
                            <w:t xml:space="preserve">Read more (https://enrichenergy.com/iscm-bestows-enrich- </w:t>
                          </w:r>
                          <w:r>
                            <w:rPr>
                              <w:color w:val="000000"/>
                              <w:spacing w:val="-2"/>
                              <w:sz w:val="21"/>
                            </w:rPr>
                            <w:t>energy-with-best-practice-in-supply-chain-risk-management- 2017-award/)</w:t>
                          </w:r>
                        </w:hyperlink>
                      </w:p>
                    </w:txbxContent>
                  </v:textbox>
                </v:shape>
                <w10:anchorlock/>
              </v:group>
            </w:pict>
          </mc:Fallback>
        </mc:AlternateContent>
      </w:r>
    </w:p>
    <w:p w14:paraId="5A921430" w14:textId="77777777" w:rsidR="00590F9E" w:rsidRDefault="00590F9E">
      <w:pPr>
        <w:pStyle w:val="BodyText"/>
        <w:rPr>
          <w:rFonts w:ascii="Arial"/>
          <w:sz w:val="20"/>
        </w:rPr>
        <w:sectPr w:rsidR="00590F9E">
          <w:pgSz w:w="16840" w:h="11900" w:orient="landscape"/>
          <w:pgMar w:top="260" w:right="425" w:bottom="0" w:left="1133" w:header="720" w:footer="720" w:gutter="0"/>
          <w:cols w:space="720"/>
        </w:sectPr>
      </w:pPr>
    </w:p>
    <w:p w14:paraId="311D4F5A" w14:textId="77777777" w:rsidR="00590F9E" w:rsidRDefault="00745046">
      <w:pPr>
        <w:pStyle w:val="BodyText"/>
        <w:ind w:left="22"/>
        <w:rPr>
          <w:rFonts w:ascii="Arial"/>
          <w:sz w:val="20"/>
        </w:rPr>
      </w:pPr>
      <w:r>
        <w:rPr>
          <w:rFonts w:ascii="Arial"/>
          <w:noProof/>
          <w:sz w:val="20"/>
          <w:lang w:val="en-IN" w:eastAsia="en-IN"/>
        </w:rPr>
        <w:lastRenderedPageBreak/>
        <mc:AlternateContent>
          <mc:Choice Requires="wpg">
            <w:drawing>
              <wp:inline distT="0" distB="0" distL="0" distR="0" wp14:anchorId="58E8DC35" wp14:editId="7854C16E">
                <wp:extent cx="4476750" cy="314325"/>
                <wp:effectExtent l="0" t="0" r="0" b="0"/>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6750" cy="314325"/>
                          <a:chOff x="0" y="0"/>
                          <a:chExt cx="4476750" cy="314325"/>
                        </a:xfrm>
                      </wpg:grpSpPr>
                      <wps:wsp>
                        <wps:cNvPr id="335" name="Graphic 335"/>
                        <wps:cNvSpPr/>
                        <wps:spPr>
                          <a:xfrm>
                            <a:off x="0" y="0"/>
                            <a:ext cx="4476750" cy="314325"/>
                          </a:xfrm>
                          <a:custGeom>
                            <a:avLst/>
                            <a:gdLst/>
                            <a:ahLst/>
                            <a:cxnLst/>
                            <a:rect l="l" t="t" r="r" b="b"/>
                            <a:pathLst>
                              <a:path w="4476750" h="314325">
                                <a:moveTo>
                                  <a:pt x="4476749" y="314323"/>
                                </a:moveTo>
                                <a:lnTo>
                                  <a:pt x="0" y="314323"/>
                                </a:lnTo>
                                <a:lnTo>
                                  <a:pt x="0" y="0"/>
                                </a:lnTo>
                                <a:lnTo>
                                  <a:pt x="4476749" y="0"/>
                                </a:lnTo>
                                <a:lnTo>
                                  <a:pt x="4476749" y="314323"/>
                                </a:lnTo>
                                <a:close/>
                              </a:path>
                            </a:pathLst>
                          </a:custGeom>
                          <a:solidFill>
                            <a:srgbClr val="F9F9F9"/>
                          </a:solidFill>
                        </wps:spPr>
                        <wps:bodyPr wrap="square" lIns="0" tIns="0" rIns="0" bIns="0" rtlCol="0">
                          <a:prstTxWarp prst="textNoShape">
                            <a:avLst/>
                          </a:prstTxWarp>
                          <a:noAutofit/>
                        </wps:bodyPr>
                      </wps:wsp>
                    </wpg:wgp>
                  </a:graphicData>
                </a:graphic>
              </wp:inline>
            </w:drawing>
          </mc:Choice>
          <mc:Fallback>
            <w:pict>
              <v:group w14:anchorId="1601A60F" id="Group 334" o:spid="_x0000_s1026" style="width:352.5pt;height:24.75pt;mso-position-horizontal-relative:char;mso-position-vertical-relative:line" coordsize="44767,3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">
                <v:shape id="Graphic 335" o:spid="_x0000_s1027" style="position:absolute;width:44767;height:3143;visibility:visible;mso-wrap-style:square;v-text-anchor:top" coordsize="44767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" path="m4476749,314323l,314323,,,4476749,r,314323xe" fillcolor="#f9f9f9" stroked="f">
                  <v:path arrowok="t"/>
                </v:shape>
                <w10:anchorlock/>
              </v:group>
            </w:pict>
          </mc:Fallback>
        </mc:AlternateContent>
      </w:r>
    </w:p>
    <w:p w14:paraId="4C7A0856" w14:textId="77777777" w:rsidR="00590F9E" w:rsidRDefault="00590F9E">
      <w:pPr>
        <w:pStyle w:val="BodyText"/>
        <w:rPr>
          <w:rFonts w:ascii="Arial"/>
          <w:b/>
          <w:sz w:val="20"/>
        </w:rPr>
      </w:pPr>
    </w:p>
    <w:p w14:paraId="009EA084" w14:textId="77777777" w:rsidR="00590F9E" w:rsidRDefault="00590F9E">
      <w:pPr>
        <w:pStyle w:val="BodyText"/>
        <w:rPr>
          <w:rFonts w:ascii="Arial"/>
          <w:b/>
          <w:sz w:val="20"/>
        </w:rPr>
      </w:pPr>
    </w:p>
    <w:p w14:paraId="60809030" w14:textId="77777777" w:rsidR="00590F9E" w:rsidRDefault="00590F9E">
      <w:pPr>
        <w:pStyle w:val="BodyText"/>
        <w:rPr>
          <w:rFonts w:ascii="Arial"/>
          <w:b/>
          <w:sz w:val="20"/>
        </w:rPr>
      </w:pPr>
    </w:p>
    <w:p w14:paraId="3F287008" w14:textId="77777777" w:rsidR="00590F9E" w:rsidRDefault="00590F9E">
      <w:pPr>
        <w:pStyle w:val="BodyText"/>
        <w:rPr>
          <w:rFonts w:ascii="Arial"/>
          <w:b/>
          <w:sz w:val="20"/>
        </w:rPr>
      </w:pPr>
    </w:p>
    <w:p w14:paraId="0D5ECC1C" w14:textId="77777777" w:rsidR="00590F9E" w:rsidRDefault="00590F9E">
      <w:pPr>
        <w:pStyle w:val="BodyText"/>
        <w:rPr>
          <w:rFonts w:ascii="Arial"/>
          <w:b/>
          <w:sz w:val="20"/>
        </w:rPr>
      </w:pPr>
    </w:p>
    <w:p w14:paraId="08C9028D" w14:textId="77777777" w:rsidR="00590F9E" w:rsidRDefault="00590F9E">
      <w:pPr>
        <w:pStyle w:val="BodyText"/>
        <w:rPr>
          <w:rFonts w:ascii="Arial"/>
          <w:b/>
          <w:sz w:val="20"/>
        </w:rPr>
      </w:pPr>
    </w:p>
    <w:p w14:paraId="22738D6D" w14:textId="77777777" w:rsidR="00590F9E" w:rsidRDefault="00590F9E">
      <w:pPr>
        <w:pStyle w:val="BodyText"/>
        <w:rPr>
          <w:rFonts w:ascii="Arial"/>
          <w:b/>
          <w:sz w:val="20"/>
        </w:rPr>
      </w:pPr>
    </w:p>
    <w:p w14:paraId="46055CE6" w14:textId="77777777" w:rsidR="00590F9E" w:rsidRDefault="00590F9E">
      <w:pPr>
        <w:pStyle w:val="BodyText"/>
        <w:rPr>
          <w:rFonts w:ascii="Arial"/>
          <w:b/>
          <w:sz w:val="20"/>
        </w:rPr>
      </w:pPr>
    </w:p>
    <w:p w14:paraId="56C9B646" w14:textId="77777777" w:rsidR="00590F9E" w:rsidRDefault="00590F9E">
      <w:pPr>
        <w:pStyle w:val="BodyText"/>
        <w:rPr>
          <w:rFonts w:ascii="Arial"/>
          <w:b/>
          <w:sz w:val="20"/>
        </w:rPr>
      </w:pPr>
    </w:p>
    <w:p w14:paraId="136289A7" w14:textId="77777777" w:rsidR="00590F9E" w:rsidRDefault="00590F9E">
      <w:pPr>
        <w:pStyle w:val="BodyText"/>
        <w:spacing w:before="168"/>
        <w:rPr>
          <w:rFonts w:ascii="Arial"/>
          <w:b/>
          <w:sz w:val="20"/>
        </w:rPr>
      </w:pPr>
    </w:p>
    <w:p w14:paraId="46478690" w14:textId="77777777" w:rsidR="00590F9E" w:rsidRDefault="00590F9E">
      <w:pPr>
        <w:pStyle w:val="BodyText"/>
        <w:rPr>
          <w:rFonts w:ascii="Arial"/>
          <w:b/>
          <w:sz w:val="20"/>
        </w:rPr>
        <w:sectPr w:rsidR="00590F9E">
          <w:pgSz w:w="16840" w:h="11900" w:orient="landscape"/>
          <w:pgMar w:top="260" w:right="425" w:bottom="280" w:left="1133" w:header="720" w:footer="720" w:gutter="0"/>
          <w:cols w:space="720"/>
        </w:sectPr>
      </w:pPr>
    </w:p>
    <w:p w14:paraId="4102134F" w14:textId="77777777" w:rsidR="00590F9E" w:rsidRDefault="00745046">
      <w:pPr>
        <w:pStyle w:val="Heading4"/>
        <w:spacing w:before="94"/>
        <w:ind w:left="464"/>
      </w:pPr>
      <w:r>
        <w:lastRenderedPageBreak/>
        <w:t>About</w:t>
      </w:r>
      <w:r>
        <w:rPr>
          <w:spacing w:val="7"/>
        </w:rPr>
        <w:t xml:space="preserve"> </w:t>
      </w:r>
      <w:r>
        <w:rPr>
          <w:spacing w:val="-2"/>
        </w:rPr>
        <w:t>Enrich</w:t>
      </w:r>
    </w:p>
    <w:p w14:paraId="07ABA51B" w14:textId="77777777" w:rsidR="00590F9E" w:rsidRDefault="001E615D">
      <w:pPr>
        <w:pStyle w:val="BodyText"/>
        <w:spacing w:before="284"/>
        <w:ind w:left="464"/>
      </w:pPr>
      <w:hyperlink r:id="rId1314">
        <w:r w:rsidR="00745046">
          <w:rPr>
            <w:spacing w:val="-2"/>
          </w:rPr>
          <w:t>Promoters</w:t>
        </w:r>
      </w:hyperlink>
    </w:p>
    <w:p w14:paraId="5EE9A365" w14:textId="77777777" w:rsidR="00590F9E" w:rsidRDefault="00745046">
      <w:pPr>
        <w:pStyle w:val="Heading4"/>
        <w:spacing w:before="94"/>
        <w:ind w:left="464"/>
      </w:pPr>
      <w:r>
        <w:br w:type="column"/>
      </w:r>
      <w:r>
        <w:rPr>
          <w:spacing w:val="-2"/>
        </w:rPr>
        <w:lastRenderedPageBreak/>
        <w:t>Projects</w:t>
      </w:r>
    </w:p>
    <w:p w14:paraId="442E486F" w14:textId="77777777" w:rsidR="00590F9E" w:rsidRDefault="001E615D">
      <w:pPr>
        <w:pStyle w:val="BodyText"/>
        <w:spacing w:before="284"/>
        <w:ind w:left="464"/>
      </w:pPr>
      <w:hyperlink r:id="rId1315">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3E9DB5FF" w14:textId="77777777" w:rsidR="00590F9E" w:rsidRDefault="00745046">
      <w:pPr>
        <w:pStyle w:val="Heading4"/>
        <w:spacing w:before="94"/>
        <w:ind w:left="464"/>
      </w:pPr>
      <w:r>
        <w:br w:type="column"/>
      </w:r>
      <w:r>
        <w:lastRenderedPageBreak/>
        <w:t>Business</w:t>
      </w:r>
      <w:r>
        <w:rPr>
          <w:spacing w:val="10"/>
        </w:rPr>
        <w:t xml:space="preserve"> </w:t>
      </w:r>
      <w:r>
        <w:rPr>
          <w:spacing w:val="-2"/>
        </w:rPr>
        <w:t>Solutions</w:t>
      </w:r>
    </w:p>
    <w:p w14:paraId="435BD226" w14:textId="77777777" w:rsidR="00590F9E" w:rsidRDefault="001E615D">
      <w:pPr>
        <w:pStyle w:val="BodyText"/>
        <w:spacing w:before="284"/>
        <w:ind w:left="464"/>
      </w:pPr>
      <w:hyperlink r:id="rId1316">
        <w:r w:rsidR="00745046">
          <w:t>EPC</w:t>
        </w:r>
        <w:r w:rsidR="00745046">
          <w:rPr>
            <w:spacing w:val="-5"/>
          </w:rPr>
          <w:t xml:space="preserve"> </w:t>
        </w:r>
        <w:r w:rsidR="00745046">
          <w:rPr>
            <w:spacing w:val="-2"/>
          </w:rPr>
          <w:t>Solutions</w:t>
        </w:r>
      </w:hyperlink>
    </w:p>
    <w:p w14:paraId="3499E5D4" w14:textId="77777777" w:rsidR="00590F9E" w:rsidRDefault="00745046">
      <w:pPr>
        <w:spacing w:before="94" w:line="302" w:lineRule="auto"/>
        <w:ind w:left="464"/>
        <w:rPr>
          <w:sz w:val="27"/>
        </w:rPr>
      </w:pPr>
      <w:r>
        <w:br w:type="column"/>
      </w:r>
      <w:hyperlink r:id="rId1317">
        <w:r>
          <w:rPr>
            <w:spacing w:val="-2"/>
            <w:sz w:val="27"/>
          </w:rPr>
          <w:t>Clientele</w:t>
        </w:r>
      </w:hyperlink>
      <w:r>
        <w:rPr>
          <w:spacing w:val="-2"/>
          <w:sz w:val="27"/>
        </w:rPr>
        <w:t xml:space="preserve"> </w:t>
      </w:r>
      <w:hyperlink r:id="rId1318">
        <w:r>
          <w:rPr>
            <w:spacing w:val="-2"/>
            <w:sz w:val="27"/>
          </w:rPr>
          <w:t>(https://enrichenergy.com/clientele)</w:t>
        </w:r>
      </w:hyperlink>
    </w:p>
    <w:p w14:paraId="0F12D0AF" w14:textId="77777777" w:rsidR="00590F9E" w:rsidRDefault="00590F9E">
      <w:pPr>
        <w:spacing w:line="302" w:lineRule="auto"/>
        <w:rPr>
          <w:sz w:val="27"/>
        </w:rPr>
        <w:sectPr w:rsidR="00590F9E">
          <w:type w:val="continuous"/>
          <w:pgSz w:w="16840" w:h="11900" w:orient="landscape"/>
          <w:pgMar w:top="260" w:right="425" w:bottom="280" w:left="1133" w:header="720" w:footer="720" w:gutter="0"/>
          <w:cols w:num="4" w:space="720" w:equalWidth="0">
            <w:col w:w="2068" w:space="1457"/>
            <w:col w:w="1821" w:space="1704"/>
            <w:col w:w="2812" w:space="713"/>
            <w:col w:w="4707"/>
          </w:cols>
        </w:sectPr>
      </w:pPr>
    </w:p>
    <w:p w14:paraId="5FDC74CE" w14:textId="77777777" w:rsidR="00590F9E" w:rsidRDefault="001E615D">
      <w:pPr>
        <w:pStyle w:val="BodyText"/>
        <w:spacing w:before="93"/>
        <w:ind w:left="464"/>
      </w:pPr>
      <w:hyperlink r:id="rId1319">
        <w:r w:rsidR="00745046">
          <w:rPr>
            <w:spacing w:val="-2"/>
          </w:rPr>
          <w:t>(https://enrichenergy.com/promoters)</w:t>
        </w:r>
      </w:hyperlink>
    </w:p>
    <w:p w14:paraId="2779FB9F" w14:textId="77777777" w:rsidR="00590F9E" w:rsidRDefault="001E615D">
      <w:pPr>
        <w:pStyle w:val="BodyText"/>
        <w:spacing w:before="123" w:line="132" w:lineRule="exact"/>
        <w:ind w:left="464"/>
      </w:pPr>
      <w:hyperlink r:id="rId1320">
        <w:r w:rsidR="00745046">
          <w:rPr>
            <w:spacing w:val="-2"/>
          </w:rPr>
          <w:t>Achievement</w:t>
        </w:r>
      </w:hyperlink>
    </w:p>
    <w:p w14:paraId="0DB6D51C" w14:textId="77777777" w:rsidR="00590F9E" w:rsidRDefault="00745046">
      <w:pPr>
        <w:pStyle w:val="BodyText"/>
        <w:spacing w:before="93"/>
        <w:ind w:left="464"/>
      </w:pPr>
      <w:r>
        <w:br w:type="column"/>
      </w:r>
      <w:hyperlink r:id="rId1321">
        <w:r>
          <w:rPr>
            <w:spacing w:val="-2"/>
          </w:rPr>
          <w:t>(https://enrichenergy.com/projects)</w:t>
        </w:r>
      </w:hyperlink>
    </w:p>
    <w:p w14:paraId="3A1A5E8D" w14:textId="77777777" w:rsidR="00590F9E" w:rsidRDefault="001E615D">
      <w:pPr>
        <w:pStyle w:val="BodyText"/>
        <w:spacing w:before="123" w:line="132" w:lineRule="exact"/>
        <w:ind w:left="464"/>
      </w:pPr>
      <w:hyperlink r:id="rId1322"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20AA16B9" w14:textId="77777777" w:rsidR="00590F9E" w:rsidRDefault="00745046">
      <w:pPr>
        <w:spacing w:before="127" w:line="158" w:lineRule="auto"/>
        <w:ind w:left="464"/>
        <w:rPr>
          <w:position w:val="-14"/>
          <w:sz w:val="27"/>
        </w:rPr>
      </w:pPr>
      <w:r>
        <w:br w:type="column"/>
      </w:r>
      <w:hyperlink r:id="rId1323">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1324">
        <w:r>
          <w:rPr>
            <w:w w:val="99"/>
            <w:sz w:val="18"/>
          </w:rPr>
          <w:t>/e</w:t>
        </w:r>
        <w:r>
          <w:rPr>
            <w:spacing w:val="-32"/>
            <w:w w:val="99"/>
            <w:sz w:val="18"/>
          </w:rPr>
          <w:t>p</w:t>
        </w:r>
      </w:hyperlink>
      <w:hyperlink r:id="rId1325">
        <w:r>
          <w:rPr>
            <w:spacing w:val="-121"/>
            <w:w w:val="101"/>
            <w:position w:val="-14"/>
            <w:sz w:val="27"/>
          </w:rPr>
          <w:t>e</w:t>
        </w:r>
      </w:hyperlink>
      <w:hyperlink r:id="rId1326">
        <w:r>
          <w:rPr>
            <w:w w:val="99"/>
            <w:sz w:val="18"/>
          </w:rPr>
          <w:t>c</w:t>
        </w:r>
        <w:r>
          <w:rPr>
            <w:spacing w:val="-29"/>
            <w:w w:val="99"/>
            <w:sz w:val="18"/>
          </w:rPr>
          <w:t>-</w:t>
        </w:r>
      </w:hyperlink>
      <w:hyperlink r:id="rId1327">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38368655" w14:textId="77777777" w:rsidR="00590F9E" w:rsidRDefault="001E615D">
      <w:pPr>
        <w:pStyle w:val="BodyText"/>
        <w:spacing w:line="154" w:lineRule="exact"/>
        <w:ind w:left="464"/>
      </w:pPr>
      <w:hyperlink r:id="rId1328">
        <w:r w:rsidR="00745046">
          <w:rPr>
            <w:spacing w:val="-2"/>
          </w:rPr>
          <w:t>solutions/)</w:t>
        </w:r>
      </w:hyperlink>
    </w:p>
    <w:p w14:paraId="1ECC3D87" w14:textId="77777777" w:rsidR="00590F9E" w:rsidRDefault="00590F9E">
      <w:pPr>
        <w:pStyle w:val="BodyText"/>
        <w:spacing w:line="154" w:lineRule="exact"/>
        <w:sectPr w:rsidR="00590F9E">
          <w:type w:val="continuous"/>
          <w:pgSz w:w="16840" w:h="11900" w:orient="landscape"/>
          <w:pgMar w:top="260" w:right="425" w:bottom="280" w:left="1133" w:header="720" w:footer="720" w:gutter="0"/>
          <w:cols w:num="3" w:space="720" w:equalWidth="0">
            <w:col w:w="3418" w:space="107"/>
            <w:col w:w="3240" w:space="285"/>
            <w:col w:w="8232"/>
          </w:cols>
        </w:sectPr>
      </w:pPr>
    </w:p>
    <w:p w14:paraId="1C6124EF" w14:textId="77777777" w:rsidR="00590F9E" w:rsidRDefault="001E615D">
      <w:pPr>
        <w:pStyle w:val="BodyText"/>
        <w:spacing w:before="169"/>
        <w:ind w:left="464"/>
      </w:pPr>
      <w:hyperlink r:id="rId1329">
        <w:r w:rsidR="00745046">
          <w:rPr>
            <w:spacing w:val="-2"/>
          </w:rPr>
          <w:t>(https://enrichenergy.com/achievements)</w:t>
        </w:r>
      </w:hyperlink>
    </w:p>
    <w:p w14:paraId="55D2A3D7" w14:textId="77777777" w:rsidR="00590F9E" w:rsidRDefault="00745046">
      <w:pPr>
        <w:pStyle w:val="BodyText"/>
        <w:spacing w:before="169"/>
        <w:ind w:left="273"/>
      </w:pPr>
      <w:r>
        <w:br w:type="column"/>
      </w:r>
      <w:hyperlink r:id="rId1330" w:anchor="home">
        <w:r>
          <w:rPr>
            <w:spacing w:val="-2"/>
          </w:rPr>
          <w:t>(https://enrichenergy.com/projects/#home)</w:t>
        </w:r>
      </w:hyperlink>
    </w:p>
    <w:p w14:paraId="0CE43FBB" w14:textId="77777777" w:rsidR="00590F9E" w:rsidRDefault="00745046">
      <w:pPr>
        <w:pStyle w:val="BodyText"/>
        <w:spacing w:before="169"/>
        <w:ind w:left="154"/>
      </w:pPr>
      <w:r>
        <w:br w:type="column"/>
      </w:r>
      <w:hyperlink r:id="rId1331">
        <w:r>
          <w:t>End</w:t>
        </w:r>
        <w:r>
          <w:rPr>
            <w:spacing w:val="-4"/>
          </w:rPr>
          <w:t xml:space="preserve"> </w:t>
        </w:r>
        <w:r>
          <w:t>to</w:t>
        </w:r>
        <w:r>
          <w:rPr>
            <w:spacing w:val="-4"/>
          </w:rPr>
          <w:t xml:space="preserve"> </w:t>
        </w:r>
        <w:r>
          <w:t>End</w:t>
        </w:r>
        <w:r>
          <w:rPr>
            <w:spacing w:val="-3"/>
          </w:rPr>
          <w:t xml:space="preserve"> </w:t>
        </w:r>
        <w:r>
          <w:rPr>
            <w:spacing w:val="-2"/>
          </w:rPr>
          <w:t>Solutions</w:t>
        </w:r>
      </w:hyperlink>
    </w:p>
    <w:p w14:paraId="2B6DAD7F" w14:textId="77777777" w:rsidR="00590F9E" w:rsidRDefault="00745046">
      <w:pPr>
        <w:spacing w:line="305" w:lineRule="exact"/>
        <w:ind w:left="464"/>
        <w:rPr>
          <w:sz w:val="27"/>
        </w:rPr>
      </w:pPr>
      <w:r>
        <w:br w:type="column"/>
      </w:r>
      <w:hyperlink r:id="rId1332">
        <w:r>
          <w:rPr>
            <w:spacing w:val="-2"/>
            <w:sz w:val="27"/>
          </w:rPr>
          <w:t>(https://enrichenergy.com/video)</w:t>
        </w:r>
      </w:hyperlink>
    </w:p>
    <w:p w14:paraId="29A59C55" w14:textId="77777777" w:rsidR="00590F9E" w:rsidRDefault="00590F9E">
      <w:pPr>
        <w:spacing w:line="305" w:lineRule="exact"/>
        <w:rPr>
          <w:sz w:val="27"/>
        </w:rPr>
        <w:sectPr w:rsidR="00590F9E">
          <w:type w:val="continuous"/>
          <w:pgSz w:w="16840" w:h="11900" w:orient="landscape"/>
          <w:pgMar w:top="260" w:right="425" w:bottom="280" w:left="1133" w:header="720" w:footer="720" w:gutter="0"/>
          <w:cols w:num="4" w:space="720" w:equalWidth="0">
            <w:col w:w="3676" w:space="40"/>
            <w:col w:w="3605" w:space="39"/>
            <w:col w:w="1863" w:space="1352"/>
            <w:col w:w="4707"/>
          </w:cols>
        </w:sectPr>
      </w:pPr>
    </w:p>
    <w:p w14:paraId="516B2F63" w14:textId="77777777" w:rsidR="00590F9E" w:rsidRDefault="001E615D">
      <w:pPr>
        <w:pStyle w:val="BodyText"/>
        <w:spacing w:before="123"/>
        <w:ind w:left="464"/>
      </w:pPr>
      <w:hyperlink r:id="rId1333">
        <w:r w:rsidR="00745046">
          <w:t>CSR</w:t>
        </w:r>
      </w:hyperlink>
      <w:r w:rsidR="00745046">
        <w:rPr>
          <w:spacing w:val="-5"/>
        </w:rPr>
        <w:t xml:space="preserve"> </w:t>
      </w:r>
      <w:hyperlink r:id="rId1334">
        <w:r w:rsidR="00745046">
          <w:rPr>
            <w:spacing w:val="-2"/>
          </w:rPr>
          <w:t>(https://enrichenergy.com/csr)</w:t>
        </w:r>
      </w:hyperlink>
    </w:p>
    <w:p w14:paraId="1805BFE2" w14:textId="77777777" w:rsidR="00590F9E" w:rsidRDefault="00745046">
      <w:pPr>
        <w:spacing w:before="123"/>
        <w:ind w:left="464"/>
        <w:rPr>
          <w:sz w:val="18"/>
        </w:rPr>
      </w:pPr>
      <w:r>
        <w:br w:type="column"/>
      </w:r>
      <w:hyperlink r:id="rId1335" w:anchor="menu1">
        <w:r>
          <w:rPr>
            <w:spacing w:val="-5"/>
            <w:sz w:val="18"/>
          </w:rPr>
          <w:t>EPC</w:t>
        </w:r>
      </w:hyperlink>
    </w:p>
    <w:p w14:paraId="2F9F0F8E" w14:textId="77777777" w:rsidR="00590F9E" w:rsidRDefault="00745046">
      <w:pPr>
        <w:pStyle w:val="BodyText"/>
        <w:spacing w:before="124" w:line="139" w:lineRule="auto"/>
        <w:ind w:left="464"/>
        <w:rPr>
          <w:position w:val="-17"/>
          <w:sz w:val="27"/>
        </w:rPr>
      </w:pPr>
      <w:r>
        <w:br w:type="column"/>
      </w:r>
      <w:hyperlink r:id="rId1336">
        <w:r>
          <w:rPr>
            <w:w w:val="99"/>
          </w:rPr>
          <w:t>(https://enrichenerg</w:t>
        </w:r>
        <w:r>
          <w:rPr>
            <w:spacing w:val="-14"/>
            <w:w w:val="99"/>
          </w:rPr>
          <w:t>y</w:t>
        </w:r>
        <w:r>
          <w:rPr>
            <w:w w:val="99"/>
          </w:rPr>
          <w:t>.com/business_o</w:t>
        </w:r>
        <w:r>
          <w:rPr>
            <w:spacing w:val="-4"/>
            <w:w w:val="99"/>
          </w:rPr>
          <w:t>f</w:t>
        </w:r>
        <w:r>
          <w:rPr>
            <w:w w:val="99"/>
          </w:rPr>
          <w:t>fering</w:t>
        </w:r>
        <w:r>
          <w:rPr>
            <w:spacing w:val="-11"/>
            <w:w w:val="99"/>
          </w:rPr>
          <w:t>s</w:t>
        </w:r>
      </w:hyperlink>
      <w:r>
        <w:rPr>
          <w:spacing w:val="-172"/>
          <w:w w:val="101"/>
          <w:position w:val="-17"/>
          <w:sz w:val="27"/>
        </w:rPr>
        <w:t>B</w:t>
      </w:r>
      <w:hyperlink r:id="rId1337">
        <w:r>
          <w:rPr>
            <w:w w:val="99"/>
          </w:rPr>
          <w:t>/</w:t>
        </w:r>
        <w:proofErr w:type="spellStart"/>
        <w:r>
          <w:rPr>
            <w:w w:val="99"/>
          </w:rPr>
          <w:t>e</w:t>
        </w:r>
        <w:r>
          <w:rPr>
            <w:spacing w:val="-77"/>
            <w:w w:val="99"/>
          </w:rPr>
          <w:t>n</w:t>
        </w:r>
        <w:proofErr w:type="spellEnd"/>
      </w:hyperlink>
      <w:hyperlink r:id="rId1338">
        <w:r>
          <w:rPr>
            <w:w w:val="101"/>
            <w:position w:val="-17"/>
            <w:sz w:val="27"/>
          </w:rPr>
          <w:t>l</w:t>
        </w:r>
        <w:r>
          <w:rPr>
            <w:spacing w:val="-136"/>
            <w:w w:val="101"/>
            <w:position w:val="-17"/>
            <w:sz w:val="27"/>
          </w:rPr>
          <w:t>o</w:t>
        </w:r>
      </w:hyperlink>
      <w:hyperlink r:id="rId1339">
        <w:r>
          <w:rPr>
            <w:w w:val="99"/>
          </w:rPr>
          <w:t>d</w:t>
        </w:r>
        <w:r>
          <w:rPr>
            <w:spacing w:val="-23"/>
            <w:w w:val="99"/>
          </w:rPr>
          <w:t>-</w:t>
        </w:r>
      </w:hyperlink>
      <w:hyperlink r:id="rId1340">
        <w:r>
          <w:rPr>
            <w:spacing w:val="-10"/>
            <w:position w:val="-17"/>
            <w:sz w:val="27"/>
          </w:rPr>
          <w:t>g</w:t>
        </w:r>
      </w:hyperlink>
    </w:p>
    <w:p w14:paraId="042474E2" w14:textId="77777777" w:rsidR="00590F9E" w:rsidRDefault="00590F9E">
      <w:pPr>
        <w:pStyle w:val="BodyText"/>
        <w:spacing w:line="139" w:lineRule="auto"/>
        <w:rPr>
          <w:position w:val="-17"/>
          <w:sz w:val="27"/>
        </w:rPr>
        <w:sectPr w:rsidR="00590F9E">
          <w:type w:val="continuous"/>
          <w:pgSz w:w="16840" w:h="11900" w:orient="landscape"/>
          <w:pgMar w:top="260" w:right="425" w:bottom="280" w:left="1133" w:header="720" w:footer="720" w:gutter="0"/>
          <w:cols w:num="3" w:space="720" w:equalWidth="0">
            <w:col w:w="3279" w:space="246"/>
            <w:col w:w="872" w:space="2653"/>
            <w:col w:w="8232"/>
          </w:cols>
        </w:sectPr>
      </w:pPr>
    </w:p>
    <w:p w14:paraId="05A4C1B8" w14:textId="77777777" w:rsidR="00590F9E" w:rsidRDefault="001E615D">
      <w:pPr>
        <w:pStyle w:val="BodyText"/>
        <w:spacing w:before="53" w:line="132" w:lineRule="exact"/>
        <w:ind w:left="464"/>
      </w:pPr>
      <w:hyperlink r:id="rId1341">
        <w:r w:rsidR="00745046">
          <w:rPr>
            <w:spacing w:val="-2"/>
          </w:rPr>
          <w:t>Brochures</w:t>
        </w:r>
      </w:hyperlink>
    </w:p>
    <w:p w14:paraId="1CA86B7D" w14:textId="77777777" w:rsidR="00590F9E" w:rsidRDefault="00745046">
      <w:pPr>
        <w:pStyle w:val="BodyText"/>
        <w:spacing w:line="185" w:lineRule="exact"/>
        <w:ind w:left="464"/>
        <w:rPr>
          <w:position w:val="3"/>
        </w:rPr>
      </w:pPr>
      <w:r>
        <w:br w:type="column"/>
      </w:r>
      <w:hyperlink r:id="rId1342" w:anchor="menu1">
        <w:r>
          <w:rPr>
            <w:spacing w:val="-2"/>
          </w:rPr>
          <w:t>(https://enrichenergy.com/projects/#menu1)</w:t>
        </w:r>
      </w:hyperlink>
      <w:r>
        <w:rPr>
          <w:spacing w:val="63"/>
          <w:w w:val="150"/>
        </w:rPr>
        <w:t xml:space="preserve"> </w:t>
      </w:r>
      <w:hyperlink r:id="rId1343">
        <w:r>
          <w:rPr>
            <w:spacing w:val="-2"/>
            <w:position w:val="3"/>
          </w:rPr>
          <w:t>to-end-solutions)</w:t>
        </w:r>
      </w:hyperlink>
    </w:p>
    <w:p w14:paraId="0430645E" w14:textId="77777777" w:rsidR="00590F9E" w:rsidRDefault="00590F9E">
      <w:pPr>
        <w:pStyle w:val="BodyText"/>
        <w:spacing w:line="185" w:lineRule="exact"/>
        <w:rPr>
          <w:position w:val="3"/>
        </w:rPr>
        <w:sectPr w:rsidR="00590F9E">
          <w:type w:val="continuous"/>
          <w:pgSz w:w="16840" w:h="11900" w:orient="landscape"/>
          <w:pgMar w:top="260" w:right="425" w:bottom="280" w:left="1133" w:header="720" w:footer="720" w:gutter="0"/>
          <w:cols w:num="2" w:space="720" w:equalWidth="0">
            <w:col w:w="1319" w:space="2206"/>
            <w:col w:w="11757"/>
          </w:cols>
        </w:sectPr>
      </w:pPr>
    </w:p>
    <w:p w14:paraId="4F872857" w14:textId="77777777" w:rsidR="00590F9E" w:rsidRDefault="001E615D">
      <w:pPr>
        <w:pStyle w:val="BodyText"/>
        <w:spacing w:before="168"/>
        <w:ind w:left="464"/>
      </w:pPr>
      <w:hyperlink r:id="rId1344">
        <w:r w:rsidR="00745046">
          <w:rPr>
            <w:spacing w:val="-2"/>
          </w:rPr>
          <w:t>(https://enrichenergy.com/wp-</w:t>
        </w:r>
      </w:hyperlink>
    </w:p>
    <w:p w14:paraId="0F23624E" w14:textId="77777777" w:rsidR="00590F9E" w:rsidRDefault="00745046">
      <w:pPr>
        <w:spacing w:before="168"/>
        <w:ind w:left="464"/>
        <w:rPr>
          <w:sz w:val="18"/>
        </w:rPr>
      </w:pPr>
      <w:r>
        <w:br w:type="column"/>
      </w:r>
      <w:hyperlink r:id="rId1345" w:anchor="menu2">
        <w:r>
          <w:rPr>
            <w:spacing w:val="-5"/>
            <w:sz w:val="18"/>
          </w:rPr>
          <w:t>IPP</w:t>
        </w:r>
      </w:hyperlink>
    </w:p>
    <w:p w14:paraId="5B7F15DD" w14:textId="77777777" w:rsidR="00590F9E" w:rsidRDefault="00745046">
      <w:pPr>
        <w:pStyle w:val="BodyText"/>
        <w:spacing w:before="138"/>
        <w:ind w:left="464"/>
      </w:pPr>
      <w:r>
        <w:br w:type="column"/>
      </w:r>
      <w:hyperlink r:id="rId1346">
        <w:r>
          <w:t>Rooftop</w:t>
        </w:r>
        <w:r>
          <w:rPr>
            <w:spacing w:val="-8"/>
          </w:rPr>
          <w:t xml:space="preserve"> </w:t>
        </w:r>
        <w:r>
          <w:rPr>
            <w:spacing w:val="-2"/>
          </w:rPr>
          <w:t>Solutions</w:t>
        </w:r>
      </w:hyperlink>
    </w:p>
    <w:p w14:paraId="35769CB9" w14:textId="77777777" w:rsidR="00590F9E" w:rsidRDefault="00745046">
      <w:pPr>
        <w:spacing w:line="304" w:lineRule="exact"/>
        <w:ind w:left="464"/>
        <w:rPr>
          <w:sz w:val="27"/>
        </w:rPr>
      </w:pPr>
      <w:r>
        <w:br w:type="column"/>
      </w:r>
      <w:hyperlink r:id="rId1347">
        <w:r>
          <w:rPr>
            <w:spacing w:val="-2"/>
            <w:sz w:val="27"/>
          </w:rPr>
          <w:t>(https://enrichenergy.com/blogs)</w:t>
        </w:r>
      </w:hyperlink>
    </w:p>
    <w:p w14:paraId="22672C17" w14:textId="77777777" w:rsidR="00590F9E" w:rsidRDefault="00590F9E">
      <w:pPr>
        <w:spacing w:line="304" w:lineRule="exact"/>
        <w:rPr>
          <w:sz w:val="27"/>
        </w:rPr>
        <w:sectPr w:rsidR="00590F9E">
          <w:type w:val="continuous"/>
          <w:pgSz w:w="16840" w:h="11900" w:orient="landscape"/>
          <w:pgMar w:top="260" w:right="425" w:bottom="280" w:left="1133" w:header="720" w:footer="720" w:gutter="0"/>
          <w:cols w:num="4" w:space="720" w:equalWidth="0">
            <w:col w:w="2843" w:space="682"/>
            <w:col w:w="793" w:space="2732"/>
            <w:col w:w="1914" w:space="1611"/>
            <w:col w:w="4707"/>
          </w:cols>
        </w:sectPr>
      </w:pPr>
    </w:p>
    <w:p w14:paraId="6B1341C0" w14:textId="77777777" w:rsidR="00590F9E" w:rsidRDefault="001E615D">
      <w:pPr>
        <w:pStyle w:val="BodyText"/>
        <w:spacing w:before="93" w:line="102" w:lineRule="exact"/>
        <w:ind w:left="464"/>
      </w:pPr>
      <w:hyperlink r:id="rId1348">
        <w:r w:rsidR="00745046">
          <w:rPr>
            <w:spacing w:val="-2"/>
          </w:rPr>
          <w:t>content/uploads/2017/12/Enrich-</w:t>
        </w:r>
      </w:hyperlink>
    </w:p>
    <w:p w14:paraId="5CCE42F5" w14:textId="77777777" w:rsidR="00590F9E" w:rsidRDefault="00745046">
      <w:pPr>
        <w:pStyle w:val="BodyText"/>
        <w:spacing w:before="63" w:line="132" w:lineRule="exact"/>
        <w:ind w:left="464"/>
      </w:pPr>
      <w:r>
        <w:br w:type="column"/>
      </w:r>
      <w:hyperlink r:id="rId1349" w:anchor="menu2">
        <w:r>
          <w:rPr>
            <w:spacing w:val="-2"/>
            <w:position w:val="-2"/>
          </w:rPr>
          <w:t>(https://enrichenergy.com/projects/#menu2)</w:t>
        </w:r>
      </w:hyperlink>
      <w:r>
        <w:rPr>
          <w:spacing w:val="55"/>
          <w:w w:val="150"/>
          <w:position w:val="-2"/>
        </w:rPr>
        <w:t xml:space="preserve"> </w:t>
      </w:r>
      <w:hyperlink r:id="rId1350">
        <w:r>
          <w:rPr>
            <w:spacing w:val="-2"/>
          </w:rPr>
          <w:t>(https://enrichenergy.com/business_offerings/rooftop-</w:t>
        </w:r>
      </w:hyperlink>
    </w:p>
    <w:p w14:paraId="6FEB9388" w14:textId="77777777" w:rsidR="00590F9E" w:rsidRDefault="00590F9E">
      <w:pPr>
        <w:pStyle w:val="BodyText"/>
        <w:spacing w:line="132" w:lineRule="exact"/>
        <w:sectPr w:rsidR="00590F9E">
          <w:type w:val="continuous"/>
          <w:pgSz w:w="16840" w:h="11900" w:orient="landscape"/>
          <w:pgMar w:top="260" w:right="425" w:bottom="280" w:left="1133" w:header="720" w:footer="720" w:gutter="0"/>
          <w:cols w:num="2" w:space="720" w:equalWidth="0">
            <w:col w:w="3075" w:space="450"/>
            <w:col w:w="11757"/>
          </w:cols>
        </w:sectPr>
      </w:pPr>
    </w:p>
    <w:p w14:paraId="3B87C324" w14:textId="77777777" w:rsidR="00590F9E" w:rsidRDefault="001E615D">
      <w:pPr>
        <w:pStyle w:val="BodyText"/>
        <w:spacing w:before="198" w:line="192" w:lineRule="exact"/>
        <w:ind w:left="464"/>
      </w:pPr>
      <w:hyperlink r:id="rId1351">
        <w:r w:rsidR="00745046">
          <w:rPr>
            <w:spacing w:val="-2"/>
          </w:rPr>
          <w:t>Energy_Corp-Brochure_2017.pdf)</w:t>
        </w:r>
      </w:hyperlink>
    </w:p>
    <w:p w14:paraId="625603EF" w14:textId="77777777" w:rsidR="00590F9E" w:rsidRDefault="00745046">
      <w:pPr>
        <w:spacing w:before="21"/>
        <w:rPr>
          <w:sz w:val="18"/>
        </w:rPr>
      </w:pPr>
      <w:r>
        <w:br w:type="column"/>
      </w:r>
    </w:p>
    <w:p w14:paraId="18E1C915" w14:textId="77777777" w:rsidR="00590F9E" w:rsidRDefault="001E615D">
      <w:pPr>
        <w:pStyle w:val="BodyText"/>
        <w:spacing w:line="162" w:lineRule="exact"/>
        <w:ind w:left="464"/>
      </w:pPr>
      <w:hyperlink r:id="rId1352" w:anchor="menu3">
        <w:r w:rsidR="00745046">
          <w:rPr>
            <w:spacing w:val="-2"/>
          </w:rPr>
          <w:t>Rooftop</w:t>
        </w:r>
      </w:hyperlink>
    </w:p>
    <w:p w14:paraId="28EBFBA1" w14:textId="77777777" w:rsidR="00590F9E" w:rsidRDefault="00745046">
      <w:pPr>
        <w:pStyle w:val="BodyText"/>
        <w:spacing w:before="168"/>
        <w:ind w:left="464"/>
      </w:pPr>
      <w:r>
        <w:br w:type="column"/>
      </w:r>
      <w:hyperlink r:id="rId1353">
        <w:r>
          <w:rPr>
            <w:spacing w:val="-2"/>
          </w:rPr>
          <w:t>solutions/)</w:t>
        </w:r>
      </w:hyperlink>
    </w:p>
    <w:p w14:paraId="00211088" w14:textId="77777777" w:rsidR="00590F9E" w:rsidRDefault="00745046">
      <w:pPr>
        <w:pStyle w:val="Heading4"/>
        <w:spacing w:line="305" w:lineRule="exact"/>
        <w:ind w:left="464"/>
      </w:pPr>
      <w:r>
        <w:br w:type="column"/>
      </w:r>
      <w:hyperlink r:id="rId1354">
        <w:r>
          <w:rPr>
            <w:spacing w:val="-2"/>
          </w:rPr>
          <w:t>Careers</w:t>
        </w:r>
      </w:hyperlink>
    </w:p>
    <w:p w14:paraId="0F83D7FF" w14:textId="77777777" w:rsidR="00590F9E" w:rsidRDefault="00590F9E">
      <w:pPr>
        <w:pStyle w:val="Heading4"/>
        <w:spacing w:line="305" w:lineRule="exact"/>
        <w:sectPr w:rsidR="00590F9E">
          <w:type w:val="continuous"/>
          <w:pgSz w:w="16840" w:h="11900" w:orient="landscape"/>
          <w:pgMar w:top="260" w:right="425" w:bottom="280" w:left="1133" w:header="720" w:footer="720" w:gutter="0"/>
          <w:cols w:num="4" w:space="720" w:equalWidth="0">
            <w:col w:w="3194" w:space="331"/>
            <w:col w:w="1130" w:space="2395"/>
            <w:col w:w="1319" w:space="2206"/>
            <w:col w:w="4707"/>
          </w:cols>
        </w:sectPr>
      </w:pPr>
    </w:p>
    <w:p w14:paraId="50021A05" w14:textId="77777777" w:rsidR="00590F9E" w:rsidRDefault="00745046">
      <w:pPr>
        <w:pStyle w:val="BodyText"/>
        <w:spacing w:before="109"/>
        <w:ind w:left="3989"/>
        <w:rPr>
          <w:position w:val="3"/>
        </w:rPr>
      </w:pPr>
      <w:r>
        <w:rPr>
          <w:noProof/>
          <w:position w:val="3"/>
          <w:lang w:val="en-IN" w:eastAsia="en-IN"/>
        </w:rPr>
        <w:lastRenderedPageBreak/>
        <mc:AlternateContent>
          <mc:Choice Requires="wpg">
            <w:drawing>
              <wp:anchor distT="0" distB="0" distL="0" distR="0" simplePos="0" relativeHeight="15798784" behindDoc="0" locked="0" layoutInCell="1" allowOverlap="1" wp14:anchorId="668D938B" wp14:editId="60621BA1">
                <wp:simplePos x="0" y="0"/>
                <wp:positionH relativeFrom="page">
                  <wp:posOffset>1019174</wp:posOffset>
                </wp:positionH>
                <wp:positionV relativeFrom="paragraph">
                  <wp:posOffset>128752</wp:posOffset>
                </wp:positionV>
                <wp:extent cx="285750" cy="285750"/>
                <wp:effectExtent l="0" t="0" r="0" b="0"/>
                <wp:wrapNone/>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337" name="Graphic 337">
                          <a:hlinkClick r:id="rId379"/>
                        </wps:cNvPr>
                        <wps:cNvSpPr/>
                        <wps:spPr>
                          <a:xfrm>
                            <a:off x="4762" y="4762"/>
                            <a:ext cx="276225" cy="276225"/>
                          </a:xfrm>
                          <a:custGeom>
                            <a:avLst/>
                            <a:gdLst/>
                            <a:ahLst/>
                            <a:cxnLst/>
                            <a:rect l="l" t="t" r="r" b="b"/>
                            <a:pathLst>
                              <a:path w="276225" h="276225">
                                <a:moveTo>
                                  <a:pt x="276224" y="138112"/>
                                </a:moveTo>
                                <a:lnTo>
                                  <a:pt x="270279" y="178202"/>
                                </a:lnTo>
                                <a:lnTo>
                                  <a:pt x="252948" y="214840"/>
                                </a:lnTo>
                                <a:lnTo>
                                  <a:pt x="225730" y="244873"/>
                                </a:lnTo>
                                <a:lnTo>
                                  <a:pt x="190965" y="265707"/>
                                </a:lnTo>
                                <a:lnTo>
                                  <a:pt x="151649" y="275560"/>
                                </a:lnTo>
                                <a:lnTo>
                                  <a:pt x="138112" y="276224"/>
                                </a:lnTo>
                                <a:lnTo>
                                  <a:pt x="131327" y="276058"/>
                                </a:lnTo>
                                <a:lnTo>
                                  <a:pt x="91591" y="268153"/>
                                </a:lnTo>
                                <a:lnTo>
                                  <a:pt x="55831" y="249039"/>
                                </a:lnTo>
                                <a:lnTo>
                                  <a:pt x="27183" y="220390"/>
                                </a:lnTo>
                                <a:lnTo>
                                  <a:pt x="8069" y="184630"/>
                                </a:lnTo>
                                <a:lnTo>
                                  <a:pt x="165" y="144896"/>
                                </a:lnTo>
                                <a:lnTo>
                                  <a:pt x="0" y="138112"/>
                                </a:lnTo>
                                <a:lnTo>
                                  <a:pt x="165" y="131327"/>
                                </a:lnTo>
                                <a:lnTo>
                                  <a:pt x="8069" y="91589"/>
                                </a:lnTo>
                                <a:lnTo>
                                  <a:pt x="27183" y="55829"/>
                                </a:lnTo>
                                <a:lnTo>
                                  <a:pt x="55831" y="27181"/>
                                </a:lnTo>
                                <a:lnTo>
                                  <a:pt x="91591" y="8067"/>
                                </a:lnTo>
                                <a:lnTo>
                                  <a:pt x="131327" y="165"/>
                                </a:lnTo>
                                <a:lnTo>
                                  <a:pt x="138112" y="0"/>
                                </a:lnTo>
                                <a:lnTo>
                                  <a:pt x="144897" y="165"/>
                                </a:lnTo>
                                <a:lnTo>
                                  <a:pt x="184633" y="8067"/>
                                </a:lnTo>
                                <a:lnTo>
                                  <a:pt x="220393" y="27181"/>
                                </a:lnTo>
                                <a:lnTo>
                                  <a:pt x="249041" y="55829"/>
                                </a:lnTo>
                                <a:lnTo>
                                  <a:pt x="268155" y="91589"/>
                                </a:lnTo>
                                <a:lnTo>
                                  <a:pt x="276059" y="131326"/>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38" name="Image 338">
                            <a:hlinkClick r:id="rId379"/>
                          </pic:cNvPr>
                          <pic:cNvPicPr/>
                        </pic:nvPicPr>
                        <pic:blipFill>
                          <a:blip r:embed="rId252" cstate="print"/>
                          <a:stretch>
                            <a:fillRect/>
                          </a:stretch>
                        </pic:blipFill>
                        <pic:spPr>
                          <a:xfrm>
                            <a:off x="80962" y="95251"/>
                            <a:ext cx="114300" cy="111125"/>
                          </a:xfrm>
                          <a:prstGeom prst="rect">
                            <a:avLst/>
                          </a:prstGeom>
                        </pic:spPr>
                      </pic:pic>
                    </wpg:wgp>
                  </a:graphicData>
                </a:graphic>
              </wp:anchor>
            </w:drawing>
          </mc:Choice>
          <mc:Fallback>
            <w:pict>
              <v:group w14:anchorId="2E4D044E" id="Group 336" o:spid="_x0000_s1026" style="position:absolute;margin-left:80.25pt;margin-top:10.15pt;width:22.5pt;height:22.5pt;z-index:15798784;mso-wrap-distance-left:0;mso-wrap-distance-right:0;mso-position-horizontal-relative:pag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">
                <v:shape id="Graphic 337"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" o:button="t" path="m276224,138112r-5945,40090l252948,214840r-27218,30033l190965,265707r-39316,9853l138112,276224r-6785,-166l91591,268153,55831,249039,27183,220390,8069,184630,165,144896,,138112r165,-6785l8069,91589,27183,55829,55831,27181,91591,8067,131327,165,138112,r6785,165l184633,8067r35760,19114l249041,55829r19114,35760l276059,131326r165,6786xe" filled="f" strokecolor="gray" strokeweight=".26456mm">
                  <v:fill o:detectmouseclick="t"/>
                  <v:path arrowok="t"/>
                </v:shape>
                <v:shape id="Image 338" o:spid="_x0000_s1028" type="#_x0000_t75" href="https://www.linkedin.com/company/9316416/" style="position:absolute;left:80962;top:95251;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" o:button="t">
                  <v:fill o:detectmouseclick="t"/>
                  <v:imagedata r:id="rId253" o:title=""/>
                </v:shape>
                <w10:wrap anchorx="page"/>
              </v:group>
            </w:pict>
          </mc:Fallback>
        </mc:AlternateContent>
      </w:r>
      <w:hyperlink r:id="rId1355" w:anchor="menu3">
        <w:r>
          <w:t>(https://enrichenergy.com/projects/#menu3)</w:t>
        </w:r>
      </w:hyperlink>
      <w:r>
        <w:rPr>
          <w:spacing w:val="24"/>
        </w:rPr>
        <w:t xml:space="preserve"> </w:t>
      </w:r>
      <w:hyperlink r:id="rId1356">
        <w:r>
          <w:rPr>
            <w:position w:val="3"/>
          </w:rPr>
          <w:t>O</w:t>
        </w:r>
        <w:r>
          <w:rPr>
            <w:spacing w:val="-12"/>
            <w:position w:val="3"/>
          </w:rPr>
          <w:t xml:space="preserve"> </w:t>
        </w:r>
        <w:r>
          <w:rPr>
            <w:position w:val="3"/>
          </w:rPr>
          <w:t>&amp;</w:t>
        </w:r>
        <w:r>
          <w:rPr>
            <w:spacing w:val="-12"/>
            <w:position w:val="3"/>
          </w:rPr>
          <w:t xml:space="preserve"> </w:t>
        </w:r>
        <w:r>
          <w:rPr>
            <w:position w:val="3"/>
          </w:rPr>
          <w:t>M</w:t>
        </w:r>
        <w:r>
          <w:rPr>
            <w:spacing w:val="-11"/>
            <w:position w:val="3"/>
          </w:rPr>
          <w:t xml:space="preserve"> </w:t>
        </w:r>
        <w:r>
          <w:rPr>
            <w:spacing w:val="-2"/>
            <w:position w:val="3"/>
          </w:rPr>
          <w:t>Services</w:t>
        </w:r>
      </w:hyperlink>
    </w:p>
    <w:p w14:paraId="7BAD057D" w14:textId="77777777" w:rsidR="00590F9E" w:rsidRDefault="00745046">
      <w:pPr>
        <w:spacing w:line="305" w:lineRule="exact"/>
        <w:ind w:left="2245"/>
        <w:rPr>
          <w:sz w:val="27"/>
        </w:rPr>
      </w:pPr>
      <w:r>
        <w:br w:type="column"/>
      </w:r>
      <w:hyperlink r:id="rId1357">
        <w:r>
          <w:rPr>
            <w:spacing w:val="-2"/>
            <w:sz w:val="27"/>
          </w:rPr>
          <w:t>(https://enrichenergy.com/career)</w:t>
        </w:r>
      </w:hyperlink>
    </w:p>
    <w:p w14:paraId="37B8905C" w14:textId="77777777" w:rsidR="00590F9E" w:rsidRDefault="00590F9E">
      <w:pPr>
        <w:spacing w:line="305" w:lineRule="exact"/>
        <w:rPr>
          <w:sz w:val="27"/>
        </w:rPr>
        <w:sectPr w:rsidR="00590F9E">
          <w:type w:val="continuous"/>
          <w:pgSz w:w="16840" w:h="11900" w:orient="landscape"/>
          <w:pgMar w:top="260" w:right="425" w:bottom="280" w:left="1133" w:header="720" w:footer="720" w:gutter="0"/>
          <w:cols w:num="2" w:space="720" w:equalWidth="0">
            <w:col w:w="8755" w:space="40"/>
            <w:col w:w="6487"/>
          </w:cols>
        </w:sectPr>
      </w:pPr>
    </w:p>
    <w:p w14:paraId="3E86EE51" w14:textId="77777777" w:rsidR="00590F9E" w:rsidRDefault="00590F9E">
      <w:pPr>
        <w:pStyle w:val="BodyText"/>
        <w:spacing w:before="93"/>
        <w:rPr>
          <w:sz w:val="21"/>
        </w:rPr>
      </w:pPr>
    </w:p>
    <w:p w14:paraId="59716B8C" w14:textId="77777777" w:rsidR="00590F9E" w:rsidRDefault="001E615D">
      <w:pPr>
        <w:ind w:left="464"/>
        <w:rPr>
          <w:sz w:val="21"/>
        </w:rPr>
      </w:pPr>
      <w:hyperlink r:id="rId1358">
        <w:r w:rsidR="00745046">
          <w:rPr>
            <w:spacing w:val="-2"/>
            <w:sz w:val="21"/>
          </w:rPr>
          <w:t>(https://www.linkedin.com/company/9316416/)</w:t>
        </w:r>
      </w:hyperlink>
    </w:p>
    <w:p w14:paraId="6F37B6B1" w14:textId="77777777" w:rsidR="00590F9E" w:rsidRDefault="00745046">
      <w:pPr>
        <w:pStyle w:val="BodyText"/>
        <w:spacing w:before="63" w:line="348" w:lineRule="auto"/>
        <w:ind w:left="464" w:right="3192"/>
      </w:pPr>
      <w:r>
        <w:br w:type="column"/>
      </w:r>
      <w:hyperlink r:id="rId1359">
        <w:r>
          <w:rPr>
            <w:spacing w:val="-2"/>
          </w:rPr>
          <w:t>(https://enrichenergy.com/business_offerings/om-</w:t>
        </w:r>
      </w:hyperlink>
      <w:r>
        <w:rPr>
          <w:spacing w:val="-2"/>
        </w:rPr>
        <w:t xml:space="preserve"> </w:t>
      </w:r>
      <w:hyperlink r:id="rId1360">
        <w:r>
          <w:rPr>
            <w:spacing w:val="-2"/>
          </w:rPr>
          <w:t>services/)</w:t>
        </w:r>
      </w:hyperlink>
    </w:p>
    <w:p w14:paraId="4768A687" w14:textId="77777777" w:rsidR="00590F9E" w:rsidRDefault="001E615D">
      <w:pPr>
        <w:pStyle w:val="BodyText"/>
        <w:spacing w:before="29" w:line="360" w:lineRule="auto"/>
        <w:ind w:left="464" w:right="2928"/>
      </w:pPr>
      <w:hyperlink r:id="rId1361">
        <w:r w:rsidR="00745046">
          <w:t>Energy Storage</w:t>
        </w:r>
      </w:hyperlink>
      <w:r w:rsidR="00745046">
        <w:t xml:space="preserve"> </w:t>
      </w:r>
      <w:hyperlink r:id="rId1362">
        <w:r w:rsidR="00745046">
          <w:rPr>
            <w:spacing w:val="-2"/>
          </w:rPr>
          <w:t>(https://enrichenergy.com/business_offerings/energystorage/)</w:t>
        </w:r>
      </w:hyperlink>
      <w:r w:rsidR="00745046">
        <w:rPr>
          <w:spacing w:val="-2"/>
        </w:rPr>
        <w:t xml:space="preserve"> </w:t>
      </w:r>
      <w:hyperlink r:id="rId1363">
        <w:r w:rsidR="00745046">
          <w:t>Value Added Services</w:t>
        </w:r>
      </w:hyperlink>
      <w:r w:rsidR="00745046">
        <w:t xml:space="preserve"> </w:t>
      </w:r>
      <w:hyperlink r:id="rId1364">
        <w:r w:rsidR="00745046">
          <w:rPr>
            <w:spacing w:val="-2"/>
          </w:rPr>
          <w:t>(https://enrichenergy.com/business_offerings/value-</w:t>
        </w:r>
      </w:hyperlink>
    </w:p>
    <w:p w14:paraId="14C95732" w14:textId="77777777" w:rsidR="00590F9E" w:rsidRDefault="001E615D">
      <w:pPr>
        <w:pStyle w:val="BodyText"/>
        <w:spacing w:line="195" w:lineRule="exact"/>
        <w:ind w:left="464"/>
      </w:pPr>
      <w:hyperlink r:id="rId1365">
        <w:r w:rsidR="00745046">
          <w:rPr>
            <w:spacing w:val="-2"/>
          </w:rPr>
          <w:t>added-services/)</w:t>
        </w:r>
      </w:hyperlink>
    </w:p>
    <w:p w14:paraId="0B22DDF4" w14:textId="77777777" w:rsidR="00590F9E" w:rsidRDefault="00590F9E">
      <w:pPr>
        <w:pStyle w:val="BodyText"/>
        <w:spacing w:line="195" w:lineRule="exact"/>
        <w:sectPr w:rsidR="00590F9E">
          <w:type w:val="continuous"/>
          <w:pgSz w:w="16840" w:h="11900" w:orient="landscape"/>
          <w:pgMar w:top="260" w:right="425" w:bottom="280" w:left="1133" w:header="720" w:footer="720" w:gutter="0"/>
          <w:cols w:num="2" w:space="720" w:equalWidth="0">
            <w:col w:w="4789" w:space="2261"/>
            <w:col w:w="8232"/>
          </w:cols>
        </w:sectPr>
      </w:pPr>
    </w:p>
    <w:p w14:paraId="53A98360" w14:textId="77777777" w:rsidR="00590F9E" w:rsidRDefault="00590F9E">
      <w:pPr>
        <w:pStyle w:val="BodyText"/>
      </w:pPr>
    </w:p>
    <w:p w14:paraId="2921DA62" w14:textId="77777777" w:rsidR="00590F9E" w:rsidRDefault="00590F9E">
      <w:pPr>
        <w:pStyle w:val="BodyText"/>
      </w:pPr>
    </w:p>
    <w:p w14:paraId="12C3B9A5" w14:textId="77777777" w:rsidR="00590F9E" w:rsidRDefault="00590F9E">
      <w:pPr>
        <w:pStyle w:val="BodyText"/>
      </w:pPr>
    </w:p>
    <w:p w14:paraId="79B5B2D3" w14:textId="77777777" w:rsidR="00590F9E" w:rsidRDefault="00590F9E">
      <w:pPr>
        <w:pStyle w:val="BodyText"/>
      </w:pPr>
    </w:p>
    <w:p w14:paraId="4A9A3838" w14:textId="77777777" w:rsidR="00590F9E" w:rsidRDefault="00590F9E">
      <w:pPr>
        <w:pStyle w:val="BodyText"/>
        <w:spacing w:before="108"/>
      </w:pPr>
    </w:p>
    <w:p w14:paraId="196BA805" w14:textId="77777777" w:rsidR="00590F9E" w:rsidRDefault="001E615D">
      <w:pPr>
        <w:pStyle w:val="BodyText"/>
        <w:tabs>
          <w:tab w:val="left" w:pos="5073"/>
          <w:tab w:val="left" w:pos="9303"/>
        </w:tabs>
        <w:ind w:left="239"/>
      </w:pPr>
      <w:hyperlink r:id="rId1366">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1367">
        <w:r w:rsidR="00745046">
          <w:t>Disclaimer</w:t>
        </w:r>
        <w:r w:rsidR="00745046">
          <w:rPr>
            <w:spacing w:val="-10"/>
          </w:rPr>
          <w:t xml:space="preserve"> </w:t>
        </w:r>
        <w:r w:rsidR="00745046">
          <w:rPr>
            <w:spacing w:val="-2"/>
          </w:rPr>
          <w:t>(https://enrichenergy.com/disclaimer)</w:t>
        </w:r>
      </w:hyperlink>
      <w:r w:rsidR="00745046">
        <w:tab/>
      </w:r>
      <w:hyperlink r:id="rId1368">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52197BF7" w14:textId="77777777" w:rsidR="00590F9E" w:rsidRDefault="001E615D">
      <w:pPr>
        <w:pStyle w:val="BodyText"/>
        <w:spacing w:before="94"/>
        <w:ind w:left="8320"/>
      </w:pPr>
      <w:hyperlink r:id="rId1369">
        <w:r w:rsidR="00745046">
          <w:t>Copyright</w:t>
        </w:r>
        <w:r w:rsidR="00745046">
          <w:rPr>
            <w:spacing w:val="-13"/>
          </w:rPr>
          <w:t xml:space="preserve"> </w:t>
        </w:r>
        <w:r w:rsidR="00745046">
          <w:t>2018</w:t>
        </w:r>
      </w:hyperlink>
      <w:r w:rsidR="00745046">
        <w:rPr>
          <w:spacing w:val="-12"/>
        </w:rPr>
        <w:t xml:space="preserve"> </w:t>
      </w:r>
      <w:hyperlink r:id="rId1370">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p w14:paraId="36B59CC1" w14:textId="77777777" w:rsidR="00590F9E" w:rsidRDefault="00590F9E">
      <w:pPr>
        <w:pStyle w:val="BodyText"/>
        <w:sectPr w:rsidR="00590F9E">
          <w:type w:val="continuous"/>
          <w:pgSz w:w="16840" w:h="11900" w:orient="landscape"/>
          <w:pgMar w:top="260" w:right="425" w:bottom="280" w:left="1133" w:header="720" w:footer="720" w:gutter="0"/>
          <w:cols w:space="720"/>
        </w:sectPr>
      </w:pPr>
    </w:p>
    <w:p w14:paraId="704B72C6" w14:textId="77777777" w:rsidR="00590F9E" w:rsidRDefault="00590F9E">
      <w:pPr>
        <w:pStyle w:val="BodyText"/>
        <w:rPr>
          <w:sz w:val="54"/>
        </w:rPr>
      </w:pPr>
    </w:p>
    <w:p w14:paraId="197F0DE4" w14:textId="77777777" w:rsidR="00590F9E" w:rsidRDefault="00590F9E">
      <w:pPr>
        <w:pStyle w:val="BodyText"/>
        <w:spacing w:before="2"/>
        <w:rPr>
          <w:sz w:val="54"/>
        </w:rPr>
      </w:pPr>
    </w:p>
    <w:p w14:paraId="3A44B653" w14:textId="77777777" w:rsidR="00590F9E" w:rsidRDefault="00745046">
      <w:pPr>
        <w:pStyle w:val="Heading1"/>
        <w:ind w:right="700"/>
      </w:pPr>
      <w:r>
        <w:t xml:space="preserve">Reach </w:t>
      </w:r>
      <w:r>
        <w:rPr>
          <w:spacing w:val="-5"/>
        </w:rPr>
        <w:t>Us</w:t>
      </w:r>
    </w:p>
    <w:p w14:paraId="79136777" w14:textId="77777777" w:rsidR="00590F9E" w:rsidRDefault="00590F9E">
      <w:pPr>
        <w:pStyle w:val="BodyText"/>
        <w:rPr>
          <w:sz w:val="20"/>
        </w:rPr>
      </w:pPr>
    </w:p>
    <w:p w14:paraId="78752DD9" w14:textId="77777777" w:rsidR="00590F9E" w:rsidRDefault="00590F9E">
      <w:pPr>
        <w:pStyle w:val="BodyText"/>
        <w:rPr>
          <w:sz w:val="20"/>
        </w:rPr>
      </w:pPr>
    </w:p>
    <w:p w14:paraId="426CD425" w14:textId="77777777" w:rsidR="00590F9E" w:rsidRDefault="00590F9E">
      <w:pPr>
        <w:pStyle w:val="BodyText"/>
        <w:rPr>
          <w:sz w:val="20"/>
        </w:rPr>
      </w:pPr>
    </w:p>
    <w:p w14:paraId="64136216" w14:textId="77777777" w:rsidR="00590F9E" w:rsidRDefault="00590F9E">
      <w:pPr>
        <w:pStyle w:val="BodyText"/>
        <w:rPr>
          <w:sz w:val="20"/>
        </w:rPr>
      </w:pPr>
    </w:p>
    <w:p w14:paraId="56A6CD3E" w14:textId="77777777" w:rsidR="00590F9E" w:rsidRDefault="00590F9E">
      <w:pPr>
        <w:pStyle w:val="BodyText"/>
        <w:rPr>
          <w:sz w:val="20"/>
        </w:rPr>
      </w:pPr>
    </w:p>
    <w:p w14:paraId="581CA8E6" w14:textId="77777777" w:rsidR="00590F9E" w:rsidRDefault="00590F9E">
      <w:pPr>
        <w:pStyle w:val="BodyText"/>
        <w:rPr>
          <w:sz w:val="20"/>
        </w:rPr>
      </w:pPr>
    </w:p>
    <w:p w14:paraId="5E88768A" w14:textId="77777777" w:rsidR="00590F9E" w:rsidRDefault="00590F9E">
      <w:pPr>
        <w:pStyle w:val="BodyText"/>
        <w:rPr>
          <w:sz w:val="20"/>
        </w:rPr>
      </w:pPr>
    </w:p>
    <w:p w14:paraId="3438770E" w14:textId="77777777" w:rsidR="00590F9E" w:rsidRDefault="00590F9E">
      <w:pPr>
        <w:pStyle w:val="BodyText"/>
        <w:rPr>
          <w:sz w:val="20"/>
        </w:rPr>
      </w:pPr>
    </w:p>
    <w:p w14:paraId="753C35A4" w14:textId="77777777" w:rsidR="00590F9E" w:rsidRDefault="00590F9E">
      <w:pPr>
        <w:pStyle w:val="BodyText"/>
        <w:rPr>
          <w:sz w:val="20"/>
        </w:rPr>
      </w:pPr>
    </w:p>
    <w:p w14:paraId="21E2C173" w14:textId="77777777" w:rsidR="00590F9E" w:rsidRDefault="00590F9E">
      <w:pPr>
        <w:pStyle w:val="BodyText"/>
        <w:rPr>
          <w:sz w:val="20"/>
        </w:rPr>
      </w:pPr>
    </w:p>
    <w:p w14:paraId="13242FC6" w14:textId="77777777" w:rsidR="00590F9E" w:rsidRDefault="00590F9E">
      <w:pPr>
        <w:pStyle w:val="BodyText"/>
        <w:rPr>
          <w:sz w:val="20"/>
        </w:rPr>
      </w:pPr>
    </w:p>
    <w:p w14:paraId="6E496DFB" w14:textId="77777777" w:rsidR="00590F9E" w:rsidRDefault="00590F9E">
      <w:pPr>
        <w:pStyle w:val="BodyText"/>
        <w:spacing w:before="60"/>
        <w:rPr>
          <w:sz w:val="20"/>
        </w:rPr>
      </w:pPr>
    </w:p>
    <w:p w14:paraId="120D3916" w14:textId="77777777" w:rsidR="00590F9E" w:rsidRDefault="00590F9E">
      <w:pPr>
        <w:pStyle w:val="BodyText"/>
        <w:rPr>
          <w:sz w:val="20"/>
        </w:rPr>
        <w:sectPr w:rsidR="00590F9E">
          <w:pgSz w:w="16840" w:h="11900" w:orient="landscape"/>
          <w:pgMar w:top="1320" w:right="425" w:bottom="280" w:left="1133" w:header="720" w:footer="720" w:gutter="0"/>
          <w:cols w:space="720"/>
        </w:sectPr>
      </w:pPr>
    </w:p>
    <w:p w14:paraId="2053C10F" w14:textId="77777777" w:rsidR="00590F9E" w:rsidRDefault="00745046">
      <w:pPr>
        <w:pStyle w:val="Heading3"/>
      </w:pPr>
      <w:r>
        <w:rPr>
          <w:noProof/>
          <w:lang w:val="en-IN" w:eastAsia="en-IN"/>
        </w:rPr>
        <w:lastRenderedPageBreak/>
        <mc:AlternateContent>
          <mc:Choice Requires="wpg">
            <w:drawing>
              <wp:anchor distT="0" distB="0" distL="0" distR="0" simplePos="0" relativeHeight="15799296" behindDoc="0" locked="0" layoutInCell="1" allowOverlap="1" wp14:anchorId="2ECACB0D" wp14:editId="34DC8A37">
                <wp:simplePos x="0" y="0"/>
                <wp:positionH relativeFrom="page">
                  <wp:posOffset>1019174</wp:posOffset>
                </wp:positionH>
                <wp:positionV relativeFrom="paragraph">
                  <wp:posOffset>413507</wp:posOffset>
                </wp:positionV>
                <wp:extent cx="6353175" cy="323850"/>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3175" cy="323850"/>
                          <a:chOff x="0" y="0"/>
                          <a:chExt cx="6353175" cy="323850"/>
                        </a:xfrm>
                      </wpg:grpSpPr>
                      <wps:wsp>
                        <wps:cNvPr id="340" name="Graphic 340"/>
                        <wps:cNvSpPr/>
                        <wps:spPr>
                          <a:xfrm>
                            <a:off x="4762" y="4762"/>
                            <a:ext cx="6343650" cy="314325"/>
                          </a:xfrm>
                          <a:custGeom>
                            <a:avLst/>
                            <a:gdLst/>
                            <a:ahLst/>
                            <a:cxnLst/>
                            <a:rect l="l" t="t" r="r" b="b"/>
                            <a:pathLst>
                              <a:path w="6343650" h="314325">
                                <a:moveTo>
                                  <a:pt x="0" y="280987"/>
                                </a:moveTo>
                                <a:lnTo>
                                  <a:pt x="0" y="33337"/>
                                </a:lnTo>
                                <a:lnTo>
                                  <a:pt x="0" y="28916"/>
                                </a:lnTo>
                                <a:lnTo>
                                  <a:pt x="845" y="24663"/>
                                </a:lnTo>
                                <a:lnTo>
                                  <a:pt x="2537" y="20579"/>
                                </a:lnTo>
                                <a:lnTo>
                                  <a:pt x="4229" y="16495"/>
                                </a:lnTo>
                                <a:lnTo>
                                  <a:pt x="6638" y="12889"/>
                                </a:lnTo>
                                <a:lnTo>
                                  <a:pt x="9764" y="9764"/>
                                </a:lnTo>
                                <a:lnTo>
                                  <a:pt x="12890" y="6637"/>
                                </a:lnTo>
                                <a:lnTo>
                                  <a:pt x="16495" y="4229"/>
                                </a:lnTo>
                                <a:lnTo>
                                  <a:pt x="20579" y="2537"/>
                                </a:lnTo>
                                <a:lnTo>
                                  <a:pt x="24664" y="845"/>
                                </a:lnTo>
                                <a:lnTo>
                                  <a:pt x="28916" y="0"/>
                                </a:lnTo>
                                <a:lnTo>
                                  <a:pt x="33337" y="0"/>
                                </a:lnTo>
                                <a:lnTo>
                                  <a:pt x="6310312" y="0"/>
                                </a:lnTo>
                                <a:lnTo>
                                  <a:pt x="6314732" y="0"/>
                                </a:lnTo>
                                <a:lnTo>
                                  <a:pt x="6318984" y="845"/>
                                </a:lnTo>
                                <a:lnTo>
                                  <a:pt x="6323068" y="2537"/>
                                </a:lnTo>
                                <a:lnTo>
                                  <a:pt x="6327152" y="4229"/>
                                </a:lnTo>
                                <a:lnTo>
                                  <a:pt x="6330758" y="6637"/>
                                </a:lnTo>
                                <a:lnTo>
                                  <a:pt x="6333884" y="9764"/>
                                </a:lnTo>
                                <a:lnTo>
                                  <a:pt x="6337010" y="12889"/>
                                </a:lnTo>
                                <a:lnTo>
                                  <a:pt x="6339419" y="16494"/>
                                </a:lnTo>
                                <a:lnTo>
                                  <a:pt x="6341110" y="20579"/>
                                </a:lnTo>
                                <a:lnTo>
                                  <a:pt x="6342803" y="24663"/>
                                </a:lnTo>
                                <a:lnTo>
                                  <a:pt x="6343649" y="28916"/>
                                </a:lnTo>
                                <a:lnTo>
                                  <a:pt x="6343649" y="33337"/>
                                </a:lnTo>
                                <a:lnTo>
                                  <a:pt x="6343649" y="280987"/>
                                </a:lnTo>
                                <a:lnTo>
                                  <a:pt x="6323068" y="311786"/>
                                </a:lnTo>
                                <a:lnTo>
                                  <a:pt x="6318984" y="313478"/>
                                </a:lnTo>
                                <a:lnTo>
                                  <a:pt x="6314732" y="314324"/>
                                </a:lnTo>
                                <a:lnTo>
                                  <a:pt x="6310312" y="314324"/>
                                </a:lnTo>
                                <a:lnTo>
                                  <a:pt x="33337" y="314324"/>
                                </a:lnTo>
                                <a:lnTo>
                                  <a:pt x="28916" y="314324"/>
                                </a:lnTo>
                                <a:lnTo>
                                  <a:pt x="24664" y="313478"/>
                                </a:lnTo>
                                <a:lnTo>
                                  <a:pt x="20579" y="311786"/>
                                </a:lnTo>
                                <a:lnTo>
                                  <a:pt x="16495" y="310094"/>
                                </a:lnTo>
                                <a:lnTo>
                                  <a:pt x="2537" y="293744"/>
                                </a:lnTo>
                                <a:lnTo>
                                  <a:pt x="845" y="289660"/>
                                </a:lnTo>
                                <a:lnTo>
                                  <a:pt x="0" y="285407"/>
                                </a:lnTo>
                                <a:lnTo>
                                  <a:pt x="0" y="280987"/>
                                </a:lnTo>
                                <a:close/>
                              </a:path>
                            </a:pathLst>
                          </a:custGeom>
                          <a:ln w="9524">
                            <a:solidFill>
                              <a:srgbClr val="CCCCCC"/>
                            </a:solidFill>
                            <a:prstDash val="solid"/>
                          </a:ln>
                        </wps:spPr>
                        <wps:bodyPr wrap="square" lIns="0" tIns="0" rIns="0" bIns="0" rtlCol="0">
                          <a:prstTxWarp prst="textNoShape">
                            <a:avLst/>
                          </a:prstTxWarp>
                          <a:noAutofit/>
                        </wps:bodyPr>
                      </wps:wsp>
                      <wps:wsp>
                        <wps:cNvPr id="341" name="Textbox 341"/>
                        <wps:cNvSpPr txBox="1"/>
                        <wps:spPr>
                          <a:xfrm>
                            <a:off x="26390" y="12025"/>
                            <a:ext cx="6314440" cy="307340"/>
                          </a:xfrm>
                          <a:prstGeom prst="rect">
                            <a:avLst/>
                          </a:prstGeom>
                        </wps:spPr>
                        <wps:txbx>
                          <w:txbxContent>
                            <w:p w14:paraId="72887EE1" w14:textId="77777777" w:rsidR="001E615D" w:rsidRDefault="001E615D">
                              <w:pPr>
                                <w:spacing w:before="114"/>
                                <w:ind w:left="145"/>
                                <w:rPr>
                                  <w:sz w:val="21"/>
                                </w:rPr>
                              </w:pPr>
                              <w:r>
                                <w:rPr>
                                  <w:color w:val="999999"/>
                                  <w:sz w:val="21"/>
                                </w:rPr>
                                <w:t xml:space="preserve">Full </w:t>
                              </w:r>
                              <w:r>
                                <w:rPr>
                                  <w:color w:val="999999"/>
                                  <w:spacing w:val="-4"/>
                                  <w:sz w:val="21"/>
                                </w:rPr>
                                <w:t>Name</w:t>
                              </w:r>
                            </w:p>
                          </w:txbxContent>
                        </wps:txbx>
                        <wps:bodyPr wrap="square" lIns="0" tIns="0" rIns="0" bIns="0" rtlCol="0">
                          <a:noAutofit/>
                        </wps:bodyPr>
                      </wps:wsp>
                    </wpg:wgp>
                  </a:graphicData>
                </a:graphic>
              </wp:anchor>
            </w:drawing>
          </mc:Choice>
          <mc:Fallback>
            <w:pict>
              <v:group w14:anchorId="2ECACB0D" id="Group 339" o:spid="_x0000_s1255" style="position:absolute;left:0;text-align:left;margin-left:80.25pt;margin-top:32.55pt;width:500.25pt;height:25.5pt;z-index:15799296;mso-wrap-distance-left:0;mso-wrap-distance-right:0;mso-position-horizontal-relative:page;mso-position-vertical-relative:text" coordsize="6353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">
                <v:shape id="Graphic 340" o:spid="_x0000_s1256" style="position:absolute;left:47;top:47;width:63437;height:3143;visibility:visible;mso-wrap-style:square;v-text-anchor:top" coordsize="63436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" path="m,280987l,33337,,28916,845,24663,2537,20579,4229,16495,6638,12889,9764,9764,12890,6637,16495,4229,20579,2537,24664,845,28916,r4421,l6310312,r4420,l6318984,845r4084,1692l6327152,4229r3606,2408l6333884,9764r3126,3125l6339419,16494r1691,4085l6342803,24663r846,4253l6343649,33337r,247650l6323068,311786r-4084,1692l6314732,314324r-4420,l33337,314324r-4421,l24664,313478r-4085,-1692l16495,310094,2537,293744,845,289660,,285407r,-4420xe" filled="f" strokecolor="#ccc" strokeweight=".26456mm">
                  <v:path arrowok="t"/>
                </v:shape>
                <v:shape id="Textbox 341" o:spid="_x0000_s1257" type="#_x0000_t202" style="position:absolute;left:263;top:120;width:63145;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14:paraId="72887EE1" w14:textId="77777777" w:rsidR="001E615D" w:rsidRDefault="001E615D">
                        <w:pPr>
                          <w:spacing w:before="114"/>
                          <w:ind w:left="145"/>
                          <w:rPr>
                            <w:sz w:val="21"/>
                          </w:rPr>
                        </w:pPr>
                        <w:r>
                          <w:rPr>
                            <w:color w:val="999999"/>
                            <w:sz w:val="21"/>
                          </w:rPr>
                          <w:t xml:space="preserve">Full </w:t>
                        </w:r>
                        <w:r>
                          <w:rPr>
                            <w:color w:val="999999"/>
                            <w:spacing w:val="-4"/>
                            <w:sz w:val="21"/>
                          </w:rPr>
                          <w:t>Name</w:t>
                        </w:r>
                      </w:p>
                    </w:txbxContent>
                  </v:textbox>
                </v:shape>
                <w10:wrap anchorx="page"/>
              </v:group>
            </w:pict>
          </mc:Fallback>
        </mc:AlternateContent>
      </w:r>
      <w:r>
        <w:rPr>
          <w:noProof/>
          <w:lang w:val="en-IN" w:eastAsia="en-IN"/>
        </w:rPr>
        <mc:AlternateContent>
          <mc:Choice Requires="wps">
            <w:drawing>
              <wp:anchor distT="0" distB="0" distL="0" distR="0" simplePos="0" relativeHeight="15801856" behindDoc="0" locked="0" layoutInCell="1" allowOverlap="1" wp14:anchorId="0BAF2751" wp14:editId="5983FEE7">
                <wp:simplePos x="0" y="0"/>
                <wp:positionH relativeFrom="page">
                  <wp:posOffset>10380395</wp:posOffset>
                </wp:positionH>
                <wp:positionV relativeFrom="page">
                  <wp:posOffset>4633341</wp:posOffset>
                </wp:positionV>
                <wp:extent cx="174625" cy="721995"/>
                <wp:effectExtent l="0" t="0" r="0" b="0"/>
                <wp:wrapNone/>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625" cy="721995"/>
                        </a:xfrm>
                        <a:prstGeom prst="rect">
                          <a:avLst/>
                        </a:prstGeom>
                      </wps:spPr>
                      <wps:txbx>
                        <w:txbxContent>
                          <w:p w14:paraId="1AA1C50C"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wps:txbx>
                      <wps:bodyPr vert="vert270" wrap="square" lIns="0" tIns="0" rIns="0" bIns="0" rtlCol="0">
                        <a:noAutofit/>
                      </wps:bodyPr>
                    </wps:wsp>
                  </a:graphicData>
                </a:graphic>
              </wp:anchor>
            </w:drawing>
          </mc:Choice>
          <mc:Fallback>
            <w:pict>
              <v:shape w14:anchorId="0BAF2751" id="Textbox 342" o:spid="_x0000_s1258" type="#_x0000_t202" style="position:absolute;left:0;text-align:left;margin-left:817.35pt;margin-top:364.85pt;width:13.75pt;height:56.85pt;z-index:1580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" filled="f" stroked="f">
                <v:path arrowok="t"/>
                <v:textbox style="layout-flow:vertical;mso-layout-flow-alt:bottom-to-top" inset="0,0,0,0">
                  <w:txbxContent>
                    <w:p w14:paraId="1AA1C50C" w14:textId="77777777" w:rsidR="001E615D" w:rsidRDefault="001E615D">
                      <w:pPr>
                        <w:spacing w:before="13"/>
                        <w:ind w:left="20"/>
                        <w:rPr>
                          <w:rFonts w:ascii="Arial"/>
                          <w:b/>
                          <w:sz w:val="21"/>
                        </w:rPr>
                      </w:pPr>
                      <w:r>
                        <w:rPr>
                          <w:rFonts w:ascii="Arial"/>
                          <w:b/>
                          <w:sz w:val="21"/>
                        </w:rPr>
                        <w:t xml:space="preserve">REACH </w:t>
                      </w:r>
                      <w:r>
                        <w:rPr>
                          <w:rFonts w:ascii="Arial"/>
                          <w:b/>
                          <w:spacing w:val="-5"/>
                          <w:sz w:val="21"/>
                        </w:rPr>
                        <w:t>US</w:t>
                      </w:r>
                    </w:p>
                  </w:txbxContent>
                </v:textbox>
                <w10:wrap anchorx="page" anchory="page"/>
              </v:shape>
            </w:pict>
          </mc:Fallback>
        </mc:AlternateContent>
      </w:r>
      <w:r>
        <w:t xml:space="preserve">Get </w:t>
      </w:r>
      <w:proofErr w:type="gramStart"/>
      <w:r>
        <w:t>In</w:t>
      </w:r>
      <w:proofErr w:type="gramEnd"/>
      <w:r>
        <w:rPr>
          <w:spacing w:val="-7"/>
        </w:rPr>
        <w:t xml:space="preserve"> </w:t>
      </w:r>
      <w:r>
        <w:rPr>
          <w:spacing w:val="-2"/>
        </w:rPr>
        <w:t>Touch</w:t>
      </w:r>
    </w:p>
    <w:p w14:paraId="48221B8A" w14:textId="77777777" w:rsidR="00590F9E" w:rsidRDefault="00745046">
      <w:pPr>
        <w:spacing w:before="88"/>
        <w:ind w:left="464"/>
        <w:rPr>
          <w:sz w:val="36"/>
        </w:rPr>
      </w:pPr>
      <w:r>
        <w:br w:type="column"/>
      </w:r>
      <w:r>
        <w:rPr>
          <w:spacing w:val="-2"/>
          <w:sz w:val="36"/>
        </w:rPr>
        <w:lastRenderedPageBreak/>
        <w:t>Address</w:t>
      </w:r>
    </w:p>
    <w:p w14:paraId="5F8754B9" w14:textId="77777777" w:rsidR="00590F9E" w:rsidRDefault="00745046">
      <w:pPr>
        <w:spacing w:before="177"/>
        <w:ind w:left="464"/>
        <w:rPr>
          <w:sz w:val="21"/>
        </w:rPr>
      </w:pPr>
      <w:r>
        <w:rPr>
          <w:sz w:val="21"/>
        </w:rPr>
        <w:t xml:space="preserve">Head </w:t>
      </w:r>
      <w:r>
        <w:rPr>
          <w:spacing w:val="-2"/>
          <w:sz w:val="21"/>
        </w:rPr>
        <w:t>office:</w:t>
      </w:r>
    </w:p>
    <w:p w14:paraId="65CA2402" w14:textId="77777777" w:rsidR="00590F9E" w:rsidRDefault="00745046">
      <w:pPr>
        <w:spacing w:before="208" w:line="297" w:lineRule="auto"/>
        <w:ind w:left="464" w:right="873"/>
        <w:rPr>
          <w:sz w:val="21"/>
        </w:rPr>
      </w:pPr>
      <w:r>
        <w:rPr>
          <w:noProof/>
          <w:sz w:val="21"/>
          <w:lang w:val="en-IN" w:eastAsia="en-IN"/>
        </w:rPr>
        <mc:AlternateContent>
          <mc:Choice Requires="wpg">
            <w:drawing>
              <wp:anchor distT="0" distB="0" distL="0" distR="0" simplePos="0" relativeHeight="15799808" behindDoc="0" locked="0" layoutInCell="1" allowOverlap="1" wp14:anchorId="37D6D1C3" wp14:editId="473A0A9E">
                <wp:simplePos x="0" y="0"/>
                <wp:positionH relativeFrom="page">
                  <wp:posOffset>1019174</wp:posOffset>
                </wp:positionH>
                <wp:positionV relativeFrom="paragraph">
                  <wp:posOffset>391000</wp:posOffset>
                </wp:positionV>
                <wp:extent cx="6353175" cy="323850"/>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3175" cy="323850"/>
                          <a:chOff x="0" y="0"/>
                          <a:chExt cx="6353175" cy="323850"/>
                        </a:xfrm>
                      </wpg:grpSpPr>
                      <wps:wsp>
                        <wps:cNvPr id="344" name="Graphic 344"/>
                        <wps:cNvSpPr/>
                        <wps:spPr>
                          <a:xfrm>
                            <a:off x="4762" y="4762"/>
                            <a:ext cx="6343650" cy="314325"/>
                          </a:xfrm>
                          <a:custGeom>
                            <a:avLst/>
                            <a:gdLst/>
                            <a:ahLst/>
                            <a:cxnLst/>
                            <a:rect l="l" t="t" r="r" b="b"/>
                            <a:pathLst>
                              <a:path w="6343650" h="314325">
                                <a:moveTo>
                                  <a:pt x="0" y="280987"/>
                                </a:moveTo>
                                <a:lnTo>
                                  <a:pt x="0" y="33337"/>
                                </a:lnTo>
                                <a:lnTo>
                                  <a:pt x="0" y="28915"/>
                                </a:lnTo>
                                <a:lnTo>
                                  <a:pt x="845" y="24662"/>
                                </a:lnTo>
                                <a:lnTo>
                                  <a:pt x="2537" y="20578"/>
                                </a:lnTo>
                                <a:lnTo>
                                  <a:pt x="4229" y="16494"/>
                                </a:lnTo>
                                <a:lnTo>
                                  <a:pt x="6638" y="12889"/>
                                </a:lnTo>
                                <a:lnTo>
                                  <a:pt x="9764" y="9763"/>
                                </a:lnTo>
                                <a:lnTo>
                                  <a:pt x="12890" y="6637"/>
                                </a:lnTo>
                                <a:lnTo>
                                  <a:pt x="16495" y="4228"/>
                                </a:lnTo>
                                <a:lnTo>
                                  <a:pt x="20579" y="2537"/>
                                </a:lnTo>
                                <a:lnTo>
                                  <a:pt x="24664" y="845"/>
                                </a:lnTo>
                                <a:lnTo>
                                  <a:pt x="28916" y="0"/>
                                </a:lnTo>
                                <a:lnTo>
                                  <a:pt x="33337" y="0"/>
                                </a:lnTo>
                                <a:lnTo>
                                  <a:pt x="6310312" y="0"/>
                                </a:lnTo>
                                <a:lnTo>
                                  <a:pt x="6314732" y="0"/>
                                </a:lnTo>
                                <a:lnTo>
                                  <a:pt x="6318984" y="845"/>
                                </a:lnTo>
                                <a:lnTo>
                                  <a:pt x="6323068" y="2537"/>
                                </a:lnTo>
                                <a:lnTo>
                                  <a:pt x="6327152" y="4228"/>
                                </a:lnTo>
                                <a:lnTo>
                                  <a:pt x="6330758" y="6637"/>
                                </a:lnTo>
                                <a:lnTo>
                                  <a:pt x="6333884" y="9763"/>
                                </a:lnTo>
                                <a:lnTo>
                                  <a:pt x="6337010" y="12889"/>
                                </a:lnTo>
                                <a:lnTo>
                                  <a:pt x="6339419" y="16494"/>
                                </a:lnTo>
                                <a:lnTo>
                                  <a:pt x="6341110" y="20578"/>
                                </a:lnTo>
                                <a:lnTo>
                                  <a:pt x="6342803" y="24663"/>
                                </a:lnTo>
                                <a:lnTo>
                                  <a:pt x="6343649" y="28915"/>
                                </a:lnTo>
                                <a:lnTo>
                                  <a:pt x="6343649" y="33337"/>
                                </a:lnTo>
                                <a:lnTo>
                                  <a:pt x="6343649" y="280987"/>
                                </a:lnTo>
                                <a:lnTo>
                                  <a:pt x="6333884" y="304560"/>
                                </a:lnTo>
                                <a:lnTo>
                                  <a:pt x="6330758" y="307686"/>
                                </a:lnTo>
                                <a:lnTo>
                                  <a:pt x="6327152" y="310095"/>
                                </a:lnTo>
                                <a:lnTo>
                                  <a:pt x="6323068" y="311786"/>
                                </a:lnTo>
                                <a:lnTo>
                                  <a:pt x="6318984" y="313478"/>
                                </a:lnTo>
                                <a:lnTo>
                                  <a:pt x="6314732" y="314324"/>
                                </a:lnTo>
                                <a:lnTo>
                                  <a:pt x="6310312" y="314324"/>
                                </a:lnTo>
                                <a:lnTo>
                                  <a:pt x="33337" y="314324"/>
                                </a:lnTo>
                                <a:lnTo>
                                  <a:pt x="28916" y="314324"/>
                                </a:lnTo>
                                <a:lnTo>
                                  <a:pt x="24664" y="313478"/>
                                </a:lnTo>
                                <a:lnTo>
                                  <a:pt x="20579" y="311786"/>
                                </a:lnTo>
                                <a:lnTo>
                                  <a:pt x="16495" y="310095"/>
                                </a:lnTo>
                                <a:lnTo>
                                  <a:pt x="12890" y="307686"/>
                                </a:lnTo>
                                <a:lnTo>
                                  <a:pt x="9764" y="304560"/>
                                </a:lnTo>
                                <a:lnTo>
                                  <a:pt x="6638" y="301434"/>
                                </a:lnTo>
                                <a:lnTo>
                                  <a:pt x="4229" y="297828"/>
                                </a:lnTo>
                                <a:lnTo>
                                  <a:pt x="2537" y="293744"/>
                                </a:lnTo>
                                <a:lnTo>
                                  <a:pt x="845" y="289660"/>
                                </a:lnTo>
                                <a:lnTo>
                                  <a:pt x="0" y="285408"/>
                                </a:lnTo>
                                <a:lnTo>
                                  <a:pt x="0" y="280987"/>
                                </a:lnTo>
                                <a:close/>
                              </a:path>
                            </a:pathLst>
                          </a:custGeom>
                          <a:ln w="9524">
                            <a:solidFill>
                              <a:srgbClr val="CCCCCC"/>
                            </a:solidFill>
                            <a:prstDash val="solid"/>
                          </a:ln>
                        </wps:spPr>
                        <wps:bodyPr wrap="square" lIns="0" tIns="0" rIns="0" bIns="0" rtlCol="0">
                          <a:prstTxWarp prst="textNoShape">
                            <a:avLst/>
                          </a:prstTxWarp>
                          <a:noAutofit/>
                        </wps:bodyPr>
                      </wps:wsp>
                      <wps:wsp>
                        <wps:cNvPr id="345" name="Textbox 345"/>
                        <wps:cNvSpPr txBox="1"/>
                        <wps:spPr>
                          <a:xfrm>
                            <a:off x="0" y="0"/>
                            <a:ext cx="6353175" cy="323850"/>
                          </a:xfrm>
                          <a:prstGeom prst="rect">
                            <a:avLst/>
                          </a:prstGeom>
                        </wps:spPr>
                        <wps:txbx>
                          <w:txbxContent>
                            <w:p w14:paraId="6AB3DCE9" w14:textId="77777777" w:rsidR="001E615D" w:rsidRDefault="001E615D">
                              <w:pPr>
                                <w:spacing w:before="133"/>
                                <w:ind w:left="187"/>
                                <w:rPr>
                                  <w:sz w:val="21"/>
                                </w:rPr>
                              </w:pPr>
                              <w:r>
                                <w:rPr>
                                  <w:color w:val="999999"/>
                                  <w:spacing w:val="-2"/>
                                  <w:sz w:val="21"/>
                                </w:rPr>
                                <w:t>Company</w:t>
                              </w:r>
                            </w:p>
                          </w:txbxContent>
                        </wps:txbx>
                        <wps:bodyPr wrap="square" lIns="0" tIns="0" rIns="0" bIns="0" rtlCol="0">
                          <a:noAutofit/>
                        </wps:bodyPr>
                      </wps:wsp>
                    </wpg:wgp>
                  </a:graphicData>
                </a:graphic>
              </wp:anchor>
            </w:drawing>
          </mc:Choice>
          <mc:Fallback>
            <w:pict>
              <v:group w14:anchorId="37D6D1C3" id="Group 343" o:spid="_x0000_s1259" style="position:absolute;left:0;text-align:left;margin-left:80.25pt;margin-top:30.8pt;width:500.25pt;height:25.5pt;z-index:15799808;mso-wrap-distance-left:0;mso-wrap-distance-right:0;mso-position-horizontal-relative:page;mso-position-vertical-relative:text" coordsize="6353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">
                <v:shape id="Graphic 344" o:spid="_x0000_s1260" style="position:absolute;left:47;top:47;width:63437;height:3143;visibility:visible;mso-wrap-style:square;v-text-anchor:top" coordsize="63436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" path="m,280987l,33337,,28915,845,24662,2537,20578,4229,16494,6638,12889,9764,9763,12890,6637,16495,4228,20579,2537,24664,845,28916,r4421,l6310312,r4420,l6318984,845r4084,1692l6327152,4228r3606,2409l6333884,9763r3126,3126l6339419,16494r1691,4084l6342803,24663r846,4252l6343649,33337r,247650l6333884,304560r-3126,3126l6327152,310095r-4084,1691l6318984,313478r-4252,846l6310312,314324r-6276975,l28916,314324r-4252,-846l20579,311786r-4084,-1691l12890,307686,9764,304560,6638,301434,4229,297828,2537,293744,845,289660,,285408r,-4421xe" filled="f" strokecolor="#ccc" strokeweight=".26456mm">
                  <v:path arrowok="t"/>
                </v:shape>
                <v:shape id="Textbox 345" o:spid="_x0000_s1261" type="#_x0000_t202" style="position:absolute;width:6353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" filled="f" stroked="f">
                  <v:textbox inset="0,0,0,0">
                    <w:txbxContent>
                      <w:p w14:paraId="6AB3DCE9" w14:textId="77777777" w:rsidR="001E615D" w:rsidRDefault="001E615D">
                        <w:pPr>
                          <w:spacing w:before="133"/>
                          <w:ind w:left="187"/>
                          <w:rPr>
                            <w:sz w:val="21"/>
                          </w:rPr>
                        </w:pPr>
                        <w:r>
                          <w:rPr>
                            <w:color w:val="999999"/>
                            <w:spacing w:val="-2"/>
                            <w:sz w:val="21"/>
                          </w:rPr>
                          <w:t>Company</w:t>
                        </w:r>
                      </w:p>
                    </w:txbxContent>
                  </v:textbox>
                </v:shape>
                <w10:wrap anchorx="page"/>
              </v:group>
            </w:pict>
          </mc:Fallback>
        </mc:AlternateContent>
      </w:r>
      <w:hyperlink r:id="rId1371">
        <w:r>
          <w:rPr>
            <w:sz w:val="21"/>
          </w:rPr>
          <w:t>302, Third Floor, ’The Orion</w:t>
        </w:r>
      </w:hyperlink>
      <w:r>
        <w:rPr>
          <w:sz w:val="21"/>
        </w:rPr>
        <w:t xml:space="preserve"> </w:t>
      </w:r>
      <w:hyperlink r:id="rId1372">
        <w:r>
          <w:rPr>
            <w:sz w:val="21"/>
          </w:rPr>
          <w:t>Building’,</w:t>
        </w:r>
        <w:r>
          <w:rPr>
            <w:spacing w:val="-15"/>
            <w:sz w:val="21"/>
          </w:rPr>
          <w:t xml:space="preserve"> </w:t>
        </w:r>
        <w:r>
          <w:rPr>
            <w:sz w:val="21"/>
          </w:rPr>
          <w:t>11/1C,</w:t>
        </w:r>
        <w:r>
          <w:rPr>
            <w:spacing w:val="-15"/>
            <w:sz w:val="21"/>
          </w:rPr>
          <w:t xml:space="preserve"> </w:t>
        </w:r>
        <w:r>
          <w:rPr>
            <w:sz w:val="21"/>
          </w:rPr>
          <w:t>Koregaon</w:t>
        </w:r>
        <w:r>
          <w:rPr>
            <w:spacing w:val="-14"/>
            <w:sz w:val="21"/>
          </w:rPr>
          <w:t xml:space="preserve"> </w:t>
        </w:r>
        <w:r>
          <w:rPr>
            <w:sz w:val="21"/>
          </w:rPr>
          <w:t>Park</w:t>
        </w:r>
      </w:hyperlink>
      <w:r>
        <w:rPr>
          <w:sz w:val="21"/>
        </w:rPr>
        <w:t xml:space="preserve"> </w:t>
      </w:r>
      <w:hyperlink r:id="rId1373">
        <w:r>
          <w:rPr>
            <w:spacing w:val="-2"/>
            <w:sz w:val="21"/>
          </w:rPr>
          <w:t>Road,</w:t>
        </w:r>
      </w:hyperlink>
    </w:p>
    <w:p w14:paraId="16D442A9" w14:textId="77777777" w:rsidR="00590F9E" w:rsidRDefault="00745046">
      <w:pPr>
        <w:spacing w:before="2" w:line="297" w:lineRule="auto"/>
        <w:ind w:left="464" w:right="873"/>
        <w:rPr>
          <w:sz w:val="21"/>
        </w:rPr>
      </w:pPr>
      <w:r>
        <w:rPr>
          <w:noProof/>
          <w:sz w:val="21"/>
          <w:lang w:val="en-IN" w:eastAsia="en-IN"/>
        </w:rPr>
        <mc:AlternateContent>
          <mc:Choice Requires="wpg">
            <w:drawing>
              <wp:anchor distT="0" distB="0" distL="0" distR="0" simplePos="0" relativeHeight="15800320" behindDoc="0" locked="0" layoutInCell="1" allowOverlap="1" wp14:anchorId="18B63501" wp14:editId="211C2688">
                <wp:simplePos x="0" y="0"/>
                <wp:positionH relativeFrom="page">
                  <wp:posOffset>1019174</wp:posOffset>
                </wp:positionH>
                <wp:positionV relativeFrom="paragraph">
                  <wp:posOffset>250472</wp:posOffset>
                </wp:positionV>
                <wp:extent cx="6353175" cy="323850"/>
                <wp:effectExtent l="0" t="0" r="0" b="0"/>
                <wp:wrapNone/>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3175" cy="323850"/>
                          <a:chOff x="0" y="0"/>
                          <a:chExt cx="6353175" cy="323850"/>
                        </a:xfrm>
                      </wpg:grpSpPr>
                      <wps:wsp>
                        <wps:cNvPr id="347" name="Graphic 347"/>
                        <wps:cNvSpPr/>
                        <wps:spPr>
                          <a:xfrm>
                            <a:off x="4762" y="4762"/>
                            <a:ext cx="6343650" cy="314325"/>
                          </a:xfrm>
                          <a:custGeom>
                            <a:avLst/>
                            <a:gdLst/>
                            <a:ahLst/>
                            <a:cxnLst/>
                            <a:rect l="l" t="t" r="r" b="b"/>
                            <a:pathLst>
                              <a:path w="6343650" h="314325">
                                <a:moveTo>
                                  <a:pt x="0" y="280987"/>
                                </a:moveTo>
                                <a:lnTo>
                                  <a:pt x="0" y="33337"/>
                                </a:lnTo>
                                <a:lnTo>
                                  <a:pt x="0" y="28916"/>
                                </a:lnTo>
                                <a:lnTo>
                                  <a:pt x="845" y="24662"/>
                                </a:lnTo>
                                <a:lnTo>
                                  <a:pt x="2537" y="20578"/>
                                </a:lnTo>
                                <a:lnTo>
                                  <a:pt x="4229" y="16494"/>
                                </a:lnTo>
                                <a:lnTo>
                                  <a:pt x="6638" y="12889"/>
                                </a:lnTo>
                                <a:lnTo>
                                  <a:pt x="9764" y="9763"/>
                                </a:lnTo>
                                <a:lnTo>
                                  <a:pt x="12890" y="6637"/>
                                </a:lnTo>
                                <a:lnTo>
                                  <a:pt x="16495" y="4228"/>
                                </a:lnTo>
                                <a:lnTo>
                                  <a:pt x="20579" y="2537"/>
                                </a:lnTo>
                                <a:lnTo>
                                  <a:pt x="24664" y="845"/>
                                </a:lnTo>
                                <a:lnTo>
                                  <a:pt x="28916" y="0"/>
                                </a:lnTo>
                                <a:lnTo>
                                  <a:pt x="33337" y="0"/>
                                </a:lnTo>
                                <a:lnTo>
                                  <a:pt x="6310312" y="0"/>
                                </a:lnTo>
                                <a:lnTo>
                                  <a:pt x="6314732" y="0"/>
                                </a:lnTo>
                                <a:lnTo>
                                  <a:pt x="6318984" y="845"/>
                                </a:lnTo>
                                <a:lnTo>
                                  <a:pt x="6323068" y="2537"/>
                                </a:lnTo>
                                <a:lnTo>
                                  <a:pt x="6327152" y="4228"/>
                                </a:lnTo>
                                <a:lnTo>
                                  <a:pt x="6330758" y="6637"/>
                                </a:lnTo>
                                <a:lnTo>
                                  <a:pt x="6333884" y="9763"/>
                                </a:lnTo>
                                <a:lnTo>
                                  <a:pt x="6337010" y="12889"/>
                                </a:lnTo>
                                <a:lnTo>
                                  <a:pt x="6339419" y="16494"/>
                                </a:lnTo>
                                <a:lnTo>
                                  <a:pt x="6341110" y="20578"/>
                                </a:lnTo>
                                <a:lnTo>
                                  <a:pt x="6342803" y="24662"/>
                                </a:lnTo>
                                <a:lnTo>
                                  <a:pt x="6343649" y="28916"/>
                                </a:lnTo>
                                <a:lnTo>
                                  <a:pt x="6343649" y="33337"/>
                                </a:lnTo>
                                <a:lnTo>
                                  <a:pt x="6343649" y="280987"/>
                                </a:lnTo>
                                <a:lnTo>
                                  <a:pt x="6333884" y="304559"/>
                                </a:lnTo>
                                <a:lnTo>
                                  <a:pt x="6330758" y="307685"/>
                                </a:lnTo>
                                <a:lnTo>
                                  <a:pt x="6310312" y="314324"/>
                                </a:lnTo>
                                <a:lnTo>
                                  <a:pt x="33337" y="314324"/>
                                </a:lnTo>
                                <a:lnTo>
                                  <a:pt x="9764" y="304559"/>
                                </a:lnTo>
                                <a:lnTo>
                                  <a:pt x="6638" y="301433"/>
                                </a:lnTo>
                                <a:lnTo>
                                  <a:pt x="4229" y="297828"/>
                                </a:lnTo>
                                <a:lnTo>
                                  <a:pt x="2537" y="293744"/>
                                </a:lnTo>
                                <a:lnTo>
                                  <a:pt x="845" y="289660"/>
                                </a:lnTo>
                                <a:lnTo>
                                  <a:pt x="0" y="285408"/>
                                </a:lnTo>
                                <a:lnTo>
                                  <a:pt x="0" y="280987"/>
                                </a:lnTo>
                                <a:close/>
                              </a:path>
                            </a:pathLst>
                          </a:custGeom>
                          <a:ln w="9524">
                            <a:solidFill>
                              <a:srgbClr val="CCCCCC"/>
                            </a:solidFill>
                            <a:prstDash val="solid"/>
                          </a:ln>
                        </wps:spPr>
                        <wps:bodyPr wrap="square" lIns="0" tIns="0" rIns="0" bIns="0" rtlCol="0">
                          <a:prstTxWarp prst="textNoShape">
                            <a:avLst/>
                          </a:prstTxWarp>
                          <a:noAutofit/>
                        </wps:bodyPr>
                      </wps:wsp>
                      <wps:wsp>
                        <wps:cNvPr id="348" name="Textbox 348"/>
                        <wps:cNvSpPr txBox="1"/>
                        <wps:spPr>
                          <a:xfrm>
                            <a:off x="0" y="0"/>
                            <a:ext cx="6353175" cy="323850"/>
                          </a:xfrm>
                          <a:prstGeom prst="rect">
                            <a:avLst/>
                          </a:prstGeom>
                        </wps:spPr>
                        <wps:txbx>
                          <w:txbxContent>
                            <w:p w14:paraId="48EA4310" w14:textId="77777777" w:rsidR="001E615D" w:rsidRDefault="001E615D">
                              <w:pPr>
                                <w:spacing w:before="133"/>
                                <w:ind w:left="187"/>
                                <w:rPr>
                                  <w:sz w:val="21"/>
                                </w:rPr>
                              </w:pPr>
                              <w:r>
                                <w:rPr>
                                  <w:color w:val="999999"/>
                                  <w:spacing w:val="-2"/>
                                  <w:sz w:val="21"/>
                                </w:rPr>
                                <w:t>Designation</w:t>
                              </w:r>
                            </w:p>
                          </w:txbxContent>
                        </wps:txbx>
                        <wps:bodyPr wrap="square" lIns="0" tIns="0" rIns="0" bIns="0" rtlCol="0">
                          <a:noAutofit/>
                        </wps:bodyPr>
                      </wps:wsp>
                    </wpg:wgp>
                  </a:graphicData>
                </a:graphic>
              </wp:anchor>
            </w:drawing>
          </mc:Choice>
          <mc:Fallback>
            <w:pict>
              <v:group w14:anchorId="18B63501" id="Group 346" o:spid="_x0000_s1262" style="position:absolute;left:0;text-align:left;margin-left:80.25pt;margin-top:19.7pt;width:500.25pt;height:25.5pt;z-index:15800320;mso-wrap-distance-left:0;mso-wrap-distance-right:0;mso-position-horizontal-relative:page;mso-position-vertical-relative:text" coordsize="6353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">
                <v:shape id="Graphic 347" o:spid="_x0000_s1263" style="position:absolute;left:47;top:47;width:63437;height:3143;visibility:visible;mso-wrap-style:square;v-text-anchor:top" coordsize="63436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" path="m,280987l,33337,,28916,845,24662,2537,20578,4229,16494,6638,12889,9764,9763,12890,6637,16495,4228,20579,2537,24664,845,28916,r4421,l6310312,r4420,l6318984,845r4084,1692l6327152,4228r3606,2409l6333884,9763r3126,3126l6339419,16494r1691,4084l6342803,24662r846,4254l6343649,33337r,247650l6333884,304559r-3126,3126l6310312,314324r-6276975,l9764,304559,6638,301433,4229,297828,2537,293744,845,289660,,285408r,-4421xe" filled="f" strokecolor="#ccc" strokeweight=".26456mm">
                  <v:path arrowok="t"/>
                </v:shape>
                <v:shape id="Textbox 348" o:spid="_x0000_s1264" type="#_x0000_t202" style="position:absolute;width:6353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14:paraId="48EA4310" w14:textId="77777777" w:rsidR="001E615D" w:rsidRDefault="001E615D">
                        <w:pPr>
                          <w:spacing w:before="133"/>
                          <w:ind w:left="187"/>
                          <w:rPr>
                            <w:sz w:val="21"/>
                          </w:rPr>
                        </w:pPr>
                        <w:r>
                          <w:rPr>
                            <w:color w:val="999999"/>
                            <w:spacing w:val="-2"/>
                            <w:sz w:val="21"/>
                          </w:rPr>
                          <w:t>Designation</w:t>
                        </w:r>
                      </w:p>
                    </w:txbxContent>
                  </v:textbox>
                </v:shape>
                <w10:wrap anchorx="page"/>
              </v:group>
            </w:pict>
          </mc:Fallback>
        </mc:AlternateContent>
      </w:r>
      <w:hyperlink r:id="rId1374">
        <w:r>
          <w:rPr>
            <w:sz w:val="21"/>
          </w:rPr>
          <w:t>Pune</w:t>
        </w:r>
        <w:r>
          <w:rPr>
            <w:spacing w:val="-13"/>
            <w:sz w:val="21"/>
          </w:rPr>
          <w:t xml:space="preserve"> </w:t>
        </w:r>
        <w:r>
          <w:rPr>
            <w:sz w:val="21"/>
          </w:rPr>
          <w:t>–</w:t>
        </w:r>
        <w:r>
          <w:rPr>
            <w:spacing w:val="-13"/>
            <w:sz w:val="21"/>
          </w:rPr>
          <w:t xml:space="preserve"> </w:t>
        </w:r>
        <w:r>
          <w:rPr>
            <w:sz w:val="21"/>
          </w:rPr>
          <w:t>411</w:t>
        </w:r>
        <w:r>
          <w:rPr>
            <w:spacing w:val="-13"/>
            <w:sz w:val="21"/>
          </w:rPr>
          <w:t xml:space="preserve"> </w:t>
        </w:r>
        <w:r>
          <w:rPr>
            <w:sz w:val="21"/>
          </w:rPr>
          <w:t>001</w:t>
        </w:r>
        <w:r>
          <w:rPr>
            <w:spacing w:val="-13"/>
            <w:sz w:val="21"/>
          </w:rPr>
          <w:t xml:space="preserve"> </w:t>
        </w:r>
        <w:r>
          <w:rPr>
            <w:sz w:val="21"/>
          </w:rPr>
          <w:t>Maharashtra,</w:t>
        </w:r>
      </w:hyperlink>
      <w:r>
        <w:rPr>
          <w:sz w:val="21"/>
        </w:rPr>
        <w:t xml:space="preserve"> </w:t>
      </w:r>
      <w:hyperlink r:id="rId1375">
        <w:r>
          <w:rPr>
            <w:spacing w:val="-2"/>
            <w:sz w:val="21"/>
          </w:rPr>
          <w:t>INDIA</w:t>
        </w:r>
      </w:hyperlink>
    </w:p>
    <w:p w14:paraId="680E1061" w14:textId="77777777" w:rsidR="00590F9E" w:rsidRDefault="001E615D">
      <w:pPr>
        <w:spacing w:before="1"/>
        <w:ind w:left="464"/>
        <w:rPr>
          <w:sz w:val="21"/>
        </w:rPr>
      </w:pPr>
      <w:hyperlink r:id="rId1376">
        <w:r w:rsidR="00745046">
          <w:rPr>
            <w:spacing w:val="-2"/>
            <w:sz w:val="21"/>
          </w:rPr>
          <w:t>(https://goo.gl/maps/sQf2ruMdy9q)</w:t>
        </w:r>
      </w:hyperlink>
    </w:p>
    <w:p w14:paraId="7E9741E9" w14:textId="77777777" w:rsidR="00590F9E" w:rsidRDefault="00745046">
      <w:pPr>
        <w:spacing w:before="209"/>
        <w:ind w:left="464"/>
        <w:rPr>
          <w:sz w:val="21"/>
        </w:rPr>
      </w:pPr>
      <w:r>
        <w:rPr>
          <w:noProof/>
          <w:sz w:val="21"/>
          <w:lang w:val="en-IN" w:eastAsia="en-IN"/>
        </w:rPr>
        <mc:AlternateContent>
          <mc:Choice Requires="wpg">
            <w:drawing>
              <wp:anchor distT="0" distB="0" distL="0" distR="0" simplePos="0" relativeHeight="15800832" behindDoc="0" locked="0" layoutInCell="1" allowOverlap="1" wp14:anchorId="4FFEE79A" wp14:editId="0107E1A1">
                <wp:simplePos x="0" y="0"/>
                <wp:positionH relativeFrom="page">
                  <wp:posOffset>1019174</wp:posOffset>
                </wp:positionH>
                <wp:positionV relativeFrom="paragraph">
                  <wp:posOffset>276920</wp:posOffset>
                </wp:positionV>
                <wp:extent cx="6353175" cy="323850"/>
                <wp:effectExtent l="0" t="0" r="0" b="0"/>
                <wp:wrapNone/>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3175" cy="323850"/>
                          <a:chOff x="0" y="0"/>
                          <a:chExt cx="6353175" cy="323850"/>
                        </a:xfrm>
                      </wpg:grpSpPr>
                      <wps:wsp>
                        <wps:cNvPr id="350" name="Graphic 350"/>
                        <wps:cNvSpPr/>
                        <wps:spPr>
                          <a:xfrm>
                            <a:off x="4762" y="4762"/>
                            <a:ext cx="6343650" cy="314325"/>
                          </a:xfrm>
                          <a:custGeom>
                            <a:avLst/>
                            <a:gdLst/>
                            <a:ahLst/>
                            <a:cxnLst/>
                            <a:rect l="l" t="t" r="r" b="b"/>
                            <a:pathLst>
                              <a:path w="6343650" h="314325">
                                <a:moveTo>
                                  <a:pt x="0" y="280987"/>
                                </a:moveTo>
                                <a:lnTo>
                                  <a:pt x="0" y="33337"/>
                                </a:lnTo>
                                <a:lnTo>
                                  <a:pt x="0" y="28916"/>
                                </a:lnTo>
                                <a:lnTo>
                                  <a:pt x="845" y="24662"/>
                                </a:lnTo>
                                <a:lnTo>
                                  <a:pt x="2537" y="20578"/>
                                </a:lnTo>
                                <a:lnTo>
                                  <a:pt x="4229" y="16494"/>
                                </a:lnTo>
                                <a:lnTo>
                                  <a:pt x="6638" y="12889"/>
                                </a:lnTo>
                                <a:lnTo>
                                  <a:pt x="9764" y="9763"/>
                                </a:lnTo>
                                <a:lnTo>
                                  <a:pt x="12890" y="6637"/>
                                </a:lnTo>
                                <a:lnTo>
                                  <a:pt x="16495" y="4228"/>
                                </a:lnTo>
                                <a:lnTo>
                                  <a:pt x="20579" y="2537"/>
                                </a:lnTo>
                                <a:lnTo>
                                  <a:pt x="24664" y="845"/>
                                </a:lnTo>
                                <a:lnTo>
                                  <a:pt x="28916" y="0"/>
                                </a:lnTo>
                                <a:lnTo>
                                  <a:pt x="33337" y="0"/>
                                </a:lnTo>
                                <a:lnTo>
                                  <a:pt x="6310312" y="0"/>
                                </a:lnTo>
                                <a:lnTo>
                                  <a:pt x="6314732" y="0"/>
                                </a:lnTo>
                                <a:lnTo>
                                  <a:pt x="6318984" y="845"/>
                                </a:lnTo>
                                <a:lnTo>
                                  <a:pt x="6323068" y="2537"/>
                                </a:lnTo>
                                <a:lnTo>
                                  <a:pt x="6327152" y="4228"/>
                                </a:lnTo>
                                <a:lnTo>
                                  <a:pt x="6330758" y="6637"/>
                                </a:lnTo>
                                <a:lnTo>
                                  <a:pt x="6333884" y="9763"/>
                                </a:lnTo>
                                <a:lnTo>
                                  <a:pt x="6337010" y="12889"/>
                                </a:lnTo>
                                <a:lnTo>
                                  <a:pt x="6339419" y="16494"/>
                                </a:lnTo>
                                <a:lnTo>
                                  <a:pt x="6341110" y="20578"/>
                                </a:lnTo>
                                <a:lnTo>
                                  <a:pt x="6342803" y="24662"/>
                                </a:lnTo>
                                <a:lnTo>
                                  <a:pt x="6343649" y="28916"/>
                                </a:lnTo>
                                <a:lnTo>
                                  <a:pt x="6343649" y="33337"/>
                                </a:lnTo>
                                <a:lnTo>
                                  <a:pt x="6343649" y="280987"/>
                                </a:lnTo>
                                <a:lnTo>
                                  <a:pt x="6323068" y="311786"/>
                                </a:lnTo>
                                <a:lnTo>
                                  <a:pt x="6318984" y="313478"/>
                                </a:lnTo>
                                <a:lnTo>
                                  <a:pt x="6314732" y="314324"/>
                                </a:lnTo>
                                <a:lnTo>
                                  <a:pt x="6310312" y="314324"/>
                                </a:lnTo>
                                <a:lnTo>
                                  <a:pt x="33337" y="314324"/>
                                </a:lnTo>
                                <a:lnTo>
                                  <a:pt x="28916" y="314324"/>
                                </a:lnTo>
                                <a:lnTo>
                                  <a:pt x="24664" y="313478"/>
                                </a:lnTo>
                                <a:lnTo>
                                  <a:pt x="20579" y="311786"/>
                                </a:lnTo>
                                <a:lnTo>
                                  <a:pt x="16495" y="310095"/>
                                </a:lnTo>
                                <a:lnTo>
                                  <a:pt x="0" y="285407"/>
                                </a:lnTo>
                                <a:lnTo>
                                  <a:pt x="0" y="280987"/>
                                </a:lnTo>
                                <a:close/>
                              </a:path>
                            </a:pathLst>
                          </a:custGeom>
                          <a:ln w="9524">
                            <a:solidFill>
                              <a:srgbClr val="CCCCCC"/>
                            </a:solidFill>
                            <a:prstDash val="solid"/>
                          </a:ln>
                        </wps:spPr>
                        <wps:bodyPr wrap="square" lIns="0" tIns="0" rIns="0" bIns="0" rtlCol="0">
                          <a:prstTxWarp prst="textNoShape">
                            <a:avLst/>
                          </a:prstTxWarp>
                          <a:noAutofit/>
                        </wps:bodyPr>
                      </wps:wsp>
                      <wps:wsp>
                        <wps:cNvPr id="351" name="Textbox 351"/>
                        <wps:cNvSpPr txBox="1"/>
                        <wps:spPr>
                          <a:xfrm>
                            <a:off x="0" y="0"/>
                            <a:ext cx="6353175" cy="323850"/>
                          </a:xfrm>
                          <a:prstGeom prst="rect">
                            <a:avLst/>
                          </a:prstGeom>
                        </wps:spPr>
                        <wps:txbx>
                          <w:txbxContent>
                            <w:p w14:paraId="617B2CD7" w14:textId="77777777" w:rsidR="001E615D" w:rsidRDefault="001E615D">
                              <w:pPr>
                                <w:spacing w:before="133"/>
                                <w:ind w:left="187"/>
                                <w:rPr>
                                  <w:sz w:val="21"/>
                                </w:rPr>
                              </w:pPr>
                              <w:r>
                                <w:rPr>
                                  <w:color w:val="999999"/>
                                  <w:sz w:val="21"/>
                                </w:rPr>
                                <w:t xml:space="preserve">Email </w:t>
                              </w:r>
                              <w:r>
                                <w:rPr>
                                  <w:color w:val="999999"/>
                                  <w:spacing w:val="-5"/>
                                  <w:sz w:val="21"/>
                                </w:rPr>
                                <w:t>ID</w:t>
                              </w:r>
                            </w:p>
                          </w:txbxContent>
                        </wps:txbx>
                        <wps:bodyPr wrap="square" lIns="0" tIns="0" rIns="0" bIns="0" rtlCol="0">
                          <a:noAutofit/>
                        </wps:bodyPr>
                      </wps:wsp>
                    </wpg:wgp>
                  </a:graphicData>
                </a:graphic>
              </wp:anchor>
            </w:drawing>
          </mc:Choice>
          <mc:Fallback>
            <w:pict>
              <v:group w14:anchorId="4FFEE79A" id="Group 349" o:spid="_x0000_s1265" style="position:absolute;left:0;text-align:left;margin-left:80.25pt;margin-top:21.8pt;width:500.25pt;height:25.5pt;z-index:15800832;mso-wrap-distance-left:0;mso-wrap-distance-right:0;mso-position-horizontal-relative:page;mso-position-vertical-relative:text" coordsize="6353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">
                <v:shape id="Graphic 350" o:spid="_x0000_s1266" style="position:absolute;left:47;top:47;width:63437;height:3143;visibility:visible;mso-wrap-style:square;v-text-anchor:top" coordsize="63436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" path="m,280987l,33337,,28916,845,24662,2537,20578,4229,16494,6638,12889,9764,9763,12890,6637,16495,4228,20579,2537,24664,845,28916,r4421,l6310312,r4420,l6318984,845r4084,1692l6327152,4228r3606,2409l6333884,9763r3126,3126l6339419,16494r1691,4084l6342803,24662r846,4254l6343649,33337r,247650l6323068,311786r-4084,1692l6314732,314324r-4420,l33337,314324r-4421,l24664,313478r-4085,-1692l16495,310095,,285407r,-4420xe" filled="f" strokecolor="#ccc" strokeweight=".26456mm">
                  <v:path arrowok="t"/>
                </v:shape>
                <v:shape id="Textbox 351" o:spid="_x0000_s1267" type="#_x0000_t202" style="position:absolute;width:6353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WIxgAAANwAAAAPAAAAZHJzL2Rvd25yZXYueG1sRI9Ba8JA&#10;FITvBf/D8oTe6saW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sOW1iMYAAADcAAAA&#10;DwAAAAAAAAAAAAAAAAAHAgAAZHJzL2Rvd25yZXYueG1sUEsFBgAAAAADAAMAtwAAAPoCAAAAAA==&#10;" filled="f" stroked="f">
                  <v:textbox inset="0,0,0,0">
                    <w:txbxContent>
                      <w:p w14:paraId="617B2CD7" w14:textId="77777777" w:rsidR="001E615D" w:rsidRDefault="001E615D">
                        <w:pPr>
                          <w:spacing w:before="133"/>
                          <w:ind w:left="187"/>
                          <w:rPr>
                            <w:sz w:val="21"/>
                          </w:rPr>
                        </w:pPr>
                        <w:r>
                          <w:rPr>
                            <w:color w:val="999999"/>
                            <w:sz w:val="21"/>
                          </w:rPr>
                          <w:t xml:space="preserve">Email </w:t>
                        </w:r>
                        <w:r>
                          <w:rPr>
                            <w:color w:val="999999"/>
                            <w:spacing w:val="-5"/>
                            <w:sz w:val="21"/>
                          </w:rPr>
                          <w:t>ID</w:t>
                        </w:r>
                      </w:p>
                    </w:txbxContent>
                  </v:textbox>
                </v:shape>
                <w10:wrap anchorx="page"/>
              </v:group>
            </w:pict>
          </mc:Fallback>
        </mc:AlternateContent>
      </w:r>
      <w:r>
        <w:rPr>
          <w:sz w:val="21"/>
        </w:rPr>
        <w:t xml:space="preserve">Phone: + 91 20 2605 </w:t>
      </w:r>
      <w:r>
        <w:rPr>
          <w:spacing w:val="-4"/>
          <w:sz w:val="21"/>
        </w:rPr>
        <w:t>0080</w:t>
      </w:r>
    </w:p>
    <w:p w14:paraId="0BC87E56" w14:textId="77777777" w:rsidR="00590F9E" w:rsidRDefault="00745046">
      <w:pPr>
        <w:spacing w:before="58" w:line="297" w:lineRule="auto"/>
        <w:ind w:left="464" w:right="1830"/>
        <w:rPr>
          <w:sz w:val="21"/>
        </w:rPr>
      </w:pPr>
      <w:r>
        <w:rPr>
          <w:noProof/>
          <w:sz w:val="21"/>
          <w:lang w:val="en-IN" w:eastAsia="en-IN"/>
        </w:rPr>
        <mc:AlternateContent>
          <mc:Choice Requires="wpg">
            <w:drawing>
              <wp:anchor distT="0" distB="0" distL="0" distR="0" simplePos="0" relativeHeight="15801344" behindDoc="0" locked="0" layoutInCell="1" allowOverlap="1" wp14:anchorId="2667996F" wp14:editId="6F75F6C9">
                <wp:simplePos x="0" y="0"/>
                <wp:positionH relativeFrom="page">
                  <wp:posOffset>1019174</wp:posOffset>
                </wp:positionH>
                <wp:positionV relativeFrom="paragraph">
                  <wp:posOffset>552841</wp:posOffset>
                </wp:positionV>
                <wp:extent cx="6353175" cy="323850"/>
                <wp:effectExtent l="0" t="0" r="0" b="0"/>
                <wp:wrapNone/>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3175" cy="323850"/>
                          <a:chOff x="0" y="0"/>
                          <a:chExt cx="6353175" cy="323850"/>
                        </a:xfrm>
                      </wpg:grpSpPr>
                      <wps:wsp>
                        <wps:cNvPr id="353" name="Graphic 353"/>
                        <wps:cNvSpPr/>
                        <wps:spPr>
                          <a:xfrm>
                            <a:off x="4762" y="4762"/>
                            <a:ext cx="6343650" cy="314325"/>
                          </a:xfrm>
                          <a:custGeom>
                            <a:avLst/>
                            <a:gdLst/>
                            <a:ahLst/>
                            <a:cxnLst/>
                            <a:rect l="l" t="t" r="r" b="b"/>
                            <a:pathLst>
                              <a:path w="6343650" h="314325">
                                <a:moveTo>
                                  <a:pt x="0" y="280987"/>
                                </a:moveTo>
                                <a:lnTo>
                                  <a:pt x="0" y="33337"/>
                                </a:lnTo>
                                <a:lnTo>
                                  <a:pt x="0" y="28916"/>
                                </a:lnTo>
                                <a:lnTo>
                                  <a:pt x="845" y="24662"/>
                                </a:lnTo>
                                <a:lnTo>
                                  <a:pt x="2537" y="20578"/>
                                </a:lnTo>
                                <a:lnTo>
                                  <a:pt x="4229" y="16494"/>
                                </a:lnTo>
                                <a:lnTo>
                                  <a:pt x="6638" y="12889"/>
                                </a:lnTo>
                                <a:lnTo>
                                  <a:pt x="9764" y="9763"/>
                                </a:lnTo>
                                <a:lnTo>
                                  <a:pt x="12890" y="6637"/>
                                </a:lnTo>
                                <a:lnTo>
                                  <a:pt x="16495" y="4228"/>
                                </a:lnTo>
                                <a:lnTo>
                                  <a:pt x="20579" y="2537"/>
                                </a:lnTo>
                                <a:lnTo>
                                  <a:pt x="24664" y="845"/>
                                </a:lnTo>
                                <a:lnTo>
                                  <a:pt x="28916" y="0"/>
                                </a:lnTo>
                                <a:lnTo>
                                  <a:pt x="33337" y="0"/>
                                </a:lnTo>
                                <a:lnTo>
                                  <a:pt x="6310312" y="0"/>
                                </a:lnTo>
                                <a:lnTo>
                                  <a:pt x="6314732" y="0"/>
                                </a:lnTo>
                                <a:lnTo>
                                  <a:pt x="6318984" y="845"/>
                                </a:lnTo>
                                <a:lnTo>
                                  <a:pt x="6323068" y="2537"/>
                                </a:lnTo>
                                <a:lnTo>
                                  <a:pt x="6327152" y="4228"/>
                                </a:lnTo>
                                <a:lnTo>
                                  <a:pt x="6330758" y="6637"/>
                                </a:lnTo>
                                <a:lnTo>
                                  <a:pt x="6333884" y="9763"/>
                                </a:lnTo>
                                <a:lnTo>
                                  <a:pt x="6337010" y="12889"/>
                                </a:lnTo>
                                <a:lnTo>
                                  <a:pt x="6339419" y="16494"/>
                                </a:lnTo>
                                <a:lnTo>
                                  <a:pt x="6341110" y="20578"/>
                                </a:lnTo>
                                <a:lnTo>
                                  <a:pt x="6342803" y="24662"/>
                                </a:lnTo>
                                <a:lnTo>
                                  <a:pt x="6343649" y="28916"/>
                                </a:lnTo>
                                <a:lnTo>
                                  <a:pt x="6343649" y="33337"/>
                                </a:lnTo>
                                <a:lnTo>
                                  <a:pt x="6343649" y="280987"/>
                                </a:lnTo>
                                <a:lnTo>
                                  <a:pt x="6333884" y="304559"/>
                                </a:lnTo>
                                <a:lnTo>
                                  <a:pt x="6330758" y="307685"/>
                                </a:lnTo>
                                <a:lnTo>
                                  <a:pt x="6327152" y="310094"/>
                                </a:lnTo>
                                <a:lnTo>
                                  <a:pt x="6323068" y="311786"/>
                                </a:lnTo>
                                <a:lnTo>
                                  <a:pt x="6318984" y="313477"/>
                                </a:lnTo>
                                <a:lnTo>
                                  <a:pt x="6314732" y="314324"/>
                                </a:lnTo>
                                <a:lnTo>
                                  <a:pt x="6310312" y="314324"/>
                                </a:lnTo>
                                <a:lnTo>
                                  <a:pt x="33337" y="314324"/>
                                </a:lnTo>
                                <a:lnTo>
                                  <a:pt x="28916" y="314324"/>
                                </a:lnTo>
                                <a:lnTo>
                                  <a:pt x="24664" y="313477"/>
                                </a:lnTo>
                                <a:lnTo>
                                  <a:pt x="20579" y="311786"/>
                                </a:lnTo>
                                <a:lnTo>
                                  <a:pt x="16495" y="310094"/>
                                </a:lnTo>
                                <a:lnTo>
                                  <a:pt x="12890" y="307685"/>
                                </a:lnTo>
                                <a:lnTo>
                                  <a:pt x="9764" y="304559"/>
                                </a:lnTo>
                                <a:lnTo>
                                  <a:pt x="6638" y="301433"/>
                                </a:lnTo>
                                <a:lnTo>
                                  <a:pt x="4229" y="297828"/>
                                </a:lnTo>
                                <a:lnTo>
                                  <a:pt x="2537" y="293744"/>
                                </a:lnTo>
                                <a:lnTo>
                                  <a:pt x="845" y="289660"/>
                                </a:lnTo>
                                <a:lnTo>
                                  <a:pt x="0" y="285408"/>
                                </a:lnTo>
                                <a:lnTo>
                                  <a:pt x="0" y="280987"/>
                                </a:lnTo>
                                <a:close/>
                              </a:path>
                            </a:pathLst>
                          </a:custGeom>
                          <a:ln w="9524">
                            <a:solidFill>
                              <a:srgbClr val="CCCCCC"/>
                            </a:solidFill>
                            <a:prstDash val="solid"/>
                          </a:ln>
                        </wps:spPr>
                        <wps:bodyPr wrap="square" lIns="0" tIns="0" rIns="0" bIns="0" rtlCol="0">
                          <a:prstTxWarp prst="textNoShape">
                            <a:avLst/>
                          </a:prstTxWarp>
                          <a:noAutofit/>
                        </wps:bodyPr>
                      </wps:wsp>
                      <wps:wsp>
                        <wps:cNvPr id="354" name="Textbox 354"/>
                        <wps:cNvSpPr txBox="1"/>
                        <wps:spPr>
                          <a:xfrm>
                            <a:off x="0" y="0"/>
                            <a:ext cx="6353175" cy="323850"/>
                          </a:xfrm>
                          <a:prstGeom prst="rect">
                            <a:avLst/>
                          </a:prstGeom>
                        </wps:spPr>
                        <wps:txbx>
                          <w:txbxContent>
                            <w:p w14:paraId="7C302194" w14:textId="77777777" w:rsidR="001E615D" w:rsidRDefault="001E615D">
                              <w:pPr>
                                <w:spacing w:before="133"/>
                                <w:ind w:left="187"/>
                                <w:rPr>
                                  <w:sz w:val="21"/>
                                </w:rPr>
                              </w:pPr>
                              <w:r>
                                <w:rPr>
                                  <w:color w:val="999999"/>
                                  <w:sz w:val="21"/>
                                </w:rPr>
                                <w:t xml:space="preserve">Contact </w:t>
                              </w:r>
                              <w:r>
                                <w:rPr>
                                  <w:color w:val="999999"/>
                                  <w:spacing w:val="-2"/>
                                  <w:sz w:val="21"/>
                                </w:rPr>
                                <w:t>Number</w:t>
                              </w:r>
                            </w:p>
                          </w:txbxContent>
                        </wps:txbx>
                        <wps:bodyPr wrap="square" lIns="0" tIns="0" rIns="0" bIns="0" rtlCol="0">
                          <a:noAutofit/>
                        </wps:bodyPr>
                      </wps:wsp>
                    </wpg:wgp>
                  </a:graphicData>
                </a:graphic>
              </wp:anchor>
            </w:drawing>
          </mc:Choice>
          <mc:Fallback>
            <w:pict>
              <v:group w14:anchorId="2667996F" id="Group 352" o:spid="_x0000_s1268" style="position:absolute;left:0;text-align:left;margin-left:80.25pt;margin-top:43.55pt;width:500.25pt;height:25.5pt;z-index:15801344;mso-wrap-distance-left:0;mso-wrap-distance-right:0;mso-position-horizontal-relative:page;mso-position-vertical-relative:text" coordsize="63531,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">
                <v:shape id="Graphic 353" o:spid="_x0000_s1269" style="position:absolute;left:47;top:47;width:63437;height:3143;visibility:visible;mso-wrap-style:square;v-text-anchor:top" coordsize="63436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" path="m,280987l,33337,,28916,845,24662,2537,20578,4229,16494,6638,12889,9764,9763,12890,6637,16495,4228,20579,2537,24664,845,28916,r4421,l6310312,r4420,l6318984,845r4084,1692l6327152,4228r3606,2409l6333884,9763r3126,3126l6339419,16494r1691,4084l6342803,24662r846,4254l6343649,33337r,247650l6333884,304559r-3126,3126l6327152,310094r-4084,1692l6318984,313477r-4252,847l6310312,314324r-6276975,l28916,314324r-4252,-847l20579,311786r-4084,-1692l12890,307685,9764,304559,6638,301433,4229,297828,2537,293744,845,289660,,285408r,-4421xe" filled="f" strokecolor="#ccc" strokeweight=".26456mm">
                  <v:path arrowok="t"/>
                </v:shape>
                <v:shape id="Textbox 354" o:spid="_x0000_s1270" type="#_x0000_t202" style="position:absolute;width:6353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" filled="f" stroked="f">
                  <v:textbox inset="0,0,0,0">
                    <w:txbxContent>
                      <w:p w14:paraId="7C302194" w14:textId="77777777" w:rsidR="001E615D" w:rsidRDefault="001E615D">
                        <w:pPr>
                          <w:spacing w:before="133"/>
                          <w:ind w:left="187"/>
                          <w:rPr>
                            <w:sz w:val="21"/>
                          </w:rPr>
                        </w:pPr>
                        <w:r>
                          <w:rPr>
                            <w:color w:val="999999"/>
                            <w:sz w:val="21"/>
                          </w:rPr>
                          <w:t xml:space="preserve">Contact </w:t>
                        </w:r>
                        <w:r>
                          <w:rPr>
                            <w:color w:val="999999"/>
                            <w:spacing w:val="-2"/>
                            <w:sz w:val="21"/>
                          </w:rPr>
                          <w:t>Number</w:t>
                        </w:r>
                      </w:p>
                    </w:txbxContent>
                  </v:textbox>
                </v:shape>
                <w10:wrap anchorx="page"/>
              </v:group>
            </w:pict>
          </mc:Fallback>
        </mc:AlternateContent>
      </w:r>
      <w:r>
        <w:rPr>
          <w:sz w:val="21"/>
        </w:rPr>
        <w:t>(</w:t>
      </w:r>
      <w:proofErr w:type="spellStart"/>
      <w:proofErr w:type="gramStart"/>
      <w:r>
        <w:rPr>
          <w:sz w:val="21"/>
        </w:rPr>
        <w:t>tel</w:t>
      </w:r>
      <w:proofErr w:type="spellEnd"/>
      <w:r>
        <w:rPr>
          <w:sz w:val="21"/>
        </w:rPr>
        <w:t>:+</w:t>
      </w:r>
      <w:proofErr w:type="gramEnd"/>
      <w:r>
        <w:rPr>
          <w:sz w:val="21"/>
        </w:rPr>
        <w:t>912026050080)/</w:t>
      </w:r>
      <w:r>
        <w:rPr>
          <w:spacing w:val="-15"/>
          <w:sz w:val="21"/>
        </w:rPr>
        <w:t xml:space="preserve"> </w:t>
      </w:r>
      <w:r>
        <w:rPr>
          <w:sz w:val="21"/>
        </w:rPr>
        <w:t xml:space="preserve">84 </w:t>
      </w:r>
      <w:r>
        <w:rPr>
          <w:spacing w:val="-2"/>
          <w:sz w:val="21"/>
        </w:rPr>
        <w:t>(</w:t>
      </w:r>
      <w:proofErr w:type="spellStart"/>
      <w:r>
        <w:rPr>
          <w:spacing w:val="-2"/>
          <w:sz w:val="21"/>
        </w:rPr>
        <w:t>tel</w:t>
      </w:r>
      <w:proofErr w:type="spellEnd"/>
      <w:r>
        <w:rPr>
          <w:spacing w:val="-2"/>
          <w:sz w:val="21"/>
        </w:rPr>
        <w:t xml:space="preserve">:+912026050084) </w:t>
      </w:r>
      <w:r>
        <w:rPr>
          <w:sz w:val="21"/>
        </w:rPr>
        <w:t>Fax: + 91 20 2605 0079</w:t>
      </w:r>
    </w:p>
    <w:p w14:paraId="25A351EE" w14:textId="77777777" w:rsidR="00590F9E" w:rsidRDefault="00745046">
      <w:pPr>
        <w:spacing w:before="2" w:line="297" w:lineRule="auto"/>
        <w:ind w:left="464" w:right="1162"/>
        <w:rPr>
          <w:sz w:val="21"/>
        </w:rPr>
      </w:pPr>
      <w:r>
        <w:rPr>
          <w:sz w:val="21"/>
        </w:rPr>
        <w:t xml:space="preserve">Email: </w:t>
      </w:r>
      <w:hyperlink r:id="rId1377">
        <w:r>
          <w:rPr>
            <w:sz w:val="21"/>
          </w:rPr>
          <w:t>info@enrichenergy.com</w:t>
        </w:r>
      </w:hyperlink>
      <w:r>
        <w:rPr>
          <w:sz w:val="21"/>
        </w:rPr>
        <w:t xml:space="preserve"> </w:t>
      </w:r>
      <w:hyperlink r:id="rId1378">
        <w:r>
          <w:rPr>
            <w:spacing w:val="-2"/>
            <w:sz w:val="21"/>
          </w:rPr>
          <w:t>(mailto:info@enrichenergy.com)</w:t>
        </w:r>
      </w:hyperlink>
    </w:p>
    <w:p w14:paraId="058AE324" w14:textId="77777777" w:rsidR="00590F9E" w:rsidRDefault="00590F9E">
      <w:pPr>
        <w:spacing w:line="297" w:lineRule="auto"/>
        <w:rPr>
          <w:sz w:val="21"/>
        </w:rPr>
        <w:sectPr w:rsidR="00590F9E">
          <w:type w:val="continuous"/>
          <w:pgSz w:w="16840" w:h="11900" w:orient="landscape"/>
          <w:pgMar w:top="260" w:right="425" w:bottom="280" w:left="1133" w:header="720" w:footer="720" w:gutter="0"/>
          <w:cols w:num="2" w:space="720" w:equalWidth="0">
            <w:col w:w="2540" w:space="8148"/>
            <w:col w:w="4594"/>
          </w:cols>
        </w:sectPr>
      </w:pPr>
    </w:p>
    <w:p w14:paraId="3C38A116" w14:textId="77777777" w:rsidR="00590F9E" w:rsidRDefault="00745046">
      <w:pPr>
        <w:pStyle w:val="BodyText"/>
        <w:ind w:left="471"/>
        <w:rPr>
          <w:sz w:val="20"/>
        </w:rPr>
      </w:pPr>
      <w:r>
        <w:rPr>
          <w:noProof/>
          <w:sz w:val="20"/>
          <w:lang w:val="en-IN" w:eastAsia="en-IN"/>
        </w:rPr>
        <w:lastRenderedPageBreak/>
        <mc:AlternateContent>
          <mc:Choice Requires="wpg">
            <w:drawing>
              <wp:inline distT="0" distB="0" distL="0" distR="0" wp14:anchorId="1B8982F5" wp14:editId="0571AB87">
                <wp:extent cx="6353175" cy="2038350"/>
                <wp:effectExtent l="9525" t="0" r="0" b="9525"/>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3175" cy="2038350"/>
                          <a:chOff x="0" y="0"/>
                          <a:chExt cx="6353175" cy="2038350"/>
                        </a:xfrm>
                      </wpg:grpSpPr>
                      <wps:wsp>
                        <wps:cNvPr id="356" name="Graphic 356"/>
                        <wps:cNvSpPr/>
                        <wps:spPr>
                          <a:xfrm>
                            <a:off x="4762" y="4762"/>
                            <a:ext cx="6343650" cy="2028825"/>
                          </a:xfrm>
                          <a:custGeom>
                            <a:avLst/>
                            <a:gdLst/>
                            <a:ahLst/>
                            <a:cxnLst/>
                            <a:rect l="l" t="t" r="r" b="b"/>
                            <a:pathLst>
                              <a:path w="6343650" h="2028825">
                                <a:moveTo>
                                  <a:pt x="0" y="1995487"/>
                                </a:moveTo>
                                <a:lnTo>
                                  <a:pt x="0" y="33337"/>
                                </a:lnTo>
                                <a:lnTo>
                                  <a:pt x="0" y="28916"/>
                                </a:lnTo>
                                <a:lnTo>
                                  <a:pt x="845" y="24663"/>
                                </a:lnTo>
                                <a:lnTo>
                                  <a:pt x="2537" y="20579"/>
                                </a:lnTo>
                                <a:lnTo>
                                  <a:pt x="4229" y="16494"/>
                                </a:lnTo>
                                <a:lnTo>
                                  <a:pt x="6638" y="12889"/>
                                </a:lnTo>
                                <a:lnTo>
                                  <a:pt x="9764" y="9763"/>
                                </a:lnTo>
                                <a:lnTo>
                                  <a:pt x="12890" y="6637"/>
                                </a:lnTo>
                                <a:lnTo>
                                  <a:pt x="16495" y="4228"/>
                                </a:lnTo>
                                <a:lnTo>
                                  <a:pt x="20579" y="2537"/>
                                </a:lnTo>
                                <a:lnTo>
                                  <a:pt x="24664" y="845"/>
                                </a:lnTo>
                                <a:lnTo>
                                  <a:pt x="28916" y="0"/>
                                </a:lnTo>
                                <a:lnTo>
                                  <a:pt x="33337" y="0"/>
                                </a:lnTo>
                                <a:lnTo>
                                  <a:pt x="6310312" y="0"/>
                                </a:lnTo>
                                <a:lnTo>
                                  <a:pt x="6314732" y="0"/>
                                </a:lnTo>
                                <a:lnTo>
                                  <a:pt x="6318984" y="845"/>
                                </a:lnTo>
                                <a:lnTo>
                                  <a:pt x="6323068" y="2537"/>
                                </a:lnTo>
                                <a:lnTo>
                                  <a:pt x="6327152" y="4228"/>
                                </a:lnTo>
                                <a:lnTo>
                                  <a:pt x="6330758" y="6637"/>
                                </a:lnTo>
                                <a:lnTo>
                                  <a:pt x="6333884" y="9763"/>
                                </a:lnTo>
                                <a:lnTo>
                                  <a:pt x="6337010" y="12889"/>
                                </a:lnTo>
                                <a:lnTo>
                                  <a:pt x="6339419" y="16494"/>
                                </a:lnTo>
                                <a:lnTo>
                                  <a:pt x="6341110" y="20578"/>
                                </a:lnTo>
                                <a:lnTo>
                                  <a:pt x="6342803" y="24663"/>
                                </a:lnTo>
                                <a:lnTo>
                                  <a:pt x="6343649" y="28916"/>
                                </a:lnTo>
                                <a:lnTo>
                                  <a:pt x="6343649" y="33337"/>
                                </a:lnTo>
                                <a:lnTo>
                                  <a:pt x="6343649" y="1995487"/>
                                </a:lnTo>
                                <a:lnTo>
                                  <a:pt x="6323068" y="2026286"/>
                                </a:lnTo>
                                <a:lnTo>
                                  <a:pt x="6318984" y="2027977"/>
                                </a:lnTo>
                                <a:lnTo>
                                  <a:pt x="6314732" y="2028824"/>
                                </a:lnTo>
                                <a:lnTo>
                                  <a:pt x="6310312" y="2028824"/>
                                </a:lnTo>
                                <a:lnTo>
                                  <a:pt x="33337" y="2028824"/>
                                </a:lnTo>
                                <a:lnTo>
                                  <a:pt x="28916" y="2028824"/>
                                </a:lnTo>
                                <a:lnTo>
                                  <a:pt x="24664" y="2027977"/>
                                </a:lnTo>
                                <a:lnTo>
                                  <a:pt x="20579" y="2026286"/>
                                </a:lnTo>
                                <a:lnTo>
                                  <a:pt x="16495" y="2024594"/>
                                </a:lnTo>
                                <a:lnTo>
                                  <a:pt x="2537" y="2008244"/>
                                </a:lnTo>
                                <a:lnTo>
                                  <a:pt x="845" y="2004160"/>
                                </a:lnTo>
                                <a:lnTo>
                                  <a:pt x="0" y="1999907"/>
                                </a:lnTo>
                                <a:lnTo>
                                  <a:pt x="0" y="1995487"/>
                                </a:lnTo>
                                <a:close/>
                              </a:path>
                            </a:pathLst>
                          </a:custGeom>
                          <a:ln w="9524">
                            <a:solidFill>
                              <a:srgbClr val="CCCCCC"/>
                            </a:solidFill>
                            <a:prstDash val="solid"/>
                          </a:ln>
                        </wps:spPr>
                        <wps:bodyPr wrap="square" lIns="0" tIns="0" rIns="0" bIns="0" rtlCol="0">
                          <a:prstTxWarp prst="textNoShape">
                            <a:avLst/>
                          </a:prstTxWarp>
                          <a:noAutofit/>
                        </wps:bodyPr>
                      </wps:wsp>
                      <wps:wsp>
                        <wps:cNvPr id="357" name="Graphic 357"/>
                        <wps:cNvSpPr/>
                        <wps:spPr>
                          <a:xfrm>
                            <a:off x="6257924" y="1943099"/>
                            <a:ext cx="76200" cy="76200"/>
                          </a:xfrm>
                          <a:custGeom>
                            <a:avLst/>
                            <a:gdLst/>
                            <a:ahLst/>
                            <a:cxnLst/>
                            <a:rect l="l" t="t" r="r" b="b"/>
                            <a:pathLst>
                              <a:path w="76200" h="76200">
                                <a:moveTo>
                                  <a:pt x="76199" y="0"/>
                                </a:moveTo>
                                <a:lnTo>
                                  <a:pt x="0" y="76199"/>
                                </a:lnTo>
                              </a:path>
                              <a:path w="76200" h="76200">
                                <a:moveTo>
                                  <a:pt x="76199" y="38099"/>
                                </a:moveTo>
                                <a:lnTo>
                                  <a:pt x="38099" y="76199"/>
                                </a:lnTo>
                              </a:path>
                            </a:pathLst>
                          </a:custGeom>
                          <a:ln w="0">
                            <a:solidFill>
                              <a:srgbClr val="000000"/>
                            </a:solidFill>
                            <a:prstDash val="solid"/>
                          </a:ln>
                        </wps:spPr>
                        <wps:bodyPr wrap="square" lIns="0" tIns="0" rIns="0" bIns="0" rtlCol="0">
                          <a:prstTxWarp prst="textNoShape">
                            <a:avLst/>
                          </a:prstTxWarp>
                          <a:noAutofit/>
                        </wps:bodyPr>
                      </wps:wsp>
                      <wps:wsp>
                        <wps:cNvPr id="358" name="Textbox 358"/>
                        <wps:cNvSpPr txBox="1"/>
                        <wps:spPr>
                          <a:xfrm>
                            <a:off x="0" y="0"/>
                            <a:ext cx="6353175" cy="2038350"/>
                          </a:xfrm>
                          <a:prstGeom prst="rect">
                            <a:avLst/>
                          </a:prstGeom>
                        </wps:spPr>
                        <wps:txbx>
                          <w:txbxContent>
                            <w:p w14:paraId="568997F7" w14:textId="77777777" w:rsidR="001E615D" w:rsidRDefault="001E615D">
                              <w:pPr>
                                <w:spacing w:before="133"/>
                                <w:ind w:left="187"/>
                                <w:rPr>
                                  <w:sz w:val="21"/>
                                </w:rPr>
                              </w:pPr>
                              <w:r>
                                <w:rPr>
                                  <w:color w:val="999999"/>
                                  <w:sz w:val="21"/>
                                </w:rPr>
                                <w:t>Enter</w:t>
                              </w:r>
                              <w:r>
                                <w:rPr>
                                  <w:color w:val="999999"/>
                                  <w:spacing w:val="-1"/>
                                  <w:sz w:val="21"/>
                                </w:rPr>
                                <w:t xml:space="preserve"> </w:t>
                              </w:r>
                              <w:r>
                                <w:rPr>
                                  <w:color w:val="999999"/>
                                  <w:sz w:val="21"/>
                                </w:rPr>
                                <w:t>your massage for</w:t>
                              </w:r>
                              <w:r>
                                <w:rPr>
                                  <w:color w:val="999999"/>
                                  <w:spacing w:val="-1"/>
                                  <w:sz w:val="21"/>
                                </w:rPr>
                                <w:t xml:space="preserve"> </w:t>
                              </w:r>
                              <w:r>
                                <w:rPr>
                                  <w:color w:val="999999"/>
                                  <w:sz w:val="21"/>
                                </w:rPr>
                                <w:t>us here. We will</w:t>
                              </w:r>
                              <w:r>
                                <w:rPr>
                                  <w:color w:val="999999"/>
                                  <w:spacing w:val="-1"/>
                                  <w:sz w:val="21"/>
                                </w:rPr>
                                <w:t xml:space="preserve"> </w:t>
                              </w:r>
                              <w:r>
                                <w:rPr>
                                  <w:color w:val="999999"/>
                                  <w:sz w:val="21"/>
                                </w:rPr>
                                <w:t>get back to you</w:t>
                              </w:r>
                              <w:r>
                                <w:rPr>
                                  <w:color w:val="999999"/>
                                  <w:spacing w:val="-1"/>
                                  <w:sz w:val="21"/>
                                </w:rPr>
                                <w:t xml:space="preserve"> </w:t>
                              </w:r>
                              <w:r>
                                <w:rPr>
                                  <w:color w:val="999999"/>
                                  <w:sz w:val="21"/>
                                </w:rPr>
                                <w:t xml:space="preserve">within 2 business </w:t>
                              </w:r>
                              <w:r>
                                <w:rPr>
                                  <w:color w:val="999999"/>
                                  <w:spacing w:val="-2"/>
                                  <w:sz w:val="21"/>
                                </w:rPr>
                                <w:t>days.</w:t>
                              </w:r>
                            </w:p>
                          </w:txbxContent>
                        </wps:txbx>
                        <wps:bodyPr wrap="square" lIns="0" tIns="0" rIns="0" bIns="0" rtlCol="0">
                          <a:noAutofit/>
                        </wps:bodyPr>
                      </wps:wsp>
                    </wpg:wgp>
                  </a:graphicData>
                </a:graphic>
              </wp:inline>
            </w:drawing>
          </mc:Choice>
          <mc:Fallback>
            <w:pict>
              <v:group w14:anchorId="1B8982F5" id="Group 355" o:spid="_x0000_s1271" style="width:500.25pt;height:160.5pt;mso-position-horizontal-relative:char;mso-position-vertical-relative:line" coordsize="63531,2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">
                <v:shape id="Graphic 356" o:spid="_x0000_s1272" style="position:absolute;left:47;top:47;width:63437;height:20288;visibility:visible;mso-wrap-style:square;v-text-anchor:top" coordsize="6343650,202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" path="m,1995487l,33337,,28916,845,24663,2537,20579,4229,16494,6638,12889,9764,9763,12890,6637,16495,4228,20579,2537,24664,845,28916,r4421,l6310312,r4420,l6318984,845r4084,1692l6327152,4228r3606,2409l6333884,9763r3126,3126l6339419,16494r1691,4084l6342803,24663r846,4253l6343649,33337r,1962150l6323068,2026286r-4084,1691l6314732,2028824r-4420,l33337,2028824r-4421,l24664,2027977r-4085,-1691l16495,2024594,2537,2008244,845,2004160,,1999907r,-4420xe" filled="f" strokecolor="#ccc" strokeweight=".26456mm">
                  <v:path arrowok="t"/>
                </v:shape>
                <v:shape id="Graphic 357" o:spid="_x0000_s1273" style="position:absolute;left:62579;top:19430;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" path="m76199,l,76199em76199,38099l38099,76199e" filled="f" strokeweight="0">
                  <v:path arrowok="t"/>
                </v:shape>
                <v:shape id="Textbox 358" o:spid="_x0000_s1274" type="#_x0000_t202" style="position:absolute;width:63531;height:2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wVwgAAANwAAAAPAAAAZHJzL2Rvd25yZXYueG1sRE/Pa8Iw&#10;FL4P9j+EN/A2Uz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Ah3xwVwgAAANwAAAAPAAAA&#10;AAAAAAAAAAAAAAcCAABkcnMvZG93bnJldi54bWxQSwUGAAAAAAMAAwC3AAAA9gIAAAAA&#10;" filled="f" stroked="f">
                  <v:textbox inset="0,0,0,0">
                    <w:txbxContent>
                      <w:p w14:paraId="568997F7" w14:textId="77777777" w:rsidR="001E615D" w:rsidRDefault="001E615D">
                        <w:pPr>
                          <w:spacing w:before="133"/>
                          <w:ind w:left="187"/>
                          <w:rPr>
                            <w:sz w:val="21"/>
                          </w:rPr>
                        </w:pPr>
                        <w:r>
                          <w:rPr>
                            <w:color w:val="999999"/>
                            <w:sz w:val="21"/>
                          </w:rPr>
                          <w:t>Enter</w:t>
                        </w:r>
                        <w:r>
                          <w:rPr>
                            <w:color w:val="999999"/>
                            <w:spacing w:val="-1"/>
                            <w:sz w:val="21"/>
                          </w:rPr>
                          <w:t xml:space="preserve"> </w:t>
                        </w:r>
                        <w:r>
                          <w:rPr>
                            <w:color w:val="999999"/>
                            <w:sz w:val="21"/>
                          </w:rPr>
                          <w:t>your massage for</w:t>
                        </w:r>
                        <w:r>
                          <w:rPr>
                            <w:color w:val="999999"/>
                            <w:spacing w:val="-1"/>
                            <w:sz w:val="21"/>
                          </w:rPr>
                          <w:t xml:space="preserve"> </w:t>
                        </w:r>
                        <w:r>
                          <w:rPr>
                            <w:color w:val="999999"/>
                            <w:sz w:val="21"/>
                          </w:rPr>
                          <w:t>us here. We will</w:t>
                        </w:r>
                        <w:r>
                          <w:rPr>
                            <w:color w:val="999999"/>
                            <w:spacing w:val="-1"/>
                            <w:sz w:val="21"/>
                          </w:rPr>
                          <w:t xml:space="preserve"> </w:t>
                        </w:r>
                        <w:r>
                          <w:rPr>
                            <w:color w:val="999999"/>
                            <w:sz w:val="21"/>
                          </w:rPr>
                          <w:t>get back to you</w:t>
                        </w:r>
                        <w:r>
                          <w:rPr>
                            <w:color w:val="999999"/>
                            <w:spacing w:val="-1"/>
                            <w:sz w:val="21"/>
                          </w:rPr>
                          <w:t xml:space="preserve"> </w:t>
                        </w:r>
                        <w:r>
                          <w:rPr>
                            <w:color w:val="999999"/>
                            <w:sz w:val="21"/>
                          </w:rPr>
                          <w:t xml:space="preserve">within 2 business </w:t>
                        </w:r>
                        <w:r>
                          <w:rPr>
                            <w:color w:val="999999"/>
                            <w:spacing w:val="-2"/>
                            <w:sz w:val="21"/>
                          </w:rPr>
                          <w:t>days.</w:t>
                        </w:r>
                      </w:p>
                    </w:txbxContent>
                  </v:textbox>
                </v:shape>
                <w10:anchorlock/>
              </v:group>
            </w:pict>
          </mc:Fallback>
        </mc:AlternateContent>
      </w:r>
    </w:p>
    <w:p w14:paraId="6388ADFE" w14:textId="77777777" w:rsidR="00590F9E" w:rsidRDefault="00590F9E">
      <w:pPr>
        <w:pStyle w:val="BodyText"/>
        <w:spacing w:before="132"/>
        <w:rPr>
          <w:sz w:val="21"/>
        </w:rPr>
      </w:pPr>
    </w:p>
    <w:p w14:paraId="0D87E3C9" w14:textId="77777777" w:rsidR="00590F9E" w:rsidRDefault="00745046">
      <w:pPr>
        <w:ind w:left="464"/>
        <w:rPr>
          <w:sz w:val="21"/>
        </w:rPr>
      </w:pPr>
      <w:r>
        <w:rPr>
          <w:sz w:val="21"/>
        </w:rPr>
        <w:t>Type</w:t>
      </w:r>
      <w:r>
        <w:rPr>
          <w:spacing w:val="-8"/>
          <w:sz w:val="21"/>
        </w:rPr>
        <w:t xml:space="preserve"> </w:t>
      </w:r>
      <w:r>
        <w:rPr>
          <w:sz w:val="21"/>
        </w:rPr>
        <w:t>of</w:t>
      </w:r>
      <w:r>
        <w:rPr>
          <w:spacing w:val="-6"/>
          <w:sz w:val="21"/>
        </w:rPr>
        <w:t xml:space="preserve"> </w:t>
      </w:r>
      <w:r>
        <w:rPr>
          <w:spacing w:val="-2"/>
          <w:sz w:val="21"/>
        </w:rPr>
        <w:t>Enquiry</w:t>
      </w:r>
    </w:p>
    <w:p w14:paraId="313A48D2" w14:textId="77777777" w:rsidR="00590F9E" w:rsidRDefault="00745046">
      <w:pPr>
        <w:tabs>
          <w:tab w:val="left" w:pos="2181"/>
          <w:tab w:val="left" w:pos="3066"/>
          <w:tab w:val="left" w:pos="4266"/>
          <w:tab w:val="left" w:pos="6186"/>
          <w:tab w:val="left" w:pos="7131"/>
        </w:tabs>
        <w:spacing w:before="239"/>
        <w:ind w:left="681"/>
        <w:rPr>
          <w:sz w:val="21"/>
        </w:rPr>
      </w:pPr>
      <w:r>
        <w:rPr>
          <w:noProof/>
          <w:lang w:val="en-IN" w:eastAsia="en-IN"/>
        </w:rPr>
        <w:drawing>
          <wp:inline distT="0" distB="0" distL="0" distR="0" wp14:anchorId="74CE0832" wp14:editId="1F1D622C">
            <wp:extent cx="123825" cy="123824"/>
            <wp:effectExtent l="0" t="0" r="0" b="0"/>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1379" cstate="print"/>
                    <a:stretch>
                      <a:fillRect/>
                    </a:stretch>
                  </pic:blipFill>
                  <pic:spPr>
                    <a:xfrm>
                      <a:off x="0" y="0"/>
                      <a:ext cx="123825" cy="123824"/>
                    </a:xfrm>
                    <a:prstGeom prst="rect">
                      <a:avLst/>
                    </a:prstGeom>
                  </pic:spPr>
                </pic:pic>
              </a:graphicData>
            </a:graphic>
          </wp:inline>
        </w:drawing>
      </w:r>
      <w:r>
        <w:rPr>
          <w:rFonts w:ascii="Times New Roman"/>
          <w:sz w:val="20"/>
        </w:rPr>
        <w:t xml:space="preserve"> </w:t>
      </w:r>
      <w:r>
        <w:rPr>
          <w:sz w:val="21"/>
        </w:rPr>
        <w:t>End to End</w:t>
      </w:r>
      <w:r>
        <w:rPr>
          <w:sz w:val="21"/>
        </w:rPr>
        <w:tab/>
      </w:r>
      <w:r>
        <w:rPr>
          <w:noProof/>
          <w:sz w:val="21"/>
          <w:lang w:val="en-IN" w:eastAsia="en-IN"/>
        </w:rPr>
        <w:drawing>
          <wp:inline distT="0" distB="0" distL="0" distR="0" wp14:anchorId="454BFD23" wp14:editId="0F3B08AD">
            <wp:extent cx="123825" cy="123824"/>
            <wp:effectExtent l="0" t="0" r="0" b="0"/>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1380" cstate="print"/>
                    <a:stretch>
                      <a:fillRect/>
                    </a:stretch>
                  </pic:blipFill>
                  <pic:spPr>
                    <a:xfrm>
                      <a:off x="0" y="0"/>
                      <a:ext cx="123825" cy="123824"/>
                    </a:xfrm>
                    <a:prstGeom prst="rect">
                      <a:avLst/>
                    </a:prstGeom>
                  </pic:spPr>
                </pic:pic>
              </a:graphicData>
            </a:graphic>
          </wp:inline>
        </w:drawing>
      </w:r>
      <w:r>
        <w:rPr>
          <w:rFonts w:ascii="Times New Roman"/>
          <w:sz w:val="21"/>
        </w:rPr>
        <w:t xml:space="preserve"> </w:t>
      </w:r>
      <w:r>
        <w:rPr>
          <w:sz w:val="21"/>
        </w:rPr>
        <w:t>EPC</w:t>
      </w:r>
      <w:r>
        <w:rPr>
          <w:sz w:val="21"/>
        </w:rPr>
        <w:tab/>
      </w:r>
      <w:r>
        <w:rPr>
          <w:noProof/>
          <w:sz w:val="21"/>
          <w:lang w:val="en-IN" w:eastAsia="en-IN"/>
        </w:rPr>
        <w:drawing>
          <wp:inline distT="0" distB="0" distL="0" distR="0" wp14:anchorId="66C889F8" wp14:editId="3661E6FB">
            <wp:extent cx="123825" cy="123824"/>
            <wp:effectExtent l="0" t="0" r="0" b="0"/>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1379" cstate="print"/>
                    <a:stretch>
                      <a:fillRect/>
                    </a:stretch>
                  </pic:blipFill>
                  <pic:spPr>
                    <a:xfrm>
                      <a:off x="0" y="0"/>
                      <a:ext cx="123825" cy="123824"/>
                    </a:xfrm>
                    <a:prstGeom prst="rect">
                      <a:avLst/>
                    </a:prstGeom>
                  </pic:spPr>
                </pic:pic>
              </a:graphicData>
            </a:graphic>
          </wp:inline>
        </w:drawing>
      </w:r>
      <w:r>
        <w:rPr>
          <w:rFonts w:ascii="Times New Roman"/>
          <w:sz w:val="21"/>
        </w:rPr>
        <w:t xml:space="preserve"> </w:t>
      </w:r>
      <w:r>
        <w:rPr>
          <w:sz w:val="21"/>
        </w:rPr>
        <w:t>Rooftop</w:t>
      </w:r>
      <w:r>
        <w:rPr>
          <w:sz w:val="21"/>
        </w:rPr>
        <w:tab/>
      </w:r>
      <w:r>
        <w:rPr>
          <w:noProof/>
          <w:sz w:val="21"/>
          <w:lang w:val="en-IN" w:eastAsia="en-IN"/>
        </w:rPr>
        <w:drawing>
          <wp:inline distT="0" distB="0" distL="0" distR="0" wp14:anchorId="64E6F6A2" wp14:editId="0B90A1B0">
            <wp:extent cx="123825" cy="123824"/>
            <wp:effectExtent l="0" t="0" r="0" b="0"/>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1379" cstate="print"/>
                    <a:stretch>
                      <a:fillRect/>
                    </a:stretch>
                  </pic:blipFill>
                  <pic:spPr>
                    <a:xfrm>
                      <a:off x="0" y="0"/>
                      <a:ext cx="123825" cy="123824"/>
                    </a:xfrm>
                    <a:prstGeom prst="rect">
                      <a:avLst/>
                    </a:prstGeom>
                  </pic:spPr>
                </pic:pic>
              </a:graphicData>
            </a:graphic>
          </wp:inline>
        </w:drawing>
      </w:r>
      <w:r>
        <w:rPr>
          <w:rFonts w:ascii="Times New Roman"/>
          <w:sz w:val="21"/>
        </w:rPr>
        <w:t xml:space="preserve"> </w:t>
      </w:r>
      <w:r>
        <w:rPr>
          <w:sz w:val="21"/>
        </w:rPr>
        <w:t>Energy Storage</w:t>
      </w:r>
      <w:r>
        <w:rPr>
          <w:sz w:val="21"/>
        </w:rPr>
        <w:tab/>
      </w:r>
      <w:r>
        <w:rPr>
          <w:noProof/>
          <w:sz w:val="21"/>
          <w:lang w:val="en-IN" w:eastAsia="en-IN"/>
        </w:rPr>
        <w:drawing>
          <wp:inline distT="0" distB="0" distL="0" distR="0" wp14:anchorId="46978194" wp14:editId="3D52DDC9">
            <wp:extent cx="123825" cy="123824"/>
            <wp:effectExtent l="0" t="0" r="0" b="0"/>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1380" cstate="print"/>
                    <a:stretch>
                      <a:fillRect/>
                    </a:stretch>
                  </pic:blipFill>
                  <pic:spPr>
                    <a:xfrm>
                      <a:off x="0" y="0"/>
                      <a:ext cx="123825" cy="123824"/>
                    </a:xfrm>
                    <a:prstGeom prst="rect">
                      <a:avLst/>
                    </a:prstGeom>
                  </pic:spPr>
                </pic:pic>
              </a:graphicData>
            </a:graphic>
          </wp:inline>
        </w:drawing>
      </w:r>
      <w:r>
        <w:rPr>
          <w:rFonts w:ascii="Times New Roman"/>
          <w:sz w:val="21"/>
        </w:rPr>
        <w:t xml:space="preserve"> </w:t>
      </w:r>
      <w:r>
        <w:rPr>
          <w:sz w:val="21"/>
        </w:rPr>
        <w:t>O&amp;M</w:t>
      </w:r>
      <w:r>
        <w:rPr>
          <w:sz w:val="21"/>
        </w:rPr>
        <w:tab/>
      </w:r>
      <w:r>
        <w:rPr>
          <w:noProof/>
          <w:sz w:val="21"/>
          <w:lang w:val="en-IN" w:eastAsia="en-IN"/>
        </w:rPr>
        <w:drawing>
          <wp:inline distT="0" distB="0" distL="0" distR="0" wp14:anchorId="2F134BC0" wp14:editId="124DD587">
            <wp:extent cx="123825" cy="123824"/>
            <wp:effectExtent l="0" t="0" r="0" b="0"/>
            <wp:docPr id="364" name="Image 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1379" cstate="print"/>
                    <a:stretch>
                      <a:fillRect/>
                    </a:stretch>
                  </pic:blipFill>
                  <pic:spPr>
                    <a:xfrm>
                      <a:off x="0" y="0"/>
                      <a:ext cx="123825" cy="123824"/>
                    </a:xfrm>
                    <a:prstGeom prst="rect">
                      <a:avLst/>
                    </a:prstGeom>
                  </pic:spPr>
                </pic:pic>
              </a:graphicData>
            </a:graphic>
          </wp:inline>
        </w:drawing>
      </w:r>
      <w:r>
        <w:rPr>
          <w:rFonts w:ascii="Times New Roman"/>
          <w:sz w:val="21"/>
        </w:rPr>
        <w:t xml:space="preserve"> </w:t>
      </w:r>
      <w:r>
        <w:rPr>
          <w:sz w:val="21"/>
        </w:rPr>
        <w:t>others</w:t>
      </w:r>
    </w:p>
    <w:p w14:paraId="24087FF9" w14:textId="77777777" w:rsidR="00590F9E" w:rsidRDefault="00590F9E">
      <w:pPr>
        <w:pStyle w:val="BodyText"/>
        <w:rPr>
          <w:sz w:val="21"/>
        </w:rPr>
      </w:pPr>
    </w:p>
    <w:p w14:paraId="75224B92" w14:textId="77777777" w:rsidR="00590F9E" w:rsidRDefault="00590F9E">
      <w:pPr>
        <w:pStyle w:val="BodyText"/>
        <w:spacing w:before="100"/>
        <w:rPr>
          <w:sz w:val="21"/>
        </w:rPr>
      </w:pPr>
    </w:p>
    <w:p w14:paraId="3FBA1142" w14:textId="77777777" w:rsidR="00590F9E" w:rsidRDefault="00745046">
      <w:pPr>
        <w:ind w:left="4685"/>
        <w:rPr>
          <w:sz w:val="21"/>
        </w:rPr>
      </w:pPr>
      <w:r>
        <w:rPr>
          <w:spacing w:val="-4"/>
          <w:sz w:val="21"/>
        </w:rPr>
        <w:t>Send</w:t>
      </w:r>
    </w:p>
    <w:p w14:paraId="6034D622" w14:textId="77777777" w:rsidR="00590F9E" w:rsidRDefault="00590F9E">
      <w:pPr>
        <w:pStyle w:val="BodyText"/>
        <w:rPr>
          <w:sz w:val="20"/>
        </w:rPr>
      </w:pPr>
    </w:p>
    <w:p w14:paraId="6607C94A" w14:textId="77777777" w:rsidR="00590F9E" w:rsidRDefault="00590F9E">
      <w:pPr>
        <w:pStyle w:val="BodyText"/>
        <w:spacing w:before="210"/>
        <w:rPr>
          <w:sz w:val="20"/>
        </w:rPr>
      </w:pPr>
    </w:p>
    <w:p w14:paraId="53C20E26" w14:textId="77777777" w:rsidR="00590F9E" w:rsidRDefault="00590F9E">
      <w:pPr>
        <w:pStyle w:val="BodyText"/>
        <w:rPr>
          <w:sz w:val="20"/>
        </w:rPr>
        <w:sectPr w:rsidR="00590F9E">
          <w:pgSz w:w="16840" w:h="11900" w:orient="landscape"/>
          <w:pgMar w:top="260" w:right="425" w:bottom="280" w:left="1133" w:header="720" w:footer="720" w:gutter="0"/>
          <w:cols w:space="720"/>
        </w:sectPr>
      </w:pPr>
    </w:p>
    <w:p w14:paraId="56A5A1B8" w14:textId="77777777" w:rsidR="00590F9E" w:rsidRDefault="00745046">
      <w:pPr>
        <w:spacing w:before="94"/>
        <w:ind w:left="464"/>
        <w:rPr>
          <w:sz w:val="21"/>
        </w:rPr>
      </w:pPr>
      <w:r>
        <w:rPr>
          <w:spacing w:val="-2"/>
          <w:sz w:val="21"/>
        </w:rPr>
        <w:lastRenderedPageBreak/>
        <w:t>Mumbai:</w:t>
      </w:r>
    </w:p>
    <w:p w14:paraId="2B39E87C" w14:textId="77777777" w:rsidR="00590F9E" w:rsidRDefault="00745046">
      <w:pPr>
        <w:spacing w:before="208" w:line="297" w:lineRule="auto"/>
        <w:ind w:left="464" w:right="1182"/>
        <w:rPr>
          <w:sz w:val="21"/>
        </w:rPr>
      </w:pPr>
      <w:r>
        <w:rPr>
          <w:sz w:val="21"/>
        </w:rPr>
        <w:t>Pinnacle Corporate Park A-Wing,</w:t>
      </w:r>
      <w:r>
        <w:rPr>
          <w:spacing w:val="-15"/>
          <w:sz w:val="21"/>
        </w:rPr>
        <w:t xml:space="preserve"> </w:t>
      </w:r>
      <w:r>
        <w:rPr>
          <w:sz w:val="21"/>
        </w:rPr>
        <w:t>Block-G,</w:t>
      </w:r>
      <w:r>
        <w:rPr>
          <w:spacing w:val="-15"/>
          <w:sz w:val="21"/>
        </w:rPr>
        <w:t xml:space="preserve"> </w:t>
      </w:r>
      <w:r>
        <w:rPr>
          <w:sz w:val="21"/>
        </w:rPr>
        <w:t>Bldg-19 10th Floor, Office - 17 A</w:t>
      </w:r>
    </w:p>
    <w:p w14:paraId="6798B250" w14:textId="77777777" w:rsidR="00590F9E" w:rsidRDefault="00745046">
      <w:pPr>
        <w:spacing w:before="2" w:line="297" w:lineRule="auto"/>
        <w:ind w:left="464"/>
        <w:rPr>
          <w:sz w:val="21"/>
        </w:rPr>
      </w:pPr>
      <w:proofErr w:type="spellStart"/>
      <w:r>
        <w:rPr>
          <w:sz w:val="21"/>
        </w:rPr>
        <w:t>Bandra-Kurla</w:t>
      </w:r>
      <w:proofErr w:type="spellEnd"/>
      <w:r>
        <w:rPr>
          <w:spacing w:val="-15"/>
          <w:sz w:val="21"/>
        </w:rPr>
        <w:t xml:space="preserve"> </w:t>
      </w:r>
      <w:r>
        <w:rPr>
          <w:sz w:val="21"/>
        </w:rPr>
        <w:t>Complex,</w:t>
      </w:r>
      <w:r>
        <w:rPr>
          <w:spacing w:val="-15"/>
          <w:sz w:val="21"/>
        </w:rPr>
        <w:t xml:space="preserve"> </w:t>
      </w:r>
      <w:proofErr w:type="spellStart"/>
      <w:r>
        <w:rPr>
          <w:sz w:val="21"/>
        </w:rPr>
        <w:t>Bandra</w:t>
      </w:r>
      <w:proofErr w:type="spellEnd"/>
      <w:r>
        <w:rPr>
          <w:sz w:val="21"/>
        </w:rPr>
        <w:t>(East), Mumbai – 400 051</w:t>
      </w:r>
    </w:p>
    <w:p w14:paraId="67FD9C06" w14:textId="77777777" w:rsidR="00590F9E" w:rsidRDefault="00745046">
      <w:pPr>
        <w:spacing w:before="1"/>
        <w:ind w:left="464"/>
        <w:rPr>
          <w:sz w:val="21"/>
        </w:rPr>
      </w:pPr>
      <w:r>
        <w:rPr>
          <w:sz w:val="21"/>
        </w:rPr>
        <w:t xml:space="preserve">Maharashtra, </w:t>
      </w:r>
      <w:r>
        <w:rPr>
          <w:spacing w:val="-2"/>
          <w:sz w:val="21"/>
        </w:rPr>
        <w:t>INDIA</w:t>
      </w:r>
    </w:p>
    <w:p w14:paraId="075780C7" w14:textId="77777777" w:rsidR="00590F9E" w:rsidRDefault="00745046">
      <w:pPr>
        <w:spacing w:before="94"/>
        <w:ind w:left="464"/>
        <w:rPr>
          <w:sz w:val="21"/>
        </w:rPr>
      </w:pPr>
      <w:r>
        <w:br w:type="column"/>
      </w:r>
      <w:r>
        <w:rPr>
          <w:spacing w:val="-2"/>
          <w:sz w:val="21"/>
        </w:rPr>
        <w:lastRenderedPageBreak/>
        <w:t>Hyderabad:</w:t>
      </w:r>
    </w:p>
    <w:p w14:paraId="42F409AA" w14:textId="77777777" w:rsidR="00590F9E" w:rsidRDefault="00745046">
      <w:pPr>
        <w:spacing w:before="208" w:line="297" w:lineRule="auto"/>
        <w:ind w:left="464" w:right="14"/>
        <w:rPr>
          <w:sz w:val="21"/>
        </w:rPr>
      </w:pPr>
      <w:r>
        <w:rPr>
          <w:sz w:val="21"/>
        </w:rPr>
        <w:t xml:space="preserve">102, Pearl Point Apartments, </w:t>
      </w:r>
      <w:proofErr w:type="spellStart"/>
      <w:r>
        <w:rPr>
          <w:sz w:val="21"/>
        </w:rPr>
        <w:t>Erram</w:t>
      </w:r>
      <w:proofErr w:type="spellEnd"/>
      <w:r>
        <w:rPr>
          <w:spacing w:val="-3"/>
          <w:sz w:val="21"/>
        </w:rPr>
        <w:t xml:space="preserve"> </w:t>
      </w:r>
      <w:proofErr w:type="spellStart"/>
      <w:r>
        <w:rPr>
          <w:sz w:val="21"/>
        </w:rPr>
        <w:t>Manzil</w:t>
      </w:r>
      <w:proofErr w:type="spellEnd"/>
      <w:r>
        <w:rPr>
          <w:sz w:val="21"/>
        </w:rPr>
        <w:t>,</w:t>
      </w:r>
      <w:r>
        <w:rPr>
          <w:spacing w:val="-3"/>
          <w:sz w:val="21"/>
        </w:rPr>
        <w:t xml:space="preserve"> </w:t>
      </w:r>
      <w:r>
        <w:rPr>
          <w:sz w:val="21"/>
        </w:rPr>
        <w:t>Beside</w:t>
      </w:r>
      <w:r>
        <w:rPr>
          <w:spacing w:val="-3"/>
          <w:sz w:val="21"/>
        </w:rPr>
        <w:t xml:space="preserve"> </w:t>
      </w:r>
      <w:r>
        <w:rPr>
          <w:sz w:val="21"/>
        </w:rPr>
        <w:t>IIPM</w:t>
      </w:r>
      <w:r>
        <w:rPr>
          <w:spacing w:val="-7"/>
          <w:sz w:val="21"/>
        </w:rPr>
        <w:t xml:space="preserve"> </w:t>
      </w:r>
      <w:r>
        <w:rPr>
          <w:sz w:val="21"/>
        </w:rPr>
        <w:t>Tower, Opposite Hotel Taj Deccan, Banjara</w:t>
      </w:r>
      <w:r>
        <w:rPr>
          <w:spacing w:val="-10"/>
          <w:sz w:val="21"/>
        </w:rPr>
        <w:t xml:space="preserve"> </w:t>
      </w:r>
      <w:r>
        <w:rPr>
          <w:sz w:val="21"/>
        </w:rPr>
        <w:t>Hills,</w:t>
      </w:r>
      <w:r>
        <w:rPr>
          <w:spacing w:val="-10"/>
          <w:sz w:val="21"/>
        </w:rPr>
        <w:t xml:space="preserve"> </w:t>
      </w:r>
      <w:r>
        <w:rPr>
          <w:sz w:val="21"/>
        </w:rPr>
        <w:t>Hyderabad</w:t>
      </w:r>
      <w:r>
        <w:rPr>
          <w:spacing w:val="-10"/>
          <w:sz w:val="21"/>
        </w:rPr>
        <w:t xml:space="preserve"> </w:t>
      </w:r>
      <w:r>
        <w:rPr>
          <w:sz w:val="21"/>
        </w:rPr>
        <w:t>-</w:t>
      </w:r>
      <w:r>
        <w:rPr>
          <w:spacing w:val="-10"/>
          <w:sz w:val="21"/>
        </w:rPr>
        <w:t xml:space="preserve"> </w:t>
      </w:r>
      <w:r>
        <w:rPr>
          <w:sz w:val="21"/>
        </w:rPr>
        <w:t>500034 Telangana, INDIA</w:t>
      </w:r>
    </w:p>
    <w:p w14:paraId="2723A184" w14:textId="77777777" w:rsidR="00590F9E" w:rsidRDefault="00745046">
      <w:pPr>
        <w:spacing w:before="94"/>
        <w:ind w:left="464"/>
        <w:rPr>
          <w:sz w:val="21"/>
        </w:rPr>
      </w:pPr>
      <w:r>
        <w:br w:type="column"/>
      </w:r>
      <w:r>
        <w:rPr>
          <w:spacing w:val="-2"/>
          <w:sz w:val="21"/>
        </w:rPr>
        <w:lastRenderedPageBreak/>
        <w:t>Kolhapur:</w:t>
      </w:r>
    </w:p>
    <w:p w14:paraId="1CF807DE" w14:textId="77777777" w:rsidR="00590F9E" w:rsidRDefault="00745046">
      <w:pPr>
        <w:spacing w:before="208" w:line="297" w:lineRule="auto"/>
        <w:ind w:left="464" w:right="2491"/>
        <w:rPr>
          <w:sz w:val="21"/>
        </w:rPr>
      </w:pPr>
      <w:r>
        <w:rPr>
          <w:spacing w:val="-2"/>
          <w:sz w:val="21"/>
        </w:rPr>
        <w:t>301,</w:t>
      </w:r>
      <w:r>
        <w:rPr>
          <w:spacing w:val="-12"/>
          <w:sz w:val="21"/>
        </w:rPr>
        <w:t xml:space="preserve"> </w:t>
      </w:r>
      <w:r>
        <w:rPr>
          <w:spacing w:val="-2"/>
          <w:sz w:val="21"/>
        </w:rPr>
        <w:t>Third</w:t>
      </w:r>
      <w:r>
        <w:rPr>
          <w:spacing w:val="-8"/>
          <w:sz w:val="21"/>
        </w:rPr>
        <w:t xml:space="preserve"> </w:t>
      </w:r>
      <w:r>
        <w:rPr>
          <w:spacing w:val="-2"/>
          <w:sz w:val="21"/>
        </w:rPr>
        <w:t>Floor,</w:t>
      </w:r>
      <w:r>
        <w:rPr>
          <w:spacing w:val="-8"/>
          <w:sz w:val="21"/>
        </w:rPr>
        <w:t xml:space="preserve"> </w:t>
      </w:r>
      <w:r>
        <w:rPr>
          <w:spacing w:val="-2"/>
          <w:sz w:val="21"/>
        </w:rPr>
        <w:t>Omega</w:t>
      </w:r>
      <w:r>
        <w:rPr>
          <w:spacing w:val="-12"/>
          <w:sz w:val="21"/>
        </w:rPr>
        <w:t xml:space="preserve"> </w:t>
      </w:r>
      <w:r>
        <w:rPr>
          <w:spacing w:val="-2"/>
          <w:sz w:val="21"/>
        </w:rPr>
        <w:t xml:space="preserve">Tower, </w:t>
      </w:r>
      <w:r>
        <w:rPr>
          <w:sz w:val="21"/>
        </w:rPr>
        <w:t xml:space="preserve">9th lane, </w:t>
      </w:r>
      <w:proofErr w:type="spellStart"/>
      <w:r>
        <w:rPr>
          <w:sz w:val="21"/>
        </w:rPr>
        <w:t>Rajarampuri</w:t>
      </w:r>
      <w:proofErr w:type="spellEnd"/>
      <w:r>
        <w:rPr>
          <w:sz w:val="21"/>
        </w:rPr>
        <w:t>,</w:t>
      </w:r>
      <w:r>
        <w:rPr>
          <w:spacing w:val="40"/>
          <w:sz w:val="21"/>
        </w:rPr>
        <w:t xml:space="preserve"> </w:t>
      </w:r>
      <w:r>
        <w:rPr>
          <w:sz w:val="21"/>
        </w:rPr>
        <w:t>Kolhapur - 416008 Maharashtra, INDIA</w:t>
      </w:r>
    </w:p>
    <w:p w14:paraId="72528AFD" w14:textId="77777777" w:rsidR="00590F9E" w:rsidRDefault="00590F9E">
      <w:pPr>
        <w:spacing w:line="297" w:lineRule="auto"/>
        <w:rPr>
          <w:sz w:val="21"/>
        </w:rPr>
        <w:sectPr w:rsidR="00590F9E">
          <w:type w:val="continuous"/>
          <w:pgSz w:w="16840" w:h="11900" w:orient="landscape"/>
          <w:pgMar w:top="260" w:right="425" w:bottom="280" w:left="1133" w:header="720" w:footer="720" w:gutter="0"/>
          <w:cols w:num="3" w:space="720" w:equalWidth="0">
            <w:col w:w="4042" w:space="658"/>
            <w:col w:w="3715" w:space="985"/>
            <w:col w:w="5882"/>
          </w:cols>
        </w:sectPr>
      </w:pPr>
    </w:p>
    <w:p w14:paraId="63AB06B7" w14:textId="77777777" w:rsidR="00590F9E" w:rsidRDefault="00745046">
      <w:pPr>
        <w:pStyle w:val="BodyText"/>
        <w:ind w:left="247"/>
        <w:rPr>
          <w:sz w:val="20"/>
        </w:rPr>
      </w:pPr>
      <w:r>
        <w:rPr>
          <w:noProof/>
          <w:sz w:val="20"/>
          <w:lang w:val="en-IN" w:eastAsia="en-IN"/>
        </w:rPr>
        <w:lastRenderedPageBreak/>
        <mc:AlternateContent>
          <mc:Choice Requires="wpg">
            <w:drawing>
              <wp:inline distT="0" distB="0" distL="0" distR="0" wp14:anchorId="4F05482D" wp14:editId="18AEBFAA">
                <wp:extent cx="8953500" cy="4286250"/>
                <wp:effectExtent l="0" t="0" r="0" b="0"/>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53500" cy="4286250"/>
                          <a:chOff x="0" y="0"/>
                          <a:chExt cx="8953500" cy="4286250"/>
                        </a:xfrm>
                      </wpg:grpSpPr>
                      <pic:pic xmlns:pic="http://schemas.openxmlformats.org/drawingml/2006/picture">
                        <pic:nvPicPr>
                          <pic:cNvPr id="366" name="Image 366"/>
                          <pic:cNvPicPr/>
                        </pic:nvPicPr>
                        <pic:blipFill>
                          <a:blip r:embed="rId1381" cstate="print"/>
                          <a:stretch>
                            <a:fillRect/>
                          </a:stretch>
                        </pic:blipFill>
                        <pic:spPr>
                          <a:xfrm>
                            <a:off x="4924424" y="1485899"/>
                            <a:ext cx="4029075" cy="2438399"/>
                          </a:xfrm>
                          <a:prstGeom prst="rect">
                            <a:avLst/>
                          </a:prstGeom>
                        </pic:spPr>
                      </pic:pic>
                      <pic:pic xmlns:pic="http://schemas.openxmlformats.org/drawingml/2006/picture">
                        <pic:nvPicPr>
                          <pic:cNvPr id="367" name="Image 367"/>
                          <pic:cNvPicPr/>
                        </pic:nvPicPr>
                        <pic:blipFill>
                          <a:blip r:embed="rId1382" cstate="print"/>
                          <a:stretch>
                            <a:fillRect/>
                          </a:stretch>
                        </pic:blipFill>
                        <pic:spPr>
                          <a:xfrm>
                            <a:off x="7362825" y="0"/>
                            <a:ext cx="1590675" cy="1485899"/>
                          </a:xfrm>
                          <a:prstGeom prst="rect">
                            <a:avLst/>
                          </a:prstGeom>
                        </pic:spPr>
                      </pic:pic>
                      <pic:pic xmlns:pic="http://schemas.openxmlformats.org/drawingml/2006/picture">
                        <pic:nvPicPr>
                          <pic:cNvPr id="368" name="Image 368"/>
                          <pic:cNvPicPr/>
                        </pic:nvPicPr>
                        <pic:blipFill>
                          <a:blip r:embed="rId1383" cstate="print"/>
                          <a:stretch>
                            <a:fillRect/>
                          </a:stretch>
                        </pic:blipFill>
                        <pic:spPr>
                          <a:xfrm>
                            <a:off x="2486024" y="0"/>
                            <a:ext cx="2438399" cy="3924299"/>
                          </a:xfrm>
                          <a:prstGeom prst="rect">
                            <a:avLst/>
                          </a:prstGeom>
                        </pic:spPr>
                      </pic:pic>
                      <pic:pic xmlns:pic="http://schemas.openxmlformats.org/drawingml/2006/picture">
                        <pic:nvPicPr>
                          <pic:cNvPr id="369" name="Image 369"/>
                          <pic:cNvPicPr/>
                        </pic:nvPicPr>
                        <pic:blipFill>
                          <a:blip r:embed="rId1384" cstate="print"/>
                          <a:stretch>
                            <a:fillRect/>
                          </a:stretch>
                        </pic:blipFill>
                        <pic:spPr>
                          <a:xfrm>
                            <a:off x="4924424" y="0"/>
                            <a:ext cx="2438399" cy="1485899"/>
                          </a:xfrm>
                          <a:prstGeom prst="rect">
                            <a:avLst/>
                          </a:prstGeom>
                        </pic:spPr>
                      </pic:pic>
                      <pic:pic xmlns:pic="http://schemas.openxmlformats.org/drawingml/2006/picture">
                        <pic:nvPicPr>
                          <pic:cNvPr id="370" name="Image 370"/>
                          <pic:cNvPicPr/>
                        </pic:nvPicPr>
                        <pic:blipFill>
                          <a:blip r:embed="rId1385" cstate="print"/>
                          <a:stretch>
                            <a:fillRect/>
                          </a:stretch>
                        </pic:blipFill>
                        <pic:spPr>
                          <a:xfrm>
                            <a:off x="0" y="0"/>
                            <a:ext cx="2486024" cy="4286249"/>
                          </a:xfrm>
                          <a:prstGeom prst="rect">
                            <a:avLst/>
                          </a:prstGeom>
                        </pic:spPr>
                      </pic:pic>
                      <pic:pic xmlns:pic="http://schemas.openxmlformats.org/drawingml/2006/picture">
                        <pic:nvPicPr>
                          <pic:cNvPr id="371" name="Image 371"/>
                          <pic:cNvPicPr/>
                        </pic:nvPicPr>
                        <pic:blipFill>
                          <a:blip r:embed="rId1386" cstate="print"/>
                          <a:stretch>
                            <a:fillRect/>
                          </a:stretch>
                        </pic:blipFill>
                        <pic:spPr>
                          <a:xfrm>
                            <a:off x="0" y="0"/>
                            <a:ext cx="8953499" cy="4286249"/>
                          </a:xfrm>
                          <a:prstGeom prst="rect">
                            <a:avLst/>
                          </a:prstGeom>
                        </pic:spPr>
                      </pic:pic>
                      <wps:wsp>
                        <wps:cNvPr id="372" name="Graphic 372"/>
                        <wps:cNvSpPr/>
                        <wps:spPr>
                          <a:xfrm>
                            <a:off x="50279" y="60336"/>
                            <a:ext cx="2966085" cy="1469390"/>
                          </a:xfrm>
                          <a:custGeom>
                            <a:avLst/>
                            <a:gdLst/>
                            <a:ahLst/>
                            <a:cxnLst/>
                            <a:rect l="l" t="t" r="r" b="b"/>
                            <a:pathLst>
                              <a:path w="2966085" h="1469390">
                                <a:moveTo>
                                  <a:pt x="2965704" y="0"/>
                                </a:moveTo>
                                <a:lnTo>
                                  <a:pt x="2911983" y="0"/>
                                </a:lnTo>
                                <a:lnTo>
                                  <a:pt x="2911983" y="48260"/>
                                </a:lnTo>
                                <a:lnTo>
                                  <a:pt x="2911983" y="1403350"/>
                                </a:lnTo>
                                <a:lnTo>
                                  <a:pt x="2910090" y="1403350"/>
                                </a:lnTo>
                                <a:lnTo>
                                  <a:pt x="2910090" y="1407160"/>
                                </a:lnTo>
                                <a:lnTo>
                                  <a:pt x="56388" y="1407160"/>
                                </a:lnTo>
                                <a:lnTo>
                                  <a:pt x="56388" y="1403350"/>
                                </a:lnTo>
                                <a:lnTo>
                                  <a:pt x="54483" y="1403350"/>
                                </a:lnTo>
                                <a:lnTo>
                                  <a:pt x="54483" y="48260"/>
                                </a:lnTo>
                                <a:lnTo>
                                  <a:pt x="55765" y="48260"/>
                                </a:lnTo>
                                <a:lnTo>
                                  <a:pt x="55765" y="44450"/>
                                </a:lnTo>
                                <a:lnTo>
                                  <a:pt x="2910713" y="44450"/>
                                </a:lnTo>
                                <a:lnTo>
                                  <a:pt x="2910713" y="48260"/>
                                </a:lnTo>
                                <a:lnTo>
                                  <a:pt x="2911983" y="48260"/>
                                </a:lnTo>
                                <a:lnTo>
                                  <a:pt x="2911983" y="0"/>
                                </a:lnTo>
                                <a:lnTo>
                                  <a:pt x="0" y="0"/>
                                </a:lnTo>
                                <a:lnTo>
                                  <a:pt x="0" y="44450"/>
                                </a:lnTo>
                                <a:lnTo>
                                  <a:pt x="0" y="48260"/>
                                </a:lnTo>
                                <a:lnTo>
                                  <a:pt x="0" y="1403350"/>
                                </a:lnTo>
                                <a:lnTo>
                                  <a:pt x="0" y="1407160"/>
                                </a:lnTo>
                                <a:lnTo>
                                  <a:pt x="0" y="1469390"/>
                                </a:lnTo>
                                <a:lnTo>
                                  <a:pt x="2965704" y="1469390"/>
                                </a:lnTo>
                                <a:lnTo>
                                  <a:pt x="2965704" y="1407160"/>
                                </a:lnTo>
                                <a:lnTo>
                                  <a:pt x="2965704" y="1403350"/>
                                </a:lnTo>
                                <a:lnTo>
                                  <a:pt x="2965704" y="48260"/>
                                </a:lnTo>
                                <a:lnTo>
                                  <a:pt x="2965704" y="44450"/>
                                </a:lnTo>
                                <a:lnTo>
                                  <a:pt x="2965704" y="0"/>
                                </a:lnTo>
                                <a:close/>
                              </a:path>
                            </a:pathLst>
                          </a:custGeom>
                          <a:solidFill>
                            <a:srgbClr val="000000">
                              <a:alpha val="30198"/>
                            </a:srgbClr>
                          </a:solidFill>
                        </wps:spPr>
                        <wps:bodyPr wrap="square" lIns="0" tIns="0" rIns="0" bIns="0" rtlCol="0">
                          <a:prstTxWarp prst="textNoShape">
                            <a:avLst/>
                          </a:prstTxWarp>
                          <a:noAutofit/>
                        </wps:bodyPr>
                      </wps:wsp>
                      <wps:wsp>
                        <wps:cNvPr id="373" name="Graphic 373"/>
                        <wps:cNvSpPr/>
                        <wps:spPr>
                          <a:xfrm>
                            <a:off x="95237" y="95261"/>
                            <a:ext cx="2876550" cy="1381125"/>
                          </a:xfrm>
                          <a:custGeom>
                            <a:avLst/>
                            <a:gdLst/>
                            <a:ahLst/>
                            <a:cxnLst/>
                            <a:rect l="l" t="t" r="r" b="b"/>
                            <a:pathLst>
                              <a:path w="2876550" h="1381125">
                                <a:moveTo>
                                  <a:pt x="2876550" y="16522"/>
                                </a:moveTo>
                                <a:lnTo>
                                  <a:pt x="2860027" y="0"/>
                                </a:lnTo>
                                <a:lnTo>
                                  <a:pt x="16535" y="0"/>
                                </a:lnTo>
                                <a:lnTo>
                                  <a:pt x="0" y="16522"/>
                                </a:lnTo>
                                <a:lnTo>
                                  <a:pt x="0" y="1362075"/>
                                </a:lnTo>
                                <a:lnTo>
                                  <a:pt x="0" y="1364589"/>
                                </a:lnTo>
                                <a:lnTo>
                                  <a:pt x="16535" y="1381125"/>
                                </a:lnTo>
                                <a:lnTo>
                                  <a:pt x="2860027" y="1381125"/>
                                </a:lnTo>
                                <a:lnTo>
                                  <a:pt x="2876550" y="1364589"/>
                                </a:lnTo>
                                <a:lnTo>
                                  <a:pt x="2876550" y="16522"/>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74" name="Image 374"/>
                          <pic:cNvPicPr/>
                        </pic:nvPicPr>
                        <pic:blipFill>
                          <a:blip r:embed="rId1387" cstate="print"/>
                          <a:stretch>
                            <a:fillRect/>
                          </a:stretch>
                        </pic:blipFill>
                        <pic:spPr>
                          <a:xfrm>
                            <a:off x="4246774" y="3956932"/>
                            <a:ext cx="463039" cy="163993"/>
                          </a:xfrm>
                          <a:prstGeom prst="rect">
                            <a:avLst/>
                          </a:prstGeom>
                        </pic:spPr>
                      </pic:pic>
                      <wps:wsp>
                        <wps:cNvPr id="375" name="Graphic 375"/>
                        <wps:cNvSpPr/>
                        <wps:spPr>
                          <a:xfrm>
                            <a:off x="13715" y="3718179"/>
                            <a:ext cx="563880" cy="563880"/>
                          </a:xfrm>
                          <a:custGeom>
                            <a:avLst/>
                            <a:gdLst/>
                            <a:ahLst/>
                            <a:cxnLst/>
                            <a:rect l="l" t="t" r="r" b="b"/>
                            <a:pathLst>
                              <a:path w="563880" h="563880">
                                <a:moveTo>
                                  <a:pt x="563879" y="563879"/>
                                </a:moveTo>
                                <a:lnTo>
                                  <a:pt x="0" y="563879"/>
                                </a:lnTo>
                                <a:lnTo>
                                  <a:pt x="0" y="0"/>
                                </a:lnTo>
                                <a:lnTo>
                                  <a:pt x="563879" y="0"/>
                                </a:lnTo>
                                <a:lnTo>
                                  <a:pt x="563879" y="72770"/>
                                </a:lnTo>
                                <a:lnTo>
                                  <a:pt x="104848" y="72770"/>
                                </a:lnTo>
                                <a:lnTo>
                                  <a:pt x="100358" y="74630"/>
                                </a:lnTo>
                                <a:lnTo>
                                  <a:pt x="92918" y="82069"/>
                                </a:lnTo>
                                <a:lnTo>
                                  <a:pt x="91058" y="86560"/>
                                </a:lnTo>
                                <a:lnTo>
                                  <a:pt x="91058" y="439981"/>
                                </a:lnTo>
                                <a:lnTo>
                                  <a:pt x="92918" y="444471"/>
                                </a:lnTo>
                                <a:lnTo>
                                  <a:pt x="100358" y="451910"/>
                                </a:lnTo>
                                <a:lnTo>
                                  <a:pt x="104848" y="453770"/>
                                </a:lnTo>
                                <a:lnTo>
                                  <a:pt x="563879" y="453770"/>
                                </a:lnTo>
                                <a:lnTo>
                                  <a:pt x="563879" y="563879"/>
                                </a:lnTo>
                                <a:close/>
                              </a:path>
                              <a:path w="563880" h="563880">
                                <a:moveTo>
                                  <a:pt x="563879" y="453770"/>
                                </a:moveTo>
                                <a:lnTo>
                                  <a:pt x="458269" y="453770"/>
                                </a:lnTo>
                                <a:lnTo>
                                  <a:pt x="462759" y="451910"/>
                                </a:lnTo>
                                <a:lnTo>
                                  <a:pt x="470199" y="444471"/>
                                </a:lnTo>
                                <a:lnTo>
                                  <a:pt x="472058" y="439981"/>
                                </a:lnTo>
                                <a:lnTo>
                                  <a:pt x="472058" y="86560"/>
                                </a:lnTo>
                                <a:lnTo>
                                  <a:pt x="470199" y="82069"/>
                                </a:lnTo>
                                <a:lnTo>
                                  <a:pt x="462759" y="74630"/>
                                </a:lnTo>
                                <a:lnTo>
                                  <a:pt x="458269" y="72770"/>
                                </a:lnTo>
                                <a:lnTo>
                                  <a:pt x="563879" y="72770"/>
                                </a:lnTo>
                                <a:lnTo>
                                  <a:pt x="563879" y="453770"/>
                                </a:lnTo>
                                <a:close/>
                              </a:path>
                            </a:pathLst>
                          </a:custGeom>
                          <a:solidFill>
                            <a:srgbClr val="000000">
                              <a:alpha val="30198"/>
                            </a:srgbClr>
                          </a:solidFill>
                        </wps:spPr>
                        <wps:bodyPr wrap="square" lIns="0" tIns="0" rIns="0" bIns="0" rtlCol="0">
                          <a:prstTxWarp prst="textNoShape">
                            <a:avLst/>
                          </a:prstTxWarp>
                          <a:noAutofit/>
                        </wps:bodyPr>
                      </wps:wsp>
                      <wps:wsp>
                        <wps:cNvPr id="376" name="Graphic 376"/>
                        <wps:cNvSpPr/>
                        <wps:spPr>
                          <a:xfrm>
                            <a:off x="104774" y="3790949"/>
                            <a:ext cx="381000" cy="381000"/>
                          </a:xfrm>
                          <a:custGeom>
                            <a:avLst/>
                            <a:gdLst/>
                            <a:ahLst/>
                            <a:cxnLst/>
                            <a:rect l="l" t="t" r="r" b="b"/>
                            <a:pathLst>
                              <a:path w="381000" h="381000">
                                <a:moveTo>
                                  <a:pt x="364476" y="380999"/>
                                </a:moveTo>
                                <a:lnTo>
                                  <a:pt x="16523" y="380999"/>
                                </a:lnTo>
                                <a:lnTo>
                                  <a:pt x="14093" y="380516"/>
                                </a:lnTo>
                                <a:lnTo>
                                  <a:pt x="0" y="364476"/>
                                </a:lnTo>
                                <a:lnTo>
                                  <a:pt x="0" y="361949"/>
                                </a:lnTo>
                                <a:lnTo>
                                  <a:pt x="0" y="16523"/>
                                </a:lnTo>
                                <a:lnTo>
                                  <a:pt x="16523" y="0"/>
                                </a:lnTo>
                                <a:lnTo>
                                  <a:pt x="364476" y="0"/>
                                </a:lnTo>
                                <a:lnTo>
                                  <a:pt x="380999" y="16523"/>
                                </a:lnTo>
                                <a:lnTo>
                                  <a:pt x="380999" y="364476"/>
                                </a:lnTo>
                                <a:lnTo>
                                  <a:pt x="366906" y="380516"/>
                                </a:lnTo>
                                <a:lnTo>
                                  <a:pt x="364476" y="380999"/>
                                </a:lnTo>
                                <a:close/>
                              </a:path>
                            </a:pathLst>
                          </a:custGeom>
                          <a:solidFill>
                            <a:srgbClr val="FFFFFF"/>
                          </a:solidFill>
                        </wps:spPr>
                        <wps:bodyPr wrap="square" lIns="0" tIns="0" rIns="0" bIns="0" rtlCol="0">
                          <a:prstTxWarp prst="textNoShape">
                            <a:avLst/>
                          </a:prstTxWarp>
                          <a:noAutofit/>
                        </wps:bodyPr>
                      </wps:wsp>
                      <wps:wsp>
                        <wps:cNvPr id="377" name="Graphic 377"/>
                        <wps:cNvSpPr/>
                        <wps:spPr>
                          <a:xfrm>
                            <a:off x="104774" y="3790949"/>
                            <a:ext cx="381000" cy="381000"/>
                          </a:xfrm>
                          <a:custGeom>
                            <a:avLst/>
                            <a:gdLst/>
                            <a:ahLst/>
                            <a:cxnLst/>
                            <a:rect l="l" t="t" r="r" b="b"/>
                            <a:pathLst>
                              <a:path w="381000" h="381000">
                                <a:moveTo>
                                  <a:pt x="0" y="361949"/>
                                </a:moveTo>
                                <a:lnTo>
                                  <a:pt x="0" y="19049"/>
                                </a:lnTo>
                                <a:lnTo>
                                  <a:pt x="0" y="16523"/>
                                </a:lnTo>
                                <a:lnTo>
                                  <a:pt x="483" y="14093"/>
                                </a:lnTo>
                                <a:lnTo>
                                  <a:pt x="1450" y="11759"/>
                                </a:lnTo>
                                <a:lnTo>
                                  <a:pt x="2416" y="9425"/>
                                </a:lnTo>
                                <a:lnTo>
                                  <a:pt x="3793" y="7365"/>
                                </a:lnTo>
                                <a:lnTo>
                                  <a:pt x="5579" y="5579"/>
                                </a:lnTo>
                                <a:lnTo>
                                  <a:pt x="7365" y="3792"/>
                                </a:lnTo>
                                <a:lnTo>
                                  <a:pt x="9425" y="2416"/>
                                </a:lnTo>
                                <a:lnTo>
                                  <a:pt x="11759" y="1449"/>
                                </a:lnTo>
                                <a:lnTo>
                                  <a:pt x="14093" y="483"/>
                                </a:lnTo>
                                <a:lnTo>
                                  <a:pt x="16523" y="0"/>
                                </a:lnTo>
                                <a:lnTo>
                                  <a:pt x="19050" y="0"/>
                                </a:lnTo>
                                <a:lnTo>
                                  <a:pt x="361949" y="0"/>
                                </a:lnTo>
                                <a:lnTo>
                                  <a:pt x="364476" y="0"/>
                                </a:lnTo>
                                <a:lnTo>
                                  <a:pt x="366906" y="483"/>
                                </a:lnTo>
                                <a:lnTo>
                                  <a:pt x="369240" y="1449"/>
                                </a:lnTo>
                                <a:lnTo>
                                  <a:pt x="371573" y="2416"/>
                                </a:lnTo>
                                <a:lnTo>
                                  <a:pt x="373634" y="3792"/>
                                </a:lnTo>
                                <a:lnTo>
                                  <a:pt x="375420" y="5579"/>
                                </a:lnTo>
                                <a:lnTo>
                                  <a:pt x="377206" y="7365"/>
                                </a:lnTo>
                                <a:lnTo>
                                  <a:pt x="378583" y="9425"/>
                                </a:lnTo>
                                <a:lnTo>
                                  <a:pt x="379549" y="11759"/>
                                </a:lnTo>
                                <a:lnTo>
                                  <a:pt x="380516" y="14093"/>
                                </a:lnTo>
                                <a:lnTo>
                                  <a:pt x="380999" y="16523"/>
                                </a:lnTo>
                                <a:lnTo>
                                  <a:pt x="380999" y="19049"/>
                                </a:lnTo>
                                <a:lnTo>
                                  <a:pt x="380999" y="361949"/>
                                </a:lnTo>
                                <a:lnTo>
                                  <a:pt x="361949" y="380999"/>
                                </a:lnTo>
                                <a:lnTo>
                                  <a:pt x="19050" y="380999"/>
                                </a:lnTo>
                                <a:lnTo>
                                  <a:pt x="0" y="364476"/>
                                </a:lnTo>
                                <a:lnTo>
                                  <a:pt x="0" y="361949"/>
                                </a:lnTo>
                                <a:close/>
                              </a:path>
                            </a:pathLst>
                          </a:custGeom>
                          <a:ln w="19049">
                            <a:solidFill>
                              <a:srgbClr val="FFFFFF"/>
                            </a:solidFill>
                            <a:prstDash val="solid"/>
                          </a:ln>
                        </wps:spPr>
                        <wps:bodyPr wrap="square" lIns="0" tIns="0" rIns="0" bIns="0" rtlCol="0">
                          <a:prstTxWarp prst="textNoShape">
                            <a:avLst/>
                          </a:prstTxWarp>
                          <a:noAutofit/>
                        </wps:bodyPr>
                      </wps:wsp>
                      <wps:wsp>
                        <wps:cNvPr id="378" name="Graphic 378"/>
                        <wps:cNvSpPr/>
                        <wps:spPr>
                          <a:xfrm>
                            <a:off x="114299" y="3800474"/>
                            <a:ext cx="361950" cy="361950"/>
                          </a:xfrm>
                          <a:custGeom>
                            <a:avLst/>
                            <a:gdLst/>
                            <a:ahLst/>
                            <a:cxnLst/>
                            <a:rect l="l" t="t" r="r" b="b"/>
                            <a:pathLst>
                              <a:path w="361950" h="361950">
                                <a:moveTo>
                                  <a:pt x="358774" y="361949"/>
                                </a:moveTo>
                                <a:lnTo>
                                  <a:pt x="3174" y="361949"/>
                                </a:lnTo>
                                <a:lnTo>
                                  <a:pt x="0" y="358775"/>
                                </a:lnTo>
                                <a:lnTo>
                                  <a:pt x="0" y="3174"/>
                                </a:lnTo>
                                <a:lnTo>
                                  <a:pt x="3174" y="0"/>
                                </a:lnTo>
                                <a:lnTo>
                                  <a:pt x="358774" y="0"/>
                                </a:lnTo>
                                <a:lnTo>
                                  <a:pt x="361949" y="3174"/>
                                </a:lnTo>
                                <a:lnTo>
                                  <a:pt x="361949" y="358775"/>
                                </a:lnTo>
                                <a:lnTo>
                                  <a:pt x="358774" y="361949"/>
                                </a:lnTo>
                                <a:close/>
                              </a:path>
                            </a:pathLst>
                          </a:custGeom>
                          <a:solidFill>
                            <a:srgbClr val="FFFFFF"/>
                          </a:solidFill>
                        </wps:spPr>
                        <wps:bodyPr wrap="square" lIns="0" tIns="0" rIns="0" bIns="0" rtlCol="0">
                          <a:prstTxWarp prst="textNoShape">
                            <a:avLst/>
                          </a:prstTxWarp>
                          <a:noAutofit/>
                        </wps:bodyPr>
                      </wps:wsp>
                      <wps:wsp>
                        <wps:cNvPr id="379" name="Textbox 379"/>
                        <wps:cNvSpPr txBox="1"/>
                        <wps:spPr>
                          <a:xfrm>
                            <a:off x="209549" y="190611"/>
                            <a:ext cx="1810385" cy="751840"/>
                          </a:xfrm>
                          <a:prstGeom prst="rect">
                            <a:avLst/>
                          </a:prstGeom>
                        </wps:spPr>
                        <wps:txbx>
                          <w:txbxContent>
                            <w:p w14:paraId="11CFF361" w14:textId="77777777" w:rsidR="001E615D" w:rsidRDefault="001E615D">
                              <w:pPr>
                                <w:spacing w:line="247" w:lineRule="exact"/>
                                <w:rPr>
                                  <w:rFonts w:ascii="Roboto Lt"/>
                                  <w:sz w:val="21"/>
                                </w:rPr>
                              </w:pPr>
                              <w:r>
                                <w:rPr>
                                  <w:rFonts w:ascii="Roboto Lt"/>
                                  <w:sz w:val="21"/>
                                </w:rPr>
                                <w:t>Enrich</w:t>
                              </w:r>
                              <w:r>
                                <w:rPr>
                                  <w:rFonts w:ascii="Roboto Lt"/>
                                  <w:spacing w:val="-6"/>
                                  <w:sz w:val="21"/>
                                </w:rPr>
                                <w:t xml:space="preserve"> </w:t>
                              </w:r>
                              <w:r>
                                <w:rPr>
                                  <w:rFonts w:ascii="Roboto Lt"/>
                                  <w:sz w:val="21"/>
                                </w:rPr>
                                <w:t>Energy</w:t>
                              </w:r>
                              <w:r>
                                <w:rPr>
                                  <w:rFonts w:ascii="Roboto Lt"/>
                                  <w:spacing w:val="-6"/>
                                  <w:sz w:val="21"/>
                                </w:rPr>
                                <w:t xml:space="preserve"> </w:t>
                              </w:r>
                              <w:proofErr w:type="spellStart"/>
                              <w:r>
                                <w:rPr>
                                  <w:rFonts w:ascii="Roboto Lt"/>
                                  <w:sz w:val="21"/>
                                </w:rPr>
                                <w:t>Pvt</w:t>
                              </w:r>
                              <w:proofErr w:type="spellEnd"/>
                              <w:r>
                                <w:rPr>
                                  <w:rFonts w:ascii="Roboto Lt"/>
                                  <w:spacing w:val="-5"/>
                                  <w:sz w:val="21"/>
                                </w:rPr>
                                <w:t xml:space="preserve"> Ltd</w:t>
                              </w:r>
                            </w:p>
                            <w:p w14:paraId="71B88AE8" w14:textId="77777777" w:rsidR="001E615D" w:rsidRDefault="001E615D">
                              <w:pPr>
                                <w:spacing w:before="96" w:line="232" w:lineRule="auto"/>
                                <w:rPr>
                                  <w:rFonts w:ascii="Roboto"/>
                                  <w:sz w:val="18"/>
                                </w:rPr>
                              </w:pPr>
                              <w:r>
                                <w:rPr>
                                  <w:rFonts w:ascii="Roboto"/>
                                  <w:color w:val="5B5B5B"/>
                                  <w:sz w:val="18"/>
                                </w:rPr>
                                <w:t>The</w:t>
                              </w:r>
                              <w:r>
                                <w:rPr>
                                  <w:rFonts w:ascii="Roboto"/>
                                  <w:color w:val="5B5B5B"/>
                                  <w:spacing w:val="-12"/>
                                  <w:sz w:val="18"/>
                                </w:rPr>
                                <w:t xml:space="preserve"> </w:t>
                              </w:r>
                              <w:r>
                                <w:rPr>
                                  <w:rFonts w:ascii="Roboto"/>
                                  <w:color w:val="5B5B5B"/>
                                  <w:sz w:val="18"/>
                                </w:rPr>
                                <w:t>Orion,</w:t>
                              </w:r>
                              <w:r>
                                <w:rPr>
                                  <w:rFonts w:ascii="Roboto"/>
                                  <w:color w:val="5B5B5B"/>
                                  <w:spacing w:val="-12"/>
                                  <w:sz w:val="18"/>
                                </w:rPr>
                                <w:t xml:space="preserve"> </w:t>
                              </w:r>
                              <w:r>
                                <w:rPr>
                                  <w:rFonts w:ascii="Roboto"/>
                                  <w:color w:val="5B5B5B"/>
                                  <w:sz w:val="18"/>
                                </w:rPr>
                                <w:t>302,11/1C,</w:t>
                              </w:r>
                              <w:r>
                                <w:rPr>
                                  <w:rFonts w:ascii="Roboto"/>
                                  <w:color w:val="5B5B5B"/>
                                  <w:spacing w:val="-11"/>
                                  <w:sz w:val="18"/>
                                </w:rPr>
                                <w:t xml:space="preserve"> </w:t>
                              </w:r>
                              <w:r>
                                <w:rPr>
                                  <w:rFonts w:ascii="Roboto"/>
                                  <w:color w:val="5B5B5B"/>
                                  <w:sz w:val="18"/>
                                </w:rPr>
                                <w:t>Koregaon</w:t>
                              </w:r>
                              <w:r>
                                <w:rPr>
                                  <w:rFonts w:ascii="Roboto"/>
                                  <w:color w:val="5B5B5B"/>
                                  <w:spacing w:val="-11"/>
                                  <w:sz w:val="18"/>
                                </w:rPr>
                                <w:t xml:space="preserve"> </w:t>
                              </w:r>
                              <w:r>
                                <w:rPr>
                                  <w:rFonts w:ascii="Roboto"/>
                                  <w:color w:val="5B5B5B"/>
                                  <w:sz w:val="18"/>
                                </w:rPr>
                                <w:t xml:space="preserve">Rd, Opposite Don Bosco Youth Centre, </w:t>
                              </w:r>
                              <w:proofErr w:type="spellStart"/>
                              <w:r>
                                <w:rPr>
                                  <w:rFonts w:ascii="Roboto"/>
                                  <w:color w:val="5B5B5B"/>
                                  <w:sz w:val="18"/>
                                </w:rPr>
                                <w:t>Ragvilas</w:t>
                              </w:r>
                              <w:proofErr w:type="spellEnd"/>
                              <w:r>
                                <w:rPr>
                                  <w:rFonts w:ascii="Roboto"/>
                                  <w:color w:val="5B5B5B"/>
                                  <w:sz w:val="18"/>
                                </w:rPr>
                                <w:t xml:space="preserve"> Society, Koregaon Park, Pune, Maharashtra 411001</w:t>
                              </w:r>
                            </w:p>
                          </w:txbxContent>
                        </wps:txbx>
                        <wps:bodyPr wrap="square" lIns="0" tIns="0" rIns="0" bIns="0" rtlCol="0">
                          <a:noAutofit/>
                        </wps:bodyPr>
                      </wps:wsp>
                      <wps:wsp>
                        <wps:cNvPr id="380" name="Textbox 380"/>
                        <wps:cNvSpPr txBox="1"/>
                        <wps:spPr>
                          <a:xfrm>
                            <a:off x="2273944" y="446409"/>
                            <a:ext cx="525780" cy="133985"/>
                          </a:xfrm>
                          <a:prstGeom prst="rect">
                            <a:avLst/>
                          </a:prstGeom>
                        </wps:spPr>
                        <wps:txbx>
                          <w:txbxContent>
                            <w:p w14:paraId="0BE2C837" w14:textId="77777777" w:rsidR="001E615D" w:rsidRDefault="001E615D">
                              <w:pPr>
                                <w:spacing w:line="211" w:lineRule="exact"/>
                                <w:rPr>
                                  <w:rFonts w:ascii="Roboto"/>
                                  <w:sz w:val="18"/>
                                </w:rPr>
                              </w:pPr>
                              <w:r>
                                <w:rPr>
                                  <w:rFonts w:ascii="Roboto"/>
                                  <w:color w:val="1A73E7"/>
                                  <w:spacing w:val="-2"/>
                                  <w:sz w:val="18"/>
                                </w:rPr>
                                <w:t>Directions</w:t>
                              </w:r>
                            </w:p>
                          </w:txbxContent>
                        </wps:txbx>
                        <wps:bodyPr wrap="square" lIns="0" tIns="0" rIns="0" bIns="0" rtlCol="0">
                          <a:noAutofit/>
                        </wps:bodyPr>
                      </wps:wsp>
                      <wps:wsp>
                        <wps:cNvPr id="381" name="Textbox 381"/>
                        <wps:cNvSpPr txBox="1"/>
                        <wps:spPr>
                          <a:xfrm>
                            <a:off x="209549" y="990711"/>
                            <a:ext cx="1401445" cy="389890"/>
                          </a:xfrm>
                          <a:prstGeom prst="rect">
                            <a:avLst/>
                          </a:prstGeom>
                        </wps:spPr>
                        <wps:txbx>
                          <w:txbxContent>
                            <w:p w14:paraId="08340F4F" w14:textId="77777777" w:rsidR="001E615D" w:rsidRDefault="001E615D">
                              <w:pPr>
                                <w:tabs>
                                  <w:tab w:val="left" w:pos="1331"/>
                                </w:tabs>
                                <w:spacing w:line="247" w:lineRule="exact"/>
                                <w:rPr>
                                  <w:rFonts w:ascii="Roboto"/>
                                  <w:sz w:val="18"/>
                                </w:rPr>
                              </w:pPr>
                              <w:r>
                                <w:rPr>
                                  <w:rFonts w:ascii="Roboto Lt"/>
                                  <w:color w:val="5B5B5B"/>
                                  <w:spacing w:val="-5"/>
                                  <w:sz w:val="21"/>
                                </w:rPr>
                                <w:t>3.9</w:t>
                              </w:r>
                              <w:r>
                                <w:rPr>
                                  <w:rFonts w:ascii="Roboto Lt"/>
                                  <w:color w:val="5B5B5B"/>
                                  <w:sz w:val="21"/>
                                </w:rPr>
                                <w:tab/>
                              </w:r>
                              <w:hyperlink r:id="rId1388">
                                <w:r>
                                  <w:rPr>
                                    <w:rFonts w:ascii="Roboto"/>
                                    <w:color w:val="1A73E7"/>
                                    <w:sz w:val="18"/>
                                  </w:rPr>
                                  <w:t>56</w:t>
                                </w:r>
                                <w:r>
                                  <w:rPr>
                                    <w:rFonts w:ascii="Roboto"/>
                                    <w:color w:val="1A73E7"/>
                                    <w:spacing w:val="-4"/>
                                    <w:sz w:val="18"/>
                                  </w:rPr>
                                  <w:t xml:space="preserve"> </w:t>
                                </w:r>
                                <w:r>
                                  <w:rPr>
                                    <w:rFonts w:ascii="Roboto"/>
                                    <w:color w:val="1A73E7"/>
                                    <w:spacing w:val="-2"/>
                                    <w:sz w:val="18"/>
                                  </w:rPr>
                                  <w:t>reviews</w:t>
                                </w:r>
                              </w:hyperlink>
                            </w:p>
                            <w:p w14:paraId="503C00D9" w14:textId="77777777" w:rsidR="001E615D" w:rsidRDefault="001E615D">
                              <w:pPr>
                                <w:spacing w:before="151" w:line="215" w:lineRule="exact"/>
                                <w:rPr>
                                  <w:rFonts w:ascii="Roboto"/>
                                  <w:sz w:val="18"/>
                                </w:rPr>
                              </w:pPr>
                              <w:hyperlink r:id="rId1389">
                                <w:r>
                                  <w:rPr>
                                    <w:rFonts w:ascii="Roboto"/>
                                    <w:color w:val="1A73E7"/>
                                    <w:sz w:val="18"/>
                                  </w:rPr>
                                  <w:t>View</w:t>
                                </w:r>
                                <w:r>
                                  <w:rPr>
                                    <w:rFonts w:ascii="Roboto"/>
                                    <w:color w:val="1A73E7"/>
                                    <w:spacing w:val="-9"/>
                                    <w:sz w:val="18"/>
                                  </w:rPr>
                                  <w:t xml:space="preserve"> </w:t>
                                </w:r>
                                <w:r>
                                  <w:rPr>
                                    <w:rFonts w:ascii="Roboto"/>
                                    <w:color w:val="1A73E7"/>
                                    <w:sz w:val="18"/>
                                  </w:rPr>
                                  <w:t>larger</w:t>
                                </w:r>
                                <w:r>
                                  <w:rPr>
                                    <w:rFonts w:ascii="Roboto"/>
                                    <w:color w:val="1A73E7"/>
                                    <w:spacing w:val="-8"/>
                                    <w:sz w:val="18"/>
                                  </w:rPr>
                                  <w:t xml:space="preserve"> </w:t>
                                </w:r>
                                <w:r>
                                  <w:rPr>
                                    <w:rFonts w:ascii="Roboto"/>
                                    <w:color w:val="1A73E7"/>
                                    <w:spacing w:val="-5"/>
                                    <w:sz w:val="18"/>
                                  </w:rPr>
                                  <w:t>map</w:t>
                                </w:r>
                              </w:hyperlink>
                            </w:p>
                          </w:txbxContent>
                        </wps:txbx>
                        <wps:bodyPr wrap="square" lIns="0" tIns="0" rIns="0" bIns="0" rtlCol="0">
                          <a:noAutofit/>
                        </wps:bodyPr>
                      </wps:wsp>
                      <wps:wsp>
                        <wps:cNvPr id="382" name="Textbox 382"/>
                        <wps:cNvSpPr txBox="1"/>
                        <wps:spPr>
                          <a:xfrm>
                            <a:off x="8058149" y="4152899"/>
                            <a:ext cx="895350" cy="133350"/>
                          </a:xfrm>
                          <a:prstGeom prst="rect">
                            <a:avLst/>
                          </a:prstGeom>
                          <a:solidFill>
                            <a:srgbClr val="FFFFFF">
                              <a:alpha val="69999"/>
                            </a:srgbClr>
                          </a:solidFill>
                        </wps:spPr>
                        <wps:txbx>
                          <w:txbxContent>
                            <w:p w14:paraId="7FE5D2D8" w14:textId="77777777" w:rsidR="001E615D" w:rsidRDefault="001E615D">
                              <w:pPr>
                                <w:spacing w:before="7"/>
                                <w:ind w:left="68"/>
                                <w:rPr>
                                  <w:rFonts w:ascii="Roboto"/>
                                  <w:color w:val="000000"/>
                                  <w:sz w:val="15"/>
                                </w:rPr>
                              </w:pPr>
                              <w:hyperlink r:id="rId1390">
                                <w:r>
                                  <w:rPr>
                                    <w:rFonts w:ascii="Roboto"/>
                                    <w:color w:val="000000"/>
                                    <w:sz w:val="15"/>
                                  </w:rPr>
                                  <w:t>Report</w:t>
                                </w:r>
                                <w:r>
                                  <w:rPr>
                                    <w:rFonts w:ascii="Roboto"/>
                                    <w:color w:val="000000"/>
                                    <w:spacing w:val="-5"/>
                                    <w:sz w:val="15"/>
                                  </w:rPr>
                                  <w:t xml:space="preserve"> </w:t>
                                </w:r>
                                <w:r>
                                  <w:rPr>
                                    <w:rFonts w:ascii="Roboto"/>
                                    <w:color w:val="000000"/>
                                    <w:sz w:val="15"/>
                                  </w:rPr>
                                  <w:t>a</w:t>
                                </w:r>
                                <w:r>
                                  <w:rPr>
                                    <w:rFonts w:ascii="Roboto"/>
                                    <w:color w:val="000000"/>
                                    <w:spacing w:val="-5"/>
                                    <w:sz w:val="15"/>
                                  </w:rPr>
                                  <w:t xml:space="preserve"> </w:t>
                                </w:r>
                                <w:r>
                                  <w:rPr>
                                    <w:rFonts w:ascii="Roboto"/>
                                    <w:color w:val="000000"/>
                                    <w:sz w:val="15"/>
                                  </w:rPr>
                                  <w:t>map</w:t>
                                </w:r>
                                <w:r>
                                  <w:rPr>
                                    <w:rFonts w:ascii="Roboto"/>
                                    <w:color w:val="000000"/>
                                    <w:spacing w:val="-5"/>
                                    <w:sz w:val="15"/>
                                  </w:rPr>
                                  <w:t xml:space="preserve"> </w:t>
                                </w:r>
                                <w:r>
                                  <w:rPr>
                                    <w:rFonts w:ascii="Roboto"/>
                                    <w:color w:val="000000"/>
                                    <w:spacing w:val="-2"/>
                                    <w:sz w:val="15"/>
                                  </w:rPr>
                                  <w:t>error</w:t>
                                </w:r>
                              </w:hyperlink>
                            </w:p>
                          </w:txbxContent>
                        </wps:txbx>
                        <wps:bodyPr wrap="square" lIns="0" tIns="0" rIns="0" bIns="0" rtlCol="0">
                          <a:noAutofit/>
                        </wps:bodyPr>
                      </wps:wsp>
                      <wps:wsp>
                        <wps:cNvPr id="383" name="Textbox 383"/>
                        <wps:cNvSpPr txBox="1"/>
                        <wps:spPr>
                          <a:xfrm>
                            <a:off x="6905624" y="4152899"/>
                            <a:ext cx="1152525" cy="133350"/>
                          </a:xfrm>
                          <a:prstGeom prst="rect">
                            <a:avLst/>
                          </a:prstGeom>
                          <a:solidFill>
                            <a:srgbClr val="FFFFFF"/>
                          </a:solidFill>
                        </wps:spPr>
                        <wps:txbx>
                          <w:txbxContent>
                            <w:p w14:paraId="7D145497" w14:textId="77777777" w:rsidR="001E615D" w:rsidRDefault="001E615D">
                              <w:pPr>
                                <w:spacing w:line="190" w:lineRule="exact"/>
                                <w:ind w:left="-3"/>
                                <w:rPr>
                                  <w:rFonts w:ascii="Roboto" w:hAnsi="Roboto"/>
                                  <w:color w:val="000000"/>
                                  <w:sz w:val="16"/>
                                </w:rPr>
                              </w:pPr>
                              <w:r>
                                <w:rPr>
                                  <w:rFonts w:ascii="Roboto" w:hAnsi="Roboto"/>
                                  <w:color w:val="000000"/>
                                  <w:sz w:val="16"/>
                                </w:rPr>
                                <w:t>Map</w:t>
                              </w:r>
                              <w:r>
                                <w:rPr>
                                  <w:rFonts w:ascii="Roboto" w:hAnsi="Roboto"/>
                                  <w:color w:val="000000"/>
                                  <w:spacing w:val="9"/>
                                  <w:sz w:val="16"/>
                                </w:rPr>
                                <w:t xml:space="preserve"> </w:t>
                              </w:r>
                              <w:r>
                                <w:rPr>
                                  <w:rFonts w:ascii="Roboto" w:hAnsi="Roboto"/>
                                  <w:color w:val="000000"/>
                                  <w:sz w:val="16"/>
                                </w:rPr>
                                <w:t>data</w:t>
                              </w:r>
                              <w:r>
                                <w:rPr>
                                  <w:rFonts w:ascii="Roboto" w:hAnsi="Roboto"/>
                                  <w:color w:val="000000"/>
                                  <w:spacing w:val="9"/>
                                  <w:sz w:val="16"/>
                                </w:rPr>
                                <w:t xml:space="preserve"> </w:t>
                              </w:r>
                              <w:r>
                                <w:rPr>
                                  <w:rFonts w:ascii="Roboto" w:hAnsi="Roboto"/>
                                  <w:color w:val="000000"/>
                                  <w:sz w:val="16"/>
                                </w:rPr>
                                <w:t>©2024</w:t>
                              </w:r>
                              <w:r>
                                <w:rPr>
                                  <w:rFonts w:ascii="Roboto" w:hAnsi="Roboto"/>
                                  <w:color w:val="000000"/>
                                  <w:spacing w:val="9"/>
                                  <w:sz w:val="16"/>
                                </w:rPr>
                                <w:t xml:space="preserve"> </w:t>
                              </w:r>
                              <w:r>
                                <w:rPr>
                                  <w:rFonts w:ascii="Roboto" w:hAnsi="Roboto"/>
                                  <w:color w:val="000000"/>
                                  <w:spacing w:val="-2"/>
                                  <w:sz w:val="16"/>
                                </w:rPr>
                                <w:t>Google</w:t>
                              </w:r>
                            </w:p>
                          </w:txbxContent>
                        </wps:txbx>
                        <wps:bodyPr wrap="square" lIns="0" tIns="0" rIns="0" bIns="0" rtlCol="0">
                          <a:noAutofit/>
                        </wps:bodyPr>
                      </wps:wsp>
                    </wpg:wgp>
                  </a:graphicData>
                </a:graphic>
              </wp:inline>
            </w:drawing>
          </mc:Choice>
          <mc:Fallback>
            <w:pict>
              <v:group w14:anchorId="4F05482D" id="Group 365" o:spid="_x0000_s1275" style="width:705pt;height:337.5pt;mso-position-horizontal-relative:char;mso-position-vertical-relative:line" coordsize="89535,428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">
                <v:shape id="Image 366" o:spid="_x0000_s1276" type="#_x0000_t75" style="position:absolute;left:49244;top:14858;width:40290;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">
                  <v:imagedata r:id="rId1391" o:title=""/>
                </v:shape>
                <v:shape id="Image 367" o:spid="_x0000_s1277" type="#_x0000_t75" style="position:absolute;left:73628;width:15907;height:1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">
                  <v:imagedata r:id="rId1392" o:title=""/>
                </v:shape>
                <v:shape id="Image 368" o:spid="_x0000_s1278" type="#_x0000_t75" style="position:absolute;left:24860;width:24384;height:3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">
                  <v:imagedata r:id="rId1393" o:title=""/>
                </v:shape>
                <v:shape id="Image 369" o:spid="_x0000_s1279" type="#_x0000_t75" style="position:absolute;left:49244;width:24384;height:1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">
                  <v:imagedata r:id="rId1394" o:title=""/>
                </v:shape>
                <v:shape id="Image 370" o:spid="_x0000_s1280" type="#_x0000_t75" style="position:absolute;width:24860;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">
                  <v:imagedata r:id="rId1395" o:title=""/>
                </v:shape>
                <v:shape id="Image 371" o:spid="_x0000_s1281" type="#_x0000_t75" style="position:absolute;width:89534;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">
                  <v:imagedata r:id="rId1396" o:title=""/>
                </v:shape>
                <v:shape id="Graphic 372" o:spid="_x0000_s1282" style="position:absolute;left:502;top:603;width:29661;height:14694;visibility:visible;mso-wrap-style:square;v-text-anchor:top" coordsize="2966085,146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" path="m2965704,r-53721,l2911983,48260r,1355090l2910090,1403350r,3810l56388,1407160r,-3810l54483,1403350r,-1355090l55765,48260r,-3810l2910713,44450r,3810l2911983,48260r,-48260l,,,44450r,3810l,1403350r,3810l,1469390r2965704,l2965704,1407160r,-3810l2965704,48260r,-3810l2965704,xe" fillcolor="black" stroked="f">
                  <v:fill opacity="19789f"/>
                  <v:path arrowok="t"/>
                </v:shape>
                <v:shape id="Graphic 373" o:spid="_x0000_s1283" style="position:absolute;left:952;top:952;width:28765;height:13811;visibility:visible;mso-wrap-style:square;v-text-anchor:top" coordsize="287655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" path="m2876550,16522l2860027,,16535,,,16522,,1362075r,2514l16535,1381125r2843492,l2876550,1364589r,-1348067xe" stroked="f">
                  <v:path arrowok="t"/>
                </v:shape>
                <v:shape id="Image 374" o:spid="_x0000_s1284" type="#_x0000_t75" style="position:absolute;left:42467;top:39569;width:4631;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">
                  <v:imagedata r:id="rId1397" o:title=""/>
                </v:shape>
                <v:shape id="Graphic 375" o:spid="_x0000_s1285" style="position:absolute;left:137;top:37181;width:5638;height:5639;visibility:visible;mso-wrap-style:square;v-text-anchor:top" coordsize="56388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" path="m563879,563879l,563879,,,563879,r,72770l104848,72770r-4490,1860l92918,82069r-1860,4491l91058,439981r1860,4490l100358,451910r4490,1860l563879,453770r,110109xem563879,453770r-105610,l462759,451910r7440,-7439l472058,439981r,-353421l470199,82069r-7440,-7439l458269,72770r105610,l563879,453770xe" fillcolor="black" stroked="f">
                  <v:fill opacity="19789f"/>
                  <v:path arrowok="t"/>
                </v:shape>
                <v:shape id="Graphic 376" o:spid="_x0000_s1286" style="position:absolute;left:1047;top:37909;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" path="m364476,380999r-347953,l14093,380516,,364476r,-2527l,16523,16523,,364476,r16523,16523l380999,364476r-14093,16040l364476,380999xe" stroked="f">
                  <v:path arrowok="t"/>
                </v:shape>
                <v:shape id="Graphic 377" o:spid="_x0000_s1287" style="position:absolute;left:1047;top:37909;width:3810;height:3810;visibility:visible;mso-wrap-style:square;v-text-anchor:top" coordsize="3810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" path="m,361949l,19049,,16523,483,14093r967,-2334l2416,9425,3793,7365,5579,5579,7365,3792,9425,2416r2334,-967l14093,483,16523,r2527,l361949,r2527,l366906,483r2334,966l371573,2416r2061,1376l375420,5579r1786,1786l378583,9425r966,2334l380516,14093r483,2430l380999,19049r,342900l361949,380999r-342899,l,364476r,-2527xe" filled="f" strokecolor="white" strokeweight=".52914mm">
                  <v:path arrowok="t"/>
                </v:shape>
                <v:shape id="Graphic 378" o:spid="_x0000_s1288" style="position:absolute;left:1142;top:38004;width:3620;height:3620;visibility:visible;mso-wrap-style:square;v-text-anchor:top" coordsize="36195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" path="m358774,361949r-355600,l,358775,,3174,3174,,358774,r3175,3174l361949,358775r-3175,3174xe" stroked="f">
                  <v:path arrowok="t"/>
                </v:shape>
                <v:shape id="Textbox 379" o:spid="_x0000_s1289" type="#_x0000_t202" style="position:absolute;left:2095;top:1906;width:18104;height:7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Xu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AFJuXuxQAAANwAAAAP&#10;AAAAAAAAAAAAAAAAAAcCAABkcnMvZG93bnJldi54bWxQSwUGAAAAAAMAAwC3AAAA+QIAAAAA&#10;" filled="f" stroked="f">
                  <v:textbox inset="0,0,0,0">
                    <w:txbxContent>
                      <w:p w14:paraId="11CFF361" w14:textId="77777777" w:rsidR="001E615D" w:rsidRDefault="001E615D">
                        <w:pPr>
                          <w:spacing w:line="247" w:lineRule="exact"/>
                          <w:rPr>
                            <w:rFonts w:ascii="Roboto Lt"/>
                            <w:sz w:val="21"/>
                          </w:rPr>
                        </w:pPr>
                        <w:r>
                          <w:rPr>
                            <w:rFonts w:ascii="Roboto Lt"/>
                            <w:sz w:val="21"/>
                          </w:rPr>
                          <w:t>Enrich</w:t>
                        </w:r>
                        <w:r>
                          <w:rPr>
                            <w:rFonts w:ascii="Roboto Lt"/>
                            <w:spacing w:val="-6"/>
                            <w:sz w:val="21"/>
                          </w:rPr>
                          <w:t xml:space="preserve"> </w:t>
                        </w:r>
                        <w:r>
                          <w:rPr>
                            <w:rFonts w:ascii="Roboto Lt"/>
                            <w:sz w:val="21"/>
                          </w:rPr>
                          <w:t>Energy</w:t>
                        </w:r>
                        <w:r>
                          <w:rPr>
                            <w:rFonts w:ascii="Roboto Lt"/>
                            <w:spacing w:val="-6"/>
                            <w:sz w:val="21"/>
                          </w:rPr>
                          <w:t xml:space="preserve"> </w:t>
                        </w:r>
                        <w:proofErr w:type="spellStart"/>
                        <w:r>
                          <w:rPr>
                            <w:rFonts w:ascii="Roboto Lt"/>
                            <w:sz w:val="21"/>
                          </w:rPr>
                          <w:t>Pvt</w:t>
                        </w:r>
                        <w:proofErr w:type="spellEnd"/>
                        <w:r>
                          <w:rPr>
                            <w:rFonts w:ascii="Roboto Lt"/>
                            <w:spacing w:val="-5"/>
                            <w:sz w:val="21"/>
                          </w:rPr>
                          <w:t xml:space="preserve"> Ltd</w:t>
                        </w:r>
                      </w:p>
                      <w:p w14:paraId="71B88AE8" w14:textId="77777777" w:rsidR="001E615D" w:rsidRDefault="001E615D">
                        <w:pPr>
                          <w:spacing w:before="96" w:line="232" w:lineRule="auto"/>
                          <w:rPr>
                            <w:rFonts w:ascii="Roboto"/>
                            <w:sz w:val="18"/>
                          </w:rPr>
                        </w:pPr>
                        <w:r>
                          <w:rPr>
                            <w:rFonts w:ascii="Roboto"/>
                            <w:color w:val="5B5B5B"/>
                            <w:sz w:val="18"/>
                          </w:rPr>
                          <w:t>The</w:t>
                        </w:r>
                        <w:r>
                          <w:rPr>
                            <w:rFonts w:ascii="Roboto"/>
                            <w:color w:val="5B5B5B"/>
                            <w:spacing w:val="-12"/>
                            <w:sz w:val="18"/>
                          </w:rPr>
                          <w:t xml:space="preserve"> </w:t>
                        </w:r>
                        <w:r>
                          <w:rPr>
                            <w:rFonts w:ascii="Roboto"/>
                            <w:color w:val="5B5B5B"/>
                            <w:sz w:val="18"/>
                          </w:rPr>
                          <w:t>Orion,</w:t>
                        </w:r>
                        <w:r>
                          <w:rPr>
                            <w:rFonts w:ascii="Roboto"/>
                            <w:color w:val="5B5B5B"/>
                            <w:spacing w:val="-12"/>
                            <w:sz w:val="18"/>
                          </w:rPr>
                          <w:t xml:space="preserve"> </w:t>
                        </w:r>
                        <w:r>
                          <w:rPr>
                            <w:rFonts w:ascii="Roboto"/>
                            <w:color w:val="5B5B5B"/>
                            <w:sz w:val="18"/>
                          </w:rPr>
                          <w:t>302,11/1C,</w:t>
                        </w:r>
                        <w:r>
                          <w:rPr>
                            <w:rFonts w:ascii="Roboto"/>
                            <w:color w:val="5B5B5B"/>
                            <w:spacing w:val="-11"/>
                            <w:sz w:val="18"/>
                          </w:rPr>
                          <w:t xml:space="preserve"> </w:t>
                        </w:r>
                        <w:r>
                          <w:rPr>
                            <w:rFonts w:ascii="Roboto"/>
                            <w:color w:val="5B5B5B"/>
                            <w:sz w:val="18"/>
                          </w:rPr>
                          <w:t>Koregaon</w:t>
                        </w:r>
                        <w:r>
                          <w:rPr>
                            <w:rFonts w:ascii="Roboto"/>
                            <w:color w:val="5B5B5B"/>
                            <w:spacing w:val="-11"/>
                            <w:sz w:val="18"/>
                          </w:rPr>
                          <w:t xml:space="preserve"> </w:t>
                        </w:r>
                        <w:r>
                          <w:rPr>
                            <w:rFonts w:ascii="Roboto"/>
                            <w:color w:val="5B5B5B"/>
                            <w:sz w:val="18"/>
                          </w:rPr>
                          <w:t xml:space="preserve">Rd, Opposite Don Bosco Youth Centre, </w:t>
                        </w:r>
                        <w:proofErr w:type="spellStart"/>
                        <w:r>
                          <w:rPr>
                            <w:rFonts w:ascii="Roboto"/>
                            <w:color w:val="5B5B5B"/>
                            <w:sz w:val="18"/>
                          </w:rPr>
                          <w:t>Ragvilas</w:t>
                        </w:r>
                        <w:proofErr w:type="spellEnd"/>
                        <w:r>
                          <w:rPr>
                            <w:rFonts w:ascii="Roboto"/>
                            <w:color w:val="5B5B5B"/>
                            <w:sz w:val="18"/>
                          </w:rPr>
                          <w:t xml:space="preserve"> Society, Koregaon Park, Pune, Maharashtra 411001</w:t>
                        </w:r>
                      </w:p>
                    </w:txbxContent>
                  </v:textbox>
                </v:shape>
                <v:shape id="Textbox 380" o:spid="_x0000_s1290" type="#_x0000_t202" style="position:absolute;left:22739;top:4464;width:5258;height:1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14:paraId="0BE2C837" w14:textId="77777777" w:rsidR="001E615D" w:rsidRDefault="001E615D">
                        <w:pPr>
                          <w:spacing w:line="211" w:lineRule="exact"/>
                          <w:rPr>
                            <w:rFonts w:ascii="Roboto"/>
                            <w:sz w:val="18"/>
                          </w:rPr>
                        </w:pPr>
                        <w:r>
                          <w:rPr>
                            <w:rFonts w:ascii="Roboto"/>
                            <w:color w:val="1A73E7"/>
                            <w:spacing w:val="-2"/>
                            <w:sz w:val="18"/>
                          </w:rPr>
                          <w:t>Directions</w:t>
                        </w:r>
                      </w:p>
                    </w:txbxContent>
                  </v:textbox>
                </v:shape>
                <v:shape id="Textbox 381" o:spid="_x0000_s1291" type="#_x0000_t202" style="position:absolute;left:2095;top:9907;width:1401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nPxQAAANwAAAAPAAAAZHJzL2Rvd25yZXYueG1sRI9Ba8JA&#10;FITvhf6H5RV6azZWE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DOhZnPxQAAANwAAAAP&#10;AAAAAAAAAAAAAAAAAAcCAABkcnMvZG93bnJldi54bWxQSwUGAAAAAAMAAwC3AAAA+QIAAAAA&#10;" filled="f" stroked="f">
                  <v:textbox inset="0,0,0,0">
                    <w:txbxContent>
                      <w:p w14:paraId="08340F4F" w14:textId="77777777" w:rsidR="001E615D" w:rsidRDefault="001E615D">
                        <w:pPr>
                          <w:tabs>
                            <w:tab w:val="left" w:pos="1331"/>
                          </w:tabs>
                          <w:spacing w:line="247" w:lineRule="exact"/>
                          <w:rPr>
                            <w:rFonts w:ascii="Roboto"/>
                            <w:sz w:val="18"/>
                          </w:rPr>
                        </w:pPr>
                        <w:r>
                          <w:rPr>
                            <w:rFonts w:ascii="Roboto Lt"/>
                            <w:color w:val="5B5B5B"/>
                            <w:spacing w:val="-5"/>
                            <w:sz w:val="21"/>
                          </w:rPr>
                          <w:t>3.9</w:t>
                        </w:r>
                        <w:r>
                          <w:rPr>
                            <w:rFonts w:ascii="Roboto Lt"/>
                            <w:color w:val="5B5B5B"/>
                            <w:sz w:val="21"/>
                          </w:rPr>
                          <w:tab/>
                        </w:r>
                        <w:hyperlink r:id="rId1398">
                          <w:r>
                            <w:rPr>
                              <w:rFonts w:ascii="Roboto"/>
                              <w:color w:val="1A73E7"/>
                              <w:sz w:val="18"/>
                            </w:rPr>
                            <w:t>56</w:t>
                          </w:r>
                          <w:r>
                            <w:rPr>
                              <w:rFonts w:ascii="Roboto"/>
                              <w:color w:val="1A73E7"/>
                              <w:spacing w:val="-4"/>
                              <w:sz w:val="18"/>
                            </w:rPr>
                            <w:t xml:space="preserve"> </w:t>
                          </w:r>
                          <w:r>
                            <w:rPr>
                              <w:rFonts w:ascii="Roboto"/>
                              <w:color w:val="1A73E7"/>
                              <w:spacing w:val="-2"/>
                              <w:sz w:val="18"/>
                            </w:rPr>
                            <w:t>reviews</w:t>
                          </w:r>
                        </w:hyperlink>
                      </w:p>
                      <w:p w14:paraId="503C00D9" w14:textId="77777777" w:rsidR="001E615D" w:rsidRDefault="001E615D">
                        <w:pPr>
                          <w:spacing w:before="151" w:line="215" w:lineRule="exact"/>
                          <w:rPr>
                            <w:rFonts w:ascii="Roboto"/>
                            <w:sz w:val="18"/>
                          </w:rPr>
                        </w:pPr>
                        <w:hyperlink r:id="rId1399">
                          <w:r>
                            <w:rPr>
                              <w:rFonts w:ascii="Roboto"/>
                              <w:color w:val="1A73E7"/>
                              <w:sz w:val="18"/>
                            </w:rPr>
                            <w:t>View</w:t>
                          </w:r>
                          <w:r>
                            <w:rPr>
                              <w:rFonts w:ascii="Roboto"/>
                              <w:color w:val="1A73E7"/>
                              <w:spacing w:val="-9"/>
                              <w:sz w:val="18"/>
                            </w:rPr>
                            <w:t xml:space="preserve"> </w:t>
                          </w:r>
                          <w:r>
                            <w:rPr>
                              <w:rFonts w:ascii="Roboto"/>
                              <w:color w:val="1A73E7"/>
                              <w:sz w:val="18"/>
                            </w:rPr>
                            <w:t>larger</w:t>
                          </w:r>
                          <w:r>
                            <w:rPr>
                              <w:rFonts w:ascii="Roboto"/>
                              <w:color w:val="1A73E7"/>
                              <w:spacing w:val="-8"/>
                              <w:sz w:val="18"/>
                            </w:rPr>
                            <w:t xml:space="preserve"> </w:t>
                          </w:r>
                          <w:r>
                            <w:rPr>
                              <w:rFonts w:ascii="Roboto"/>
                              <w:color w:val="1A73E7"/>
                              <w:spacing w:val="-5"/>
                              <w:sz w:val="18"/>
                            </w:rPr>
                            <w:t>map</w:t>
                          </w:r>
                        </w:hyperlink>
                      </w:p>
                    </w:txbxContent>
                  </v:textbox>
                </v:shape>
                <v:shape id="Textbox 382" o:spid="_x0000_s1292" type="#_x0000_t202" style="position:absolute;left:80581;top:41528;width:8953;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" stroked="f">
                  <v:fill opacity="45746f"/>
                  <v:textbox inset="0,0,0,0">
                    <w:txbxContent>
                      <w:p w14:paraId="7FE5D2D8" w14:textId="77777777" w:rsidR="001E615D" w:rsidRDefault="001E615D">
                        <w:pPr>
                          <w:spacing w:before="7"/>
                          <w:ind w:left="68"/>
                          <w:rPr>
                            <w:rFonts w:ascii="Roboto"/>
                            <w:color w:val="000000"/>
                            <w:sz w:val="15"/>
                          </w:rPr>
                        </w:pPr>
                        <w:hyperlink r:id="rId1400">
                          <w:r>
                            <w:rPr>
                              <w:rFonts w:ascii="Roboto"/>
                              <w:color w:val="000000"/>
                              <w:sz w:val="15"/>
                            </w:rPr>
                            <w:t>Report</w:t>
                          </w:r>
                          <w:r>
                            <w:rPr>
                              <w:rFonts w:ascii="Roboto"/>
                              <w:color w:val="000000"/>
                              <w:spacing w:val="-5"/>
                              <w:sz w:val="15"/>
                            </w:rPr>
                            <w:t xml:space="preserve"> </w:t>
                          </w:r>
                          <w:r>
                            <w:rPr>
                              <w:rFonts w:ascii="Roboto"/>
                              <w:color w:val="000000"/>
                              <w:sz w:val="15"/>
                            </w:rPr>
                            <w:t>a</w:t>
                          </w:r>
                          <w:r>
                            <w:rPr>
                              <w:rFonts w:ascii="Roboto"/>
                              <w:color w:val="000000"/>
                              <w:spacing w:val="-5"/>
                              <w:sz w:val="15"/>
                            </w:rPr>
                            <w:t xml:space="preserve"> </w:t>
                          </w:r>
                          <w:r>
                            <w:rPr>
                              <w:rFonts w:ascii="Roboto"/>
                              <w:color w:val="000000"/>
                              <w:sz w:val="15"/>
                            </w:rPr>
                            <w:t>map</w:t>
                          </w:r>
                          <w:r>
                            <w:rPr>
                              <w:rFonts w:ascii="Roboto"/>
                              <w:color w:val="000000"/>
                              <w:spacing w:val="-5"/>
                              <w:sz w:val="15"/>
                            </w:rPr>
                            <w:t xml:space="preserve"> </w:t>
                          </w:r>
                          <w:r>
                            <w:rPr>
                              <w:rFonts w:ascii="Roboto"/>
                              <w:color w:val="000000"/>
                              <w:spacing w:val="-2"/>
                              <w:sz w:val="15"/>
                            </w:rPr>
                            <w:t>error</w:t>
                          </w:r>
                        </w:hyperlink>
                      </w:p>
                    </w:txbxContent>
                  </v:textbox>
                </v:shape>
                <v:shape id="Textbox 383" o:spid="_x0000_s1293" type="#_x0000_t202" style="position:absolute;left:69056;top:41528;width:1152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" stroked="f">
                  <v:textbox inset="0,0,0,0">
                    <w:txbxContent>
                      <w:p w14:paraId="7D145497" w14:textId="77777777" w:rsidR="001E615D" w:rsidRDefault="001E615D">
                        <w:pPr>
                          <w:spacing w:line="190" w:lineRule="exact"/>
                          <w:ind w:left="-3"/>
                          <w:rPr>
                            <w:rFonts w:ascii="Roboto" w:hAnsi="Roboto"/>
                            <w:color w:val="000000"/>
                            <w:sz w:val="16"/>
                          </w:rPr>
                        </w:pPr>
                        <w:r>
                          <w:rPr>
                            <w:rFonts w:ascii="Roboto" w:hAnsi="Roboto"/>
                            <w:color w:val="000000"/>
                            <w:sz w:val="16"/>
                          </w:rPr>
                          <w:t>Map</w:t>
                        </w:r>
                        <w:r>
                          <w:rPr>
                            <w:rFonts w:ascii="Roboto" w:hAnsi="Roboto"/>
                            <w:color w:val="000000"/>
                            <w:spacing w:val="9"/>
                            <w:sz w:val="16"/>
                          </w:rPr>
                          <w:t xml:space="preserve"> </w:t>
                        </w:r>
                        <w:r>
                          <w:rPr>
                            <w:rFonts w:ascii="Roboto" w:hAnsi="Roboto"/>
                            <w:color w:val="000000"/>
                            <w:sz w:val="16"/>
                          </w:rPr>
                          <w:t>data</w:t>
                        </w:r>
                        <w:r>
                          <w:rPr>
                            <w:rFonts w:ascii="Roboto" w:hAnsi="Roboto"/>
                            <w:color w:val="000000"/>
                            <w:spacing w:val="9"/>
                            <w:sz w:val="16"/>
                          </w:rPr>
                          <w:t xml:space="preserve"> </w:t>
                        </w:r>
                        <w:r>
                          <w:rPr>
                            <w:rFonts w:ascii="Roboto" w:hAnsi="Roboto"/>
                            <w:color w:val="000000"/>
                            <w:sz w:val="16"/>
                          </w:rPr>
                          <w:t>©2024</w:t>
                        </w:r>
                        <w:r>
                          <w:rPr>
                            <w:rFonts w:ascii="Roboto" w:hAnsi="Roboto"/>
                            <w:color w:val="000000"/>
                            <w:spacing w:val="9"/>
                            <w:sz w:val="16"/>
                          </w:rPr>
                          <w:t xml:space="preserve"> </w:t>
                        </w:r>
                        <w:r>
                          <w:rPr>
                            <w:rFonts w:ascii="Roboto" w:hAnsi="Roboto"/>
                            <w:color w:val="000000"/>
                            <w:spacing w:val="-2"/>
                            <w:sz w:val="16"/>
                          </w:rPr>
                          <w:t>Google</w:t>
                        </w:r>
                      </w:p>
                    </w:txbxContent>
                  </v:textbox>
                </v:shape>
                <w10:anchorlock/>
              </v:group>
            </w:pict>
          </mc:Fallback>
        </mc:AlternateContent>
      </w:r>
    </w:p>
    <w:p w14:paraId="332D8F98" w14:textId="77777777" w:rsidR="00590F9E" w:rsidRDefault="00590F9E">
      <w:pPr>
        <w:pStyle w:val="BodyText"/>
        <w:rPr>
          <w:sz w:val="20"/>
        </w:rPr>
      </w:pPr>
    </w:p>
    <w:p w14:paraId="75EA9062" w14:textId="77777777" w:rsidR="00590F9E" w:rsidRDefault="00590F9E">
      <w:pPr>
        <w:pStyle w:val="BodyText"/>
        <w:rPr>
          <w:sz w:val="20"/>
        </w:rPr>
      </w:pPr>
    </w:p>
    <w:p w14:paraId="42B1FB75" w14:textId="77777777" w:rsidR="00590F9E" w:rsidRDefault="00590F9E">
      <w:pPr>
        <w:pStyle w:val="BodyText"/>
        <w:rPr>
          <w:sz w:val="20"/>
        </w:rPr>
      </w:pPr>
    </w:p>
    <w:p w14:paraId="41089B15" w14:textId="77777777" w:rsidR="00590F9E" w:rsidRDefault="00590F9E">
      <w:pPr>
        <w:pStyle w:val="BodyText"/>
        <w:rPr>
          <w:sz w:val="20"/>
        </w:rPr>
      </w:pPr>
    </w:p>
    <w:p w14:paraId="02325DD5" w14:textId="77777777" w:rsidR="00590F9E" w:rsidRDefault="00590F9E">
      <w:pPr>
        <w:pStyle w:val="BodyText"/>
        <w:rPr>
          <w:sz w:val="20"/>
        </w:rPr>
      </w:pPr>
    </w:p>
    <w:p w14:paraId="614668C1" w14:textId="77777777" w:rsidR="00590F9E" w:rsidRDefault="00590F9E">
      <w:pPr>
        <w:pStyle w:val="BodyText"/>
        <w:spacing w:before="188"/>
        <w:rPr>
          <w:sz w:val="20"/>
        </w:rPr>
      </w:pPr>
    </w:p>
    <w:p w14:paraId="652D8CAE" w14:textId="77777777" w:rsidR="00590F9E" w:rsidRDefault="00590F9E">
      <w:pPr>
        <w:pStyle w:val="BodyText"/>
        <w:rPr>
          <w:sz w:val="20"/>
        </w:rPr>
        <w:sectPr w:rsidR="00590F9E">
          <w:pgSz w:w="16840" w:h="11900" w:orient="landscape"/>
          <w:pgMar w:top="720" w:right="425" w:bottom="0" w:left="1133" w:header="720" w:footer="720" w:gutter="0"/>
          <w:cols w:space="720"/>
        </w:sectPr>
      </w:pPr>
    </w:p>
    <w:p w14:paraId="1F7AD484" w14:textId="77777777" w:rsidR="00590F9E" w:rsidRDefault="00745046">
      <w:pPr>
        <w:pStyle w:val="Heading4"/>
        <w:spacing w:before="94"/>
        <w:ind w:left="464"/>
      </w:pPr>
      <w:r>
        <w:lastRenderedPageBreak/>
        <w:t>About</w:t>
      </w:r>
      <w:r>
        <w:rPr>
          <w:spacing w:val="7"/>
        </w:rPr>
        <w:t xml:space="preserve"> </w:t>
      </w:r>
      <w:r>
        <w:rPr>
          <w:spacing w:val="-2"/>
        </w:rPr>
        <w:t>Enrich</w:t>
      </w:r>
    </w:p>
    <w:p w14:paraId="4637959C" w14:textId="77777777" w:rsidR="00590F9E" w:rsidRDefault="001E615D">
      <w:pPr>
        <w:pStyle w:val="BodyText"/>
        <w:spacing w:before="284"/>
        <w:ind w:left="464"/>
      </w:pPr>
      <w:hyperlink r:id="rId1401">
        <w:r w:rsidR="00745046">
          <w:rPr>
            <w:spacing w:val="-2"/>
          </w:rPr>
          <w:t>Promoters</w:t>
        </w:r>
      </w:hyperlink>
    </w:p>
    <w:p w14:paraId="5D734A5A" w14:textId="77777777" w:rsidR="00590F9E" w:rsidRDefault="00745046">
      <w:pPr>
        <w:pStyle w:val="Heading4"/>
        <w:spacing w:before="94"/>
        <w:ind w:left="464"/>
      </w:pPr>
      <w:r>
        <w:br w:type="column"/>
      </w:r>
      <w:r>
        <w:rPr>
          <w:spacing w:val="-2"/>
        </w:rPr>
        <w:lastRenderedPageBreak/>
        <w:t>Projects</w:t>
      </w:r>
    </w:p>
    <w:p w14:paraId="2AF83FE1" w14:textId="77777777" w:rsidR="00590F9E" w:rsidRDefault="001E615D">
      <w:pPr>
        <w:pStyle w:val="BodyText"/>
        <w:spacing w:before="284"/>
        <w:ind w:left="464"/>
      </w:pPr>
      <w:hyperlink r:id="rId1402">
        <w:r w:rsidR="00745046">
          <w:t>View</w:t>
        </w:r>
        <w:r w:rsidR="00745046">
          <w:rPr>
            <w:spacing w:val="-13"/>
          </w:rPr>
          <w:t xml:space="preserve"> </w:t>
        </w:r>
        <w:r w:rsidR="00745046">
          <w:t>All</w:t>
        </w:r>
        <w:r w:rsidR="00745046">
          <w:rPr>
            <w:spacing w:val="-9"/>
          </w:rPr>
          <w:t xml:space="preserve"> </w:t>
        </w:r>
        <w:r w:rsidR="00745046">
          <w:rPr>
            <w:spacing w:val="-2"/>
          </w:rPr>
          <w:t>Projects</w:t>
        </w:r>
      </w:hyperlink>
    </w:p>
    <w:p w14:paraId="10B764C5" w14:textId="77777777" w:rsidR="00590F9E" w:rsidRDefault="00745046">
      <w:pPr>
        <w:pStyle w:val="Heading4"/>
        <w:spacing w:before="94"/>
        <w:ind w:left="464"/>
      </w:pPr>
      <w:r>
        <w:br w:type="column"/>
      </w:r>
      <w:r>
        <w:lastRenderedPageBreak/>
        <w:t>Business</w:t>
      </w:r>
      <w:r>
        <w:rPr>
          <w:spacing w:val="10"/>
        </w:rPr>
        <w:t xml:space="preserve"> </w:t>
      </w:r>
      <w:r>
        <w:rPr>
          <w:spacing w:val="-2"/>
        </w:rPr>
        <w:t>Solutions</w:t>
      </w:r>
    </w:p>
    <w:p w14:paraId="66A19EB9" w14:textId="77777777" w:rsidR="00590F9E" w:rsidRDefault="001E615D">
      <w:pPr>
        <w:pStyle w:val="BodyText"/>
        <w:spacing w:before="284"/>
        <w:ind w:left="464"/>
      </w:pPr>
      <w:hyperlink r:id="rId1403">
        <w:r w:rsidR="00745046">
          <w:t>EPC</w:t>
        </w:r>
        <w:r w:rsidR="00745046">
          <w:rPr>
            <w:spacing w:val="-5"/>
          </w:rPr>
          <w:t xml:space="preserve"> </w:t>
        </w:r>
        <w:r w:rsidR="00745046">
          <w:rPr>
            <w:spacing w:val="-2"/>
          </w:rPr>
          <w:t>Solutions</w:t>
        </w:r>
      </w:hyperlink>
    </w:p>
    <w:p w14:paraId="61531225" w14:textId="77777777" w:rsidR="00590F9E" w:rsidRDefault="00745046">
      <w:pPr>
        <w:spacing w:before="94" w:line="302" w:lineRule="auto"/>
        <w:ind w:left="464"/>
        <w:rPr>
          <w:sz w:val="27"/>
        </w:rPr>
      </w:pPr>
      <w:r>
        <w:br w:type="column"/>
      </w:r>
      <w:hyperlink r:id="rId1404">
        <w:r>
          <w:rPr>
            <w:spacing w:val="-2"/>
            <w:sz w:val="27"/>
          </w:rPr>
          <w:t>Clientele</w:t>
        </w:r>
      </w:hyperlink>
      <w:r>
        <w:rPr>
          <w:spacing w:val="-2"/>
          <w:sz w:val="27"/>
        </w:rPr>
        <w:t xml:space="preserve"> </w:t>
      </w:r>
      <w:hyperlink r:id="rId1405">
        <w:r>
          <w:rPr>
            <w:spacing w:val="-2"/>
            <w:sz w:val="27"/>
          </w:rPr>
          <w:t>(https://enrichenergy.com/clientele)</w:t>
        </w:r>
      </w:hyperlink>
    </w:p>
    <w:p w14:paraId="4AEC07B5" w14:textId="77777777" w:rsidR="00590F9E" w:rsidRDefault="00590F9E">
      <w:pPr>
        <w:spacing w:line="302" w:lineRule="auto"/>
        <w:rPr>
          <w:sz w:val="27"/>
        </w:rPr>
        <w:sectPr w:rsidR="00590F9E">
          <w:type w:val="continuous"/>
          <w:pgSz w:w="16840" w:h="11900" w:orient="landscape"/>
          <w:pgMar w:top="260" w:right="425" w:bottom="280" w:left="1133" w:header="720" w:footer="720" w:gutter="0"/>
          <w:cols w:num="4" w:space="720" w:equalWidth="0">
            <w:col w:w="2068" w:space="1457"/>
            <w:col w:w="1821" w:space="1704"/>
            <w:col w:w="2812" w:space="713"/>
            <w:col w:w="4707"/>
          </w:cols>
        </w:sectPr>
      </w:pPr>
    </w:p>
    <w:p w14:paraId="5BF084AB" w14:textId="77777777" w:rsidR="00590F9E" w:rsidRDefault="001E615D">
      <w:pPr>
        <w:pStyle w:val="BodyText"/>
        <w:spacing w:before="93"/>
        <w:ind w:left="464"/>
      </w:pPr>
      <w:hyperlink r:id="rId1406">
        <w:r w:rsidR="00745046">
          <w:rPr>
            <w:spacing w:val="-2"/>
          </w:rPr>
          <w:t>(https://enrichenergy.com/promoters)</w:t>
        </w:r>
      </w:hyperlink>
    </w:p>
    <w:p w14:paraId="351E6CC3" w14:textId="77777777" w:rsidR="00590F9E" w:rsidRDefault="001E615D">
      <w:pPr>
        <w:pStyle w:val="BodyText"/>
        <w:spacing w:before="123" w:line="132" w:lineRule="exact"/>
        <w:ind w:left="464"/>
      </w:pPr>
      <w:hyperlink r:id="rId1407">
        <w:r w:rsidR="00745046">
          <w:rPr>
            <w:spacing w:val="-2"/>
          </w:rPr>
          <w:t>Achievement</w:t>
        </w:r>
      </w:hyperlink>
    </w:p>
    <w:p w14:paraId="6B3F4A1B" w14:textId="77777777" w:rsidR="00590F9E" w:rsidRDefault="00745046">
      <w:pPr>
        <w:pStyle w:val="BodyText"/>
        <w:spacing w:before="93"/>
        <w:ind w:left="464"/>
      </w:pPr>
      <w:r>
        <w:br w:type="column"/>
      </w:r>
      <w:hyperlink r:id="rId1408">
        <w:r>
          <w:rPr>
            <w:spacing w:val="-2"/>
          </w:rPr>
          <w:t>(https://enrichenergy.com/projects)</w:t>
        </w:r>
      </w:hyperlink>
    </w:p>
    <w:p w14:paraId="760AE2C5" w14:textId="77777777" w:rsidR="00590F9E" w:rsidRDefault="001E615D">
      <w:pPr>
        <w:pStyle w:val="BodyText"/>
        <w:spacing w:before="123" w:line="132" w:lineRule="exact"/>
        <w:ind w:left="464"/>
      </w:pPr>
      <w:hyperlink r:id="rId1409" w:anchor="home">
        <w:r w:rsidR="00745046">
          <w:t>End</w:t>
        </w:r>
        <w:r w:rsidR="00745046">
          <w:rPr>
            <w:spacing w:val="-4"/>
          </w:rPr>
          <w:t xml:space="preserve"> </w:t>
        </w:r>
        <w:r w:rsidR="00745046">
          <w:t>to</w:t>
        </w:r>
        <w:r w:rsidR="00745046">
          <w:rPr>
            <w:spacing w:val="-3"/>
          </w:rPr>
          <w:t xml:space="preserve"> </w:t>
        </w:r>
        <w:r w:rsidR="00745046">
          <w:rPr>
            <w:spacing w:val="-5"/>
          </w:rPr>
          <w:t>End</w:t>
        </w:r>
      </w:hyperlink>
    </w:p>
    <w:p w14:paraId="1AAA8E3D" w14:textId="77777777" w:rsidR="00590F9E" w:rsidRDefault="00745046">
      <w:pPr>
        <w:spacing w:before="127" w:line="158" w:lineRule="auto"/>
        <w:ind w:left="464"/>
        <w:rPr>
          <w:position w:val="-14"/>
          <w:sz w:val="27"/>
        </w:rPr>
      </w:pPr>
      <w:r>
        <w:br w:type="column"/>
      </w:r>
      <w:hyperlink r:id="rId1410">
        <w:r>
          <w:rPr>
            <w:w w:val="99"/>
            <w:sz w:val="18"/>
          </w:rPr>
          <w:t>(https://enrichenerg</w:t>
        </w:r>
        <w:r>
          <w:rPr>
            <w:spacing w:val="-14"/>
            <w:w w:val="99"/>
            <w:sz w:val="18"/>
          </w:rPr>
          <w:t>y</w:t>
        </w:r>
        <w:r>
          <w:rPr>
            <w:w w:val="99"/>
            <w:sz w:val="18"/>
          </w:rPr>
          <w:t>.com/business_o</w:t>
        </w:r>
        <w:r>
          <w:rPr>
            <w:spacing w:val="-4"/>
            <w:w w:val="99"/>
            <w:sz w:val="18"/>
          </w:rPr>
          <w:t>f</w:t>
        </w:r>
        <w:r>
          <w:rPr>
            <w:w w:val="99"/>
            <w:sz w:val="18"/>
          </w:rPr>
          <w:t>fering</w:t>
        </w:r>
        <w:r>
          <w:rPr>
            <w:spacing w:val="-11"/>
            <w:w w:val="99"/>
            <w:sz w:val="18"/>
          </w:rPr>
          <w:t>s</w:t>
        </w:r>
      </w:hyperlink>
      <w:r>
        <w:rPr>
          <w:spacing w:val="-217"/>
          <w:w w:val="101"/>
          <w:position w:val="-14"/>
          <w:sz w:val="27"/>
        </w:rPr>
        <w:t>M</w:t>
      </w:r>
      <w:hyperlink r:id="rId1411">
        <w:r>
          <w:rPr>
            <w:w w:val="99"/>
            <w:sz w:val="18"/>
          </w:rPr>
          <w:t>/e</w:t>
        </w:r>
        <w:r>
          <w:rPr>
            <w:spacing w:val="-32"/>
            <w:w w:val="99"/>
            <w:sz w:val="18"/>
          </w:rPr>
          <w:t>p</w:t>
        </w:r>
      </w:hyperlink>
      <w:hyperlink r:id="rId1412">
        <w:r>
          <w:rPr>
            <w:spacing w:val="-121"/>
            <w:w w:val="101"/>
            <w:position w:val="-14"/>
            <w:sz w:val="27"/>
          </w:rPr>
          <w:t>e</w:t>
        </w:r>
      </w:hyperlink>
      <w:hyperlink r:id="rId1413">
        <w:r>
          <w:rPr>
            <w:w w:val="99"/>
            <w:sz w:val="18"/>
          </w:rPr>
          <w:t>c</w:t>
        </w:r>
        <w:r>
          <w:rPr>
            <w:spacing w:val="-29"/>
            <w:w w:val="99"/>
            <w:sz w:val="18"/>
          </w:rPr>
          <w:t>-</w:t>
        </w:r>
      </w:hyperlink>
      <w:hyperlink r:id="rId1414">
        <w:proofErr w:type="spellStart"/>
        <w:r>
          <w:rPr>
            <w:spacing w:val="-8"/>
            <w:position w:val="-14"/>
            <w:sz w:val="27"/>
          </w:rPr>
          <w:t>dia</w:t>
        </w:r>
        <w:proofErr w:type="spellEnd"/>
        <w:r>
          <w:rPr>
            <w:spacing w:val="27"/>
            <w:position w:val="-14"/>
            <w:sz w:val="27"/>
          </w:rPr>
          <w:t xml:space="preserve"> </w:t>
        </w:r>
        <w:r>
          <w:rPr>
            <w:spacing w:val="-8"/>
            <w:position w:val="-14"/>
            <w:sz w:val="27"/>
          </w:rPr>
          <w:t>Center</w:t>
        </w:r>
      </w:hyperlink>
    </w:p>
    <w:p w14:paraId="1C1F7894" w14:textId="77777777" w:rsidR="00590F9E" w:rsidRDefault="001E615D">
      <w:pPr>
        <w:pStyle w:val="BodyText"/>
        <w:spacing w:line="154" w:lineRule="exact"/>
        <w:ind w:left="464"/>
      </w:pPr>
      <w:hyperlink r:id="rId1415">
        <w:r w:rsidR="00745046">
          <w:rPr>
            <w:spacing w:val="-2"/>
          </w:rPr>
          <w:t>solutions/)</w:t>
        </w:r>
      </w:hyperlink>
    </w:p>
    <w:p w14:paraId="7E618500" w14:textId="77777777" w:rsidR="00590F9E" w:rsidRDefault="00590F9E">
      <w:pPr>
        <w:pStyle w:val="BodyText"/>
        <w:spacing w:line="154" w:lineRule="exact"/>
        <w:sectPr w:rsidR="00590F9E">
          <w:type w:val="continuous"/>
          <w:pgSz w:w="16840" w:h="11900" w:orient="landscape"/>
          <w:pgMar w:top="260" w:right="425" w:bottom="280" w:left="1133" w:header="720" w:footer="720" w:gutter="0"/>
          <w:cols w:num="3" w:space="720" w:equalWidth="0">
            <w:col w:w="3418" w:space="107"/>
            <w:col w:w="3240" w:space="285"/>
            <w:col w:w="8232"/>
          </w:cols>
        </w:sectPr>
      </w:pPr>
    </w:p>
    <w:p w14:paraId="7E385CE3" w14:textId="77777777" w:rsidR="00590F9E" w:rsidRDefault="001E615D">
      <w:pPr>
        <w:pStyle w:val="BodyText"/>
        <w:spacing w:before="169"/>
        <w:ind w:left="464"/>
      </w:pPr>
      <w:hyperlink r:id="rId1416">
        <w:r w:rsidR="00745046">
          <w:rPr>
            <w:spacing w:val="-2"/>
          </w:rPr>
          <w:t>(https://enrichenergy.com/achievements)</w:t>
        </w:r>
      </w:hyperlink>
    </w:p>
    <w:p w14:paraId="53507576" w14:textId="77777777" w:rsidR="00590F9E" w:rsidRDefault="00745046">
      <w:pPr>
        <w:pStyle w:val="BodyText"/>
        <w:spacing w:before="169"/>
        <w:ind w:left="273"/>
      </w:pPr>
      <w:r>
        <w:br w:type="column"/>
      </w:r>
      <w:hyperlink r:id="rId1417" w:anchor="home">
        <w:r>
          <w:rPr>
            <w:spacing w:val="-2"/>
          </w:rPr>
          <w:t>(https://enrichenergy.com/projects/#home)</w:t>
        </w:r>
      </w:hyperlink>
    </w:p>
    <w:p w14:paraId="50B71997" w14:textId="77777777" w:rsidR="00590F9E" w:rsidRDefault="00745046">
      <w:pPr>
        <w:pStyle w:val="BodyText"/>
        <w:spacing w:before="169"/>
        <w:ind w:left="154"/>
      </w:pPr>
      <w:r>
        <w:br w:type="column"/>
      </w:r>
      <w:hyperlink r:id="rId1418">
        <w:r>
          <w:t>End</w:t>
        </w:r>
        <w:r>
          <w:rPr>
            <w:spacing w:val="-4"/>
          </w:rPr>
          <w:t xml:space="preserve"> </w:t>
        </w:r>
        <w:r>
          <w:t>to</w:t>
        </w:r>
        <w:r>
          <w:rPr>
            <w:spacing w:val="-4"/>
          </w:rPr>
          <w:t xml:space="preserve"> </w:t>
        </w:r>
        <w:r>
          <w:t>End</w:t>
        </w:r>
        <w:r>
          <w:rPr>
            <w:spacing w:val="-3"/>
          </w:rPr>
          <w:t xml:space="preserve"> </w:t>
        </w:r>
        <w:r>
          <w:rPr>
            <w:spacing w:val="-2"/>
          </w:rPr>
          <w:t>Solutions</w:t>
        </w:r>
      </w:hyperlink>
    </w:p>
    <w:p w14:paraId="1B5D9B03" w14:textId="77777777" w:rsidR="00590F9E" w:rsidRDefault="00745046">
      <w:pPr>
        <w:spacing w:line="305" w:lineRule="exact"/>
        <w:ind w:left="464"/>
        <w:rPr>
          <w:sz w:val="27"/>
        </w:rPr>
      </w:pPr>
      <w:r>
        <w:br w:type="column"/>
      </w:r>
      <w:hyperlink r:id="rId1419">
        <w:r>
          <w:rPr>
            <w:spacing w:val="-2"/>
            <w:sz w:val="27"/>
          </w:rPr>
          <w:t>(https://enrichenergy.com/video)</w:t>
        </w:r>
      </w:hyperlink>
    </w:p>
    <w:p w14:paraId="71107DCE" w14:textId="77777777" w:rsidR="00590F9E" w:rsidRDefault="00590F9E">
      <w:pPr>
        <w:spacing w:line="305" w:lineRule="exact"/>
        <w:rPr>
          <w:sz w:val="27"/>
        </w:rPr>
        <w:sectPr w:rsidR="00590F9E">
          <w:type w:val="continuous"/>
          <w:pgSz w:w="16840" w:h="11900" w:orient="landscape"/>
          <w:pgMar w:top="260" w:right="425" w:bottom="280" w:left="1133" w:header="720" w:footer="720" w:gutter="0"/>
          <w:cols w:num="4" w:space="720" w:equalWidth="0">
            <w:col w:w="3676" w:space="40"/>
            <w:col w:w="3605" w:space="39"/>
            <w:col w:w="1863" w:space="1352"/>
            <w:col w:w="4707"/>
          </w:cols>
        </w:sectPr>
      </w:pPr>
    </w:p>
    <w:p w14:paraId="20B73F20" w14:textId="77777777" w:rsidR="00590F9E" w:rsidRDefault="001E615D">
      <w:pPr>
        <w:pStyle w:val="BodyText"/>
        <w:spacing w:before="123"/>
        <w:ind w:left="464"/>
      </w:pPr>
      <w:hyperlink r:id="rId1420">
        <w:r w:rsidR="00745046">
          <w:t>CSR</w:t>
        </w:r>
      </w:hyperlink>
      <w:r w:rsidR="00745046">
        <w:rPr>
          <w:spacing w:val="-5"/>
        </w:rPr>
        <w:t xml:space="preserve"> </w:t>
      </w:r>
      <w:hyperlink r:id="rId1421">
        <w:r w:rsidR="00745046">
          <w:rPr>
            <w:spacing w:val="-2"/>
          </w:rPr>
          <w:t>(https://enrichenergy.com/csr)</w:t>
        </w:r>
      </w:hyperlink>
    </w:p>
    <w:p w14:paraId="30FD68B2" w14:textId="77777777" w:rsidR="00590F9E" w:rsidRDefault="00745046">
      <w:pPr>
        <w:spacing w:before="123"/>
        <w:ind w:left="464"/>
        <w:rPr>
          <w:sz w:val="18"/>
        </w:rPr>
      </w:pPr>
      <w:r>
        <w:br w:type="column"/>
      </w:r>
      <w:hyperlink r:id="rId1422" w:anchor="menu1">
        <w:r>
          <w:rPr>
            <w:spacing w:val="-5"/>
            <w:sz w:val="18"/>
          </w:rPr>
          <w:t>EPC</w:t>
        </w:r>
      </w:hyperlink>
    </w:p>
    <w:p w14:paraId="04A645BE" w14:textId="77777777" w:rsidR="00590F9E" w:rsidRDefault="00745046">
      <w:pPr>
        <w:pStyle w:val="BodyText"/>
        <w:spacing w:before="93"/>
        <w:ind w:left="464"/>
      </w:pPr>
      <w:r>
        <w:br w:type="column"/>
      </w:r>
      <w:hyperlink r:id="rId1423">
        <w:r>
          <w:rPr>
            <w:spacing w:val="-2"/>
          </w:rPr>
          <w:t>(https://enrichenergy.com/business_offerings/end-</w:t>
        </w:r>
      </w:hyperlink>
    </w:p>
    <w:p w14:paraId="79CE2BAA" w14:textId="77777777" w:rsidR="00590F9E" w:rsidRDefault="00590F9E">
      <w:pPr>
        <w:pStyle w:val="BodyText"/>
        <w:sectPr w:rsidR="00590F9E">
          <w:type w:val="continuous"/>
          <w:pgSz w:w="16840" w:h="11900" w:orient="landscape"/>
          <w:pgMar w:top="260" w:right="425" w:bottom="280" w:left="1133" w:header="720" w:footer="720" w:gutter="0"/>
          <w:cols w:num="3" w:space="720" w:equalWidth="0">
            <w:col w:w="3279" w:space="246"/>
            <w:col w:w="872" w:space="2653"/>
            <w:col w:w="8232"/>
          </w:cols>
        </w:sectPr>
      </w:pPr>
    </w:p>
    <w:p w14:paraId="756E07F3" w14:textId="77777777" w:rsidR="00590F9E" w:rsidRDefault="001E615D">
      <w:pPr>
        <w:pStyle w:val="BodyText"/>
        <w:spacing w:before="63"/>
        <w:ind w:left="3989"/>
        <w:rPr>
          <w:position w:val="3"/>
        </w:rPr>
      </w:pPr>
      <w:hyperlink r:id="rId1424" w:anchor="menu1">
        <w:r w:rsidR="00745046">
          <w:rPr>
            <w:spacing w:val="-2"/>
          </w:rPr>
          <w:t>(https://enrichenergy.com/projects/#menu1)</w:t>
        </w:r>
      </w:hyperlink>
      <w:r w:rsidR="00745046">
        <w:rPr>
          <w:spacing w:val="63"/>
          <w:w w:val="150"/>
        </w:rPr>
        <w:t xml:space="preserve"> </w:t>
      </w:r>
      <w:hyperlink r:id="rId1425">
        <w:r w:rsidR="00745046">
          <w:rPr>
            <w:spacing w:val="-2"/>
            <w:position w:val="3"/>
          </w:rPr>
          <w:t>to-end-solutions)</w:t>
        </w:r>
      </w:hyperlink>
    </w:p>
    <w:p w14:paraId="1933E466" w14:textId="77777777" w:rsidR="00590F9E" w:rsidRDefault="00590F9E">
      <w:pPr>
        <w:pStyle w:val="BodyText"/>
        <w:rPr>
          <w:position w:val="3"/>
        </w:rPr>
        <w:sectPr w:rsidR="00590F9E">
          <w:type w:val="continuous"/>
          <w:pgSz w:w="16840" w:h="11900" w:orient="landscape"/>
          <w:pgMar w:top="260" w:right="425" w:bottom="280" w:left="1133" w:header="720" w:footer="720" w:gutter="0"/>
          <w:cols w:space="720"/>
        </w:sectPr>
      </w:pPr>
    </w:p>
    <w:p w14:paraId="76CDDEEA" w14:textId="77777777" w:rsidR="00590F9E" w:rsidRDefault="001E615D">
      <w:pPr>
        <w:pStyle w:val="BodyText"/>
        <w:spacing w:before="102"/>
        <w:ind w:left="464"/>
      </w:pPr>
      <w:hyperlink r:id="rId1426">
        <w:r w:rsidR="00745046">
          <w:rPr>
            <w:spacing w:val="-2"/>
          </w:rPr>
          <w:t>Brochures</w:t>
        </w:r>
      </w:hyperlink>
    </w:p>
    <w:p w14:paraId="52EDAA3F" w14:textId="77777777" w:rsidR="00590F9E" w:rsidRDefault="00745046">
      <w:pPr>
        <w:spacing w:before="102"/>
        <w:ind w:left="464"/>
        <w:rPr>
          <w:sz w:val="18"/>
        </w:rPr>
      </w:pPr>
      <w:r>
        <w:br w:type="column"/>
      </w:r>
      <w:hyperlink r:id="rId1427" w:anchor="menu2">
        <w:r>
          <w:rPr>
            <w:spacing w:val="-5"/>
            <w:sz w:val="18"/>
          </w:rPr>
          <w:t>IPP</w:t>
        </w:r>
      </w:hyperlink>
    </w:p>
    <w:p w14:paraId="02A91AD1" w14:textId="77777777" w:rsidR="00590F9E" w:rsidRDefault="00745046">
      <w:pPr>
        <w:pStyle w:val="BodyText"/>
        <w:spacing w:before="102"/>
        <w:ind w:left="464"/>
      </w:pPr>
      <w:r>
        <w:br w:type="column"/>
      </w:r>
      <w:hyperlink r:id="rId1428">
        <w:r>
          <w:t>Rooftop</w:t>
        </w:r>
        <w:r>
          <w:rPr>
            <w:spacing w:val="-8"/>
          </w:rPr>
          <w:t xml:space="preserve"> </w:t>
        </w:r>
        <w:r>
          <w:rPr>
            <w:spacing w:val="-2"/>
          </w:rPr>
          <w:t>Solutions</w:t>
        </w:r>
      </w:hyperlink>
    </w:p>
    <w:p w14:paraId="2C7674EE" w14:textId="77777777" w:rsidR="00590F9E" w:rsidRDefault="00745046">
      <w:pPr>
        <w:pStyle w:val="Heading4"/>
        <w:spacing w:before="77"/>
        <w:ind w:left="464"/>
      </w:pPr>
      <w:r>
        <w:br w:type="column"/>
      </w:r>
      <w:hyperlink r:id="rId1429">
        <w:r>
          <w:rPr>
            <w:spacing w:val="-4"/>
          </w:rPr>
          <w:t>Blog</w:t>
        </w:r>
      </w:hyperlink>
    </w:p>
    <w:p w14:paraId="5770A05C" w14:textId="77777777" w:rsidR="00590F9E" w:rsidRDefault="00590F9E">
      <w:pPr>
        <w:pStyle w:val="Heading4"/>
        <w:sectPr w:rsidR="00590F9E">
          <w:pgSz w:w="16840" w:h="11900" w:orient="landscape"/>
          <w:pgMar w:top="220" w:right="425" w:bottom="280" w:left="1133" w:header="720" w:footer="720" w:gutter="0"/>
          <w:cols w:num="4" w:space="720" w:equalWidth="0">
            <w:col w:w="1319" w:space="2206"/>
            <w:col w:w="793" w:space="2732"/>
            <w:col w:w="1914" w:space="1611"/>
            <w:col w:w="4707"/>
          </w:cols>
        </w:sectPr>
      </w:pPr>
    </w:p>
    <w:p w14:paraId="16C4C85C" w14:textId="77777777" w:rsidR="00590F9E" w:rsidRDefault="001E615D">
      <w:pPr>
        <w:pStyle w:val="BodyText"/>
        <w:spacing w:before="14"/>
        <w:ind w:left="464"/>
      </w:pPr>
      <w:hyperlink r:id="rId1430">
        <w:r w:rsidR="00745046">
          <w:rPr>
            <w:spacing w:val="-2"/>
          </w:rPr>
          <w:t>(https://enrichenergy.com/wp-</w:t>
        </w:r>
      </w:hyperlink>
    </w:p>
    <w:p w14:paraId="16472A38" w14:textId="77777777" w:rsidR="00590F9E" w:rsidRDefault="00745046">
      <w:pPr>
        <w:spacing w:before="48" w:line="158" w:lineRule="auto"/>
        <w:ind w:left="464"/>
        <w:rPr>
          <w:position w:val="-14"/>
          <w:sz w:val="27"/>
        </w:rPr>
      </w:pPr>
      <w:r>
        <w:br w:type="column"/>
      </w:r>
      <w:hyperlink r:id="rId1431" w:anchor="menu2">
        <w:r>
          <w:rPr>
            <w:spacing w:val="-4"/>
            <w:w w:val="95"/>
            <w:sz w:val="18"/>
          </w:rPr>
          <w:t>(https://enrichenergy.com/projects/#menu2)</w:t>
        </w:r>
      </w:hyperlink>
      <w:r>
        <w:rPr>
          <w:spacing w:val="54"/>
          <w:sz w:val="18"/>
        </w:rPr>
        <w:t xml:space="preserve">   </w:t>
      </w:r>
      <w:hyperlink r:id="rId1432">
        <w:r>
          <w:rPr>
            <w:spacing w:val="7"/>
            <w:w w:val="94"/>
            <w:sz w:val="18"/>
          </w:rPr>
          <w:t>(https://enrichenerg</w:t>
        </w:r>
        <w:r>
          <w:rPr>
            <w:spacing w:val="-7"/>
            <w:w w:val="94"/>
            <w:sz w:val="18"/>
          </w:rPr>
          <w:t>y</w:t>
        </w:r>
        <w:r>
          <w:rPr>
            <w:spacing w:val="7"/>
            <w:w w:val="94"/>
            <w:sz w:val="18"/>
          </w:rPr>
          <w:t>.com/business_o</w:t>
        </w:r>
        <w:r>
          <w:rPr>
            <w:spacing w:val="3"/>
            <w:w w:val="94"/>
            <w:sz w:val="18"/>
          </w:rPr>
          <w:t>f</w:t>
        </w:r>
        <w:r>
          <w:rPr>
            <w:spacing w:val="7"/>
            <w:w w:val="94"/>
            <w:sz w:val="18"/>
          </w:rPr>
          <w:t>fering</w:t>
        </w:r>
        <w:r>
          <w:rPr>
            <w:spacing w:val="-4"/>
            <w:w w:val="94"/>
            <w:sz w:val="18"/>
          </w:rPr>
          <w:t>s</w:t>
        </w:r>
      </w:hyperlink>
      <w:r>
        <w:rPr>
          <w:spacing w:val="-74"/>
          <w:w w:val="96"/>
          <w:position w:val="-14"/>
          <w:sz w:val="27"/>
        </w:rPr>
        <w:t>(</w:t>
      </w:r>
      <w:hyperlink r:id="rId1433">
        <w:r>
          <w:rPr>
            <w:spacing w:val="7"/>
            <w:w w:val="94"/>
            <w:sz w:val="18"/>
          </w:rPr>
          <w:t>/</w:t>
        </w:r>
        <w:r>
          <w:rPr>
            <w:spacing w:val="-22"/>
            <w:w w:val="94"/>
            <w:sz w:val="18"/>
          </w:rPr>
          <w:t>r</w:t>
        </w:r>
      </w:hyperlink>
      <w:hyperlink r:id="rId1434">
        <w:r>
          <w:rPr>
            <w:spacing w:val="-117"/>
            <w:w w:val="96"/>
            <w:position w:val="-14"/>
            <w:sz w:val="27"/>
          </w:rPr>
          <w:t>h</w:t>
        </w:r>
      </w:hyperlink>
      <w:hyperlink r:id="rId1435">
        <w:proofErr w:type="spellStart"/>
        <w:r>
          <w:rPr>
            <w:spacing w:val="7"/>
            <w:w w:val="94"/>
            <w:sz w:val="18"/>
          </w:rPr>
          <w:t>o</w:t>
        </w:r>
        <w:r>
          <w:rPr>
            <w:spacing w:val="-69"/>
            <w:w w:val="94"/>
            <w:sz w:val="18"/>
          </w:rPr>
          <w:t>o</w:t>
        </w:r>
        <w:proofErr w:type="spellEnd"/>
      </w:hyperlink>
      <w:hyperlink r:id="rId1436">
        <w:r>
          <w:rPr>
            <w:spacing w:val="6"/>
            <w:w w:val="96"/>
            <w:position w:val="-14"/>
            <w:sz w:val="27"/>
          </w:rPr>
          <w:t>t</w:t>
        </w:r>
      </w:hyperlink>
      <w:hyperlink r:id="rId1437">
        <w:r>
          <w:rPr>
            <w:spacing w:val="-43"/>
            <w:w w:val="94"/>
            <w:sz w:val="18"/>
          </w:rPr>
          <w:t>f</w:t>
        </w:r>
      </w:hyperlink>
      <w:hyperlink r:id="rId1438">
        <w:r>
          <w:rPr>
            <w:spacing w:val="-20"/>
            <w:w w:val="96"/>
            <w:position w:val="-14"/>
            <w:sz w:val="27"/>
          </w:rPr>
          <w:t>t</w:t>
        </w:r>
      </w:hyperlink>
      <w:hyperlink r:id="rId1439">
        <w:proofErr w:type="spellStart"/>
        <w:r>
          <w:rPr>
            <w:spacing w:val="-16"/>
            <w:w w:val="94"/>
            <w:sz w:val="18"/>
          </w:rPr>
          <w:t>t</w:t>
        </w:r>
        <w:proofErr w:type="spellEnd"/>
      </w:hyperlink>
      <w:hyperlink r:id="rId1440">
        <w:r>
          <w:rPr>
            <w:spacing w:val="-123"/>
            <w:w w:val="96"/>
            <w:position w:val="-14"/>
            <w:sz w:val="27"/>
          </w:rPr>
          <w:t>p</w:t>
        </w:r>
      </w:hyperlink>
      <w:hyperlink r:id="rId1441">
        <w:r>
          <w:rPr>
            <w:spacing w:val="7"/>
            <w:w w:val="94"/>
            <w:sz w:val="18"/>
          </w:rPr>
          <w:t>o</w:t>
        </w:r>
        <w:r>
          <w:rPr>
            <w:spacing w:val="-63"/>
            <w:w w:val="94"/>
            <w:sz w:val="18"/>
          </w:rPr>
          <w:t>p</w:t>
        </w:r>
      </w:hyperlink>
      <w:hyperlink r:id="rId1442">
        <w:r>
          <w:rPr>
            <w:spacing w:val="-60"/>
            <w:w w:val="96"/>
            <w:position w:val="-14"/>
            <w:sz w:val="27"/>
          </w:rPr>
          <w:t>s</w:t>
        </w:r>
      </w:hyperlink>
      <w:hyperlink r:id="rId1443">
        <w:r>
          <w:rPr>
            <w:spacing w:val="14"/>
            <w:w w:val="94"/>
            <w:sz w:val="18"/>
          </w:rPr>
          <w:t>-</w:t>
        </w:r>
      </w:hyperlink>
      <w:hyperlink r:id="rId1444">
        <w:r>
          <w:rPr>
            <w:spacing w:val="-4"/>
            <w:w w:val="95"/>
            <w:position w:val="-14"/>
            <w:sz w:val="27"/>
          </w:rPr>
          <w:t>://enrichenergy.com/blogs)</w:t>
        </w:r>
      </w:hyperlink>
    </w:p>
    <w:p w14:paraId="432B740B" w14:textId="77777777" w:rsidR="00590F9E" w:rsidRDefault="00590F9E">
      <w:pPr>
        <w:spacing w:line="158" w:lineRule="auto"/>
        <w:rPr>
          <w:position w:val="-14"/>
          <w:sz w:val="27"/>
        </w:rPr>
        <w:sectPr w:rsidR="00590F9E">
          <w:type w:val="continuous"/>
          <w:pgSz w:w="16840" w:h="11900" w:orient="landscape"/>
          <w:pgMar w:top="260" w:right="425" w:bottom="280" w:left="1133" w:header="720" w:footer="720" w:gutter="0"/>
          <w:cols w:num="2" w:space="720" w:equalWidth="0">
            <w:col w:w="2843" w:space="682"/>
            <w:col w:w="11757"/>
          </w:cols>
        </w:sectPr>
      </w:pPr>
    </w:p>
    <w:p w14:paraId="750FB1B2" w14:textId="77777777" w:rsidR="00590F9E" w:rsidRDefault="001E615D">
      <w:pPr>
        <w:pStyle w:val="BodyText"/>
        <w:spacing w:line="200" w:lineRule="exact"/>
        <w:ind w:left="464"/>
      </w:pPr>
      <w:hyperlink r:id="rId1445">
        <w:r w:rsidR="00745046">
          <w:rPr>
            <w:spacing w:val="-2"/>
          </w:rPr>
          <w:t>content/uploads/2017/12/Enrich-</w:t>
        </w:r>
      </w:hyperlink>
    </w:p>
    <w:p w14:paraId="7620E27C" w14:textId="77777777" w:rsidR="00590F9E" w:rsidRDefault="00745046">
      <w:pPr>
        <w:pStyle w:val="BodyText"/>
        <w:spacing w:before="23"/>
        <w:ind w:left="464"/>
      </w:pPr>
      <w:r>
        <w:br w:type="column"/>
      </w:r>
      <w:hyperlink r:id="rId1446" w:anchor="menu3">
        <w:r>
          <w:rPr>
            <w:spacing w:val="-2"/>
          </w:rPr>
          <w:t>Rooftop</w:t>
        </w:r>
      </w:hyperlink>
    </w:p>
    <w:p w14:paraId="669DB3BE" w14:textId="77777777" w:rsidR="00590F9E" w:rsidRDefault="00745046">
      <w:pPr>
        <w:pStyle w:val="BodyText"/>
        <w:spacing w:line="200" w:lineRule="exact"/>
        <w:ind w:left="464"/>
      </w:pPr>
      <w:r>
        <w:br w:type="column"/>
      </w:r>
      <w:hyperlink r:id="rId1447">
        <w:r>
          <w:rPr>
            <w:spacing w:val="-2"/>
          </w:rPr>
          <w:t>solutions/)</w:t>
        </w:r>
      </w:hyperlink>
    </w:p>
    <w:p w14:paraId="4B05743D" w14:textId="77777777" w:rsidR="00590F9E" w:rsidRDefault="00590F9E">
      <w:pPr>
        <w:pStyle w:val="BodyText"/>
        <w:spacing w:line="200" w:lineRule="exact"/>
        <w:sectPr w:rsidR="00590F9E">
          <w:type w:val="continuous"/>
          <w:pgSz w:w="16840" w:h="11900" w:orient="landscape"/>
          <w:pgMar w:top="260" w:right="425" w:bottom="280" w:left="1133" w:header="720" w:footer="720" w:gutter="0"/>
          <w:cols w:num="3" w:space="720" w:equalWidth="0">
            <w:col w:w="3075" w:space="450"/>
            <w:col w:w="1130" w:space="2395"/>
            <w:col w:w="8232"/>
          </w:cols>
        </w:sectPr>
      </w:pPr>
    </w:p>
    <w:p w14:paraId="2B491770" w14:textId="77777777" w:rsidR="00590F9E" w:rsidRDefault="001E615D">
      <w:pPr>
        <w:pStyle w:val="BodyText"/>
        <w:spacing w:before="63"/>
        <w:ind w:left="464"/>
      </w:pPr>
      <w:hyperlink r:id="rId1448">
        <w:r w:rsidR="00745046">
          <w:rPr>
            <w:spacing w:val="-2"/>
          </w:rPr>
          <w:t>Energy_Corp-Brochure_2017.pdf)</w:t>
        </w:r>
      </w:hyperlink>
    </w:p>
    <w:p w14:paraId="2E14DDE9" w14:textId="77777777" w:rsidR="00590F9E" w:rsidRDefault="00745046">
      <w:pPr>
        <w:pStyle w:val="BodyText"/>
        <w:spacing w:before="93"/>
        <w:ind w:left="464"/>
      </w:pPr>
      <w:r>
        <w:br w:type="column"/>
      </w:r>
      <w:hyperlink r:id="rId1449" w:anchor="menu3">
        <w:r>
          <w:t>(https://enrichenergy.com/projects/#menu3)</w:t>
        </w:r>
      </w:hyperlink>
      <w:r>
        <w:rPr>
          <w:spacing w:val="24"/>
        </w:rPr>
        <w:t xml:space="preserve"> </w:t>
      </w:r>
      <w:hyperlink r:id="rId1450">
        <w:r>
          <w:t>O</w:t>
        </w:r>
        <w:r>
          <w:rPr>
            <w:spacing w:val="-12"/>
          </w:rPr>
          <w:t xml:space="preserve"> </w:t>
        </w:r>
        <w:r>
          <w:t>&amp;</w:t>
        </w:r>
        <w:r>
          <w:rPr>
            <w:spacing w:val="-12"/>
          </w:rPr>
          <w:t xml:space="preserve"> </w:t>
        </w:r>
        <w:r>
          <w:t>M</w:t>
        </w:r>
        <w:r>
          <w:rPr>
            <w:spacing w:val="-11"/>
          </w:rPr>
          <w:t xml:space="preserve"> </w:t>
        </w:r>
        <w:r>
          <w:rPr>
            <w:spacing w:val="-2"/>
          </w:rPr>
          <w:t>Services</w:t>
        </w:r>
      </w:hyperlink>
    </w:p>
    <w:p w14:paraId="7191EC4A" w14:textId="77777777" w:rsidR="00590F9E" w:rsidRDefault="00745046">
      <w:pPr>
        <w:pStyle w:val="Heading4"/>
        <w:spacing w:before="98" w:line="302" w:lineRule="exact"/>
        <w:ind w:left="464"/>
      </w:pPr>
      <w:r>
        <w:br w:type="column"/>
      </w:r>
      <w:hyperlink r:id="rId1451">
        <w:r>
          <w:rPr>
            <w:spacing w:val="-2"/>
          </w:rPr>
          <w:t>Careers</w:t>
        </w:r>
      </w:hyperlink>
    </w:p>
    <w:p w14:paraId="0622B904" w14:textId="77777777" w:rsidR="00590F9E" w:rsidRDefault="00590F9E">
      <w:pPr>
        <w:pStyle w:val="Heading4"/>
        <w:spacing w:line="302" w:lineRule="exact"/>
        <w:sectPr w:rsidR="00590F9E">
          <w:type w:val="continuous"/>
          <w:pgSz w:w="16840" w:h="11900" w:orient="landscape"/>
          <w:pgMar w:top="260" w:right="425" w:bottom="280" w:left="1133" w:header="720" w:footer="720" w:gutter="0"/>
          <w:cols w:num="3" w:space="720" w:equalWidth="0">
            <w:col w:w="3194" w:space="331"/>
            <w:col w:w="5270" w:space="1780"/>
            <w:col w:w="4707"/>
          </w:cols>
        </w:sectPr>
      </w:pPr>
    </w:p>
    <w:p w14:paraId="7D2071BE" w14:textId="77777777" w:rsidR="00590F9E" w:rsidRDefault="00590F9E">
      <w:pPr>
        <w:pStyle w:val="BodyText"/>
        <w:spacing w:before="10"/>
        <w:rPr>
          <w:sz w:val="4"/>
        </w:rPr>
      </w:pPr>
    </w:p>
    <w:p w14:paraId="60B87511" w14:textId="77777777" w:rsidR="00590F9E" w:rsidRDefault="00745046">
      <w:pPr>
        <w:pStyle w:val="BodyText"/>
        <w:ind w:left="471"/>
        <w:rPr>
          <w:sz w:val="20"/>
        </w:rPr>
      </w:pPr>
      <w:r>
        <w:rPr>
          <w:noProof/>
          <w:sz w:val="20"/>
          <w:lang w:val="en-IN" w:eastAsia="en-IN"/>
        </w:rPr>
        <mc:AlternateContent>
          <mc:Choice Requires="wpg">
            <w:drawing>
              <wp:inline distT="0" distB="0" distL="0" distR="0" wp14:anchorId="02FBA405" wp14:editId="0ACFFD55">
                <wp:extent cx="285750" cy="285750"/>
                <wp:effectExtent l="9525" t="0" r="0" b="9525"/>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285750"/>
                          <a:chOff x="0" y="0"/>
                          <a:chExt cx="285750" cy="285750"/>
                        </a:xfrm>
                      </wpg:grpSpPr>
                      <wps:wsp>
                        <wps:cNvPr id="385" name="Graphic 385">
                          <a:hlinkClick r:id="rId379"/>
                        </wps:cNvPr>
                        <wps:cNvSpPr/>
                        <wps:spPr>
                          <a:xfrm>
                            <a:off x="4762" y="4762"/>
                            <a:ext cx="276225" cy="276225"/>
                          </a:xfrm>
                          <a:custGeom>
                            <a:avLst/>
                            <a:gdLst/>
                            <a:ahLst/>
                            <a:cxnLst/>
                            <a:rect l="l" t="t" r="r" b="b"/>
                            <a:pathLst>
                              <a:path w="276225" h="276225">
                                <a:moveTo>
                                  <a:pt x="276224" y="138112"/>
                                </a:moveTo>
                                <a:lnTo>
                                  <a:pt x="270279" y="178200"/>
                                </a:lnTo>
                                <a:lnTo>
                                  <a:pt x="252948" y="214838"/>
                                </a:lnTo>
                                <a:lnTo>
                                  <a:pt x="225730" y="244873"/>
                                </a:lnTo>
                                <a:lnTo>
                                  <a:pt x="190965" y="265709"/>
                                </a:lnTo>
                                <a:lnTo>
                                  <a:pt x="151649" y="275560"/>
                                </a:lnTo>
                                <a:lnTo>
                                  <a:pt x="138112" y="276224"/>
                                </a:lnTo>
                                <a:lnTo>
                                  <a:pt x="131327" y="276058"/>
                                </a:lnTo>
                                <a:lnTo>
                                  <a:pt x="91591" y="268152"/>
                                </a:lnTo>
                                <a:lnTo>
                                  <a:pt x="55831" y="249039"/>
                                </a:lnTo>
                                <a:lnTo>
                                  <a:pt x="27183" y="220388"/>
                                </a:lnTo>
                                <a:lnTo>
                                  <a:pt x="8069" y="184628"/>
                                </a:lnTo>
                                <a:lnTo>
                                  <a:pt x="165" y="144897"/>
                                </a:lnTo>
                                <a:lnTo>
                                  <a:pt x="0" y="138112"/>
                                </a:lnTo>
                                <a:lnTo>
                                  <a:pt x="165" y="131327"/>
                                </a:lnTo>
                                <a:lnTo>
                                  <a:pt x="8069" y="91589"/>
                                </a:lnTo>
                                <a:lnTo>
                                  <a:pt x="27183" y="55831"/>
                                </a:lnTo>
                                <a:lnTo>
                                  <a:pt x="55831" y="27181"/>
                                </a:lnTo>
                                <a:lnTo>
                                  <a:pt x="91591" y="8068"/>
                                </a:lnTo>
                                <a:lnTo>
                                  <a:pt x="131327" y="165"/>
                                </a:lnTo>
                                <a:lnTo>
                                  <a:pt x="138112" y="0"/>
                                </a:lnTo>
                                <a:lnTo>
                                  <a:pt x="144897" y="165"/>
                                </a:lnTo>
                                <a:lnTo>
                                  <a:pt x="184633" y="8068"/>
                                </a:lnTo>
                                <a:lnTo>
                                  <a:pt x="220393" y="27181"/>
                                </a:lnTo>
                                <a:lnTo>
                                  <a:pt x="249041" y="55831"/>
                                </a:lnTo>
                                <a:lnTo>
                                  <a:pt x="268155" y="91589"/>
                                </a:lnTo>
                                <a:lnTo>
                                  <a:pt x="276059" y="131327"/>
                                </a:lnTo>
                                <a:lnTo>
                                  <a:pt x="276224" y="138112"/>
                                </a:lnTo>
                                <a:close/>
                              </a:path>
                            </a:pathLst>
                          </a:custGeom>
                          <a:ln w="9524">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86" name="Image 386">
                            <a:hlinkClick r:id="rId379"/>
                          </pic:cNvPr>
                          <pic:cNvPicPr/>
                        </pic:nvPicPr>
                        <pic:blipFill>
                          <a:blip r:embed="rId252" cstate="print"/>
                          <a:stretch>
                            <a:fillRect/>
                          </a:stretch>
                        </pic:blipFill>
                        <pic:spPr>
                          <a:xfrm>
                            <a:off x="80962" y="95250"/>
                            <a:ext cx="114300" cy="111125"/>
                          </a:xfrm>
                          <a:prstGeom prst="rect">
                            <a:avLst/>
                          </a:prstGeom>
                        </pic:spPr>
                      </pic:pic>
                    </wpg:wgp>
                  </a:graphicData>
                </a:graphic>
              </wp:inline>
            </w:drawing>
          </mc:Choice>
          <mc:Fallback>
            <w:pict>
              <v:group w14:anchorId="56B8DC1E" id="Group 384" o:spid="_x0000_s1026" style="width:22.5pt;height:22.5pt;mso-position-horizontal-relative:char;mso-position-vertical-relative:line" coordsize="285750,285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">
                <v:shape id="Graphic 385" o:spid="_x0000_s1027" href="https://www.linkedin.com/company/9316416/" style="position:absolute;left:4762;top:4762;width:276225;height:276225;visibility:visible;mso-wrap-style:square;v-text-anchor:top" coordsize="2762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" o:button="t" path="m276224,138112r-5945,40088l252948,214838r-27218,30035l190965,265709r-39316,9851l138112,276224r-6785,-166l91591,268152,55831,249039,27183,220388,8069,184628,165,144897,,138112r165,-6785l8069,91589,27183,55831,55831,27181,91591,8068,131327,165,138112,r6785,165l184633,8068r35760,19113l249041,55831r19114,35758l276059,131327r165,6785xe" filled="f" strokecolor="gray" strokeweight=".26456mm">
                  <v:fill o:detectmouseclick="t"/>
                  <v:path arrowok="t"/>
                </v:shape>
                <v:shape id="Image 386" o:spid="_x0000_s1028" type="#_x0000_t75" href="https://www.linkedin.com/company/9316416/" style="position:absolute;left:80962;top:95250;width:114300;height:1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" o:button="t">
                  <v:fill o:detectmouseclick="t"/>
                  <v:imagedata r:id="rId253" o:title=""/>
                </v:shape>
                <w10:anchorlock/>
              </v:group>
            </w:pict>
          </mc:Fallback>
        </mc:AlternateContent>
      </w:r>
    </w:p>
    <w:p w14:paraId="1F6FEE83" w14:textId="77777777" w:rsidR="00590F9E" w:rsidRDefault="001E615D">
      <w:pPr>
        <w:ind w:left="464"/>
        <w:rPr>
          <w:sz w:val="21"/>
        </w:rPr>
      </w:pPr>
      <w:hyperlink r:id="rId1452">
        <w:r w:rsidR="00745046">
          <w:rPr>
            <w:spacing w:val="-2"/>
            <w:sz w:val="21"/>
          </w:rPr>
          <w:t>(https://www.linkedin.com/company/9316416/)</w:t>
        </w:r>
      </w:hyperlink>
    </w:p>
    <w:p w14:paraId="241DC932" w14:textId="77777777" w:rsidR="00590F9E" w:rsidRDefault="00745046">
      <w:pPr>
        <w:spacing w:before="12" w:line="177" w:lineRule="auto"/>
        <w:ind w:left="464"/>
        <w:rPr>
          <w:sz w:val="18"/>
        </w:rPr>
      </w:pPr>
      <w:r>
        <w:br w:type="column"/>
      </w:r>
      <w:hyperlink r:id="rId1453">
        <w:r>
          <w:rPr>
            <w:spacing w:val="-6"/>
            <w:sz w:val="18"/>
          </w:rPr>
          <w:t>(https://enrichenergy.com/business_offerings</w:t>
        </w:r>
      </w:hyperlink>
      <w:r>
        <w:rPr>
          <w:spacing w:val="-6"/>
          <w:position w:val="-17"/>
          <w:sz w:val="27"/>
        </w:rPr>
        <w:t>(</w:t>
      </w:r>
      <w:hyperlink r:id="rId1454">
        <w:r>
          <w:rPr>
            <w:spacing w:val="-6"/>
            <w:sz w:val="18"/>
          </w:rPr>
          <w:t>/o</w:t>
        </w:r>
      </w:hyperlink>
      <w:hyperlink r:id="rId1455">
        <w:r>
          <w:rPr>
            <w:spacing w:val="-6"/>
            <w:position w:val="-17"/>
            <w:sz w:val="27"/>
          </w:rPr>
          <w:t>h</w:t>
        </w:r>
      </w:hyperlink>
      <w:hyperlink r:id="rId1456">
        <w:r>
          <w:rPr>
            <w:spacing w:val="-6"/>
            <w:sz w:val="18"/>
          </w:rPr>
          <w:t>m</w:t>
        </w:r>
      </w:hyperlink>
      <w:hyperlink r:id="rId1457">
        <w:r>
          <w:rPr>
            <w:spacing w:val="-6"/>
            <w:position w:val="-17"/>
            <w:sz w:val="27"/>
          </w:rPr>
          <w:t>t</w:t>
        </w:r>
      </w:hyperlink>
      <w:hyperlink r:id="rId1458">
        <w:r>
          <w:rPr>
            <w:spacing w:val="-6"/>
            <w:sz w:val="18"/>
          </w:rPr>
          <w:t>-</w:t>
        </w:r>
      </w:hyperlink>
      <w:hyperlink r:id="rId1459">
        <w:r>
          <w:rPr>
            <w:spacing w:val="-6"/>
            <w:position w:val="-17"/>
            <w:sz w:val="27"/>
          </w:rPr>
          <w:t>tps://enrichenergy.com/career)</w:t>
        </w:r>
      </w:hyperlink>
      <w:r>
        <w:rPr>
          <w:spacing w:val="-6"/>
          <w:position w:val="-17"/>
          <w:sz w:val="27"/>
        </w:rPr>
        <w:t xml:space="preserve"> </w:t>
      </w:r>
      <w:hyperlink r:id="rId1460">
        <w:r>
          <w:rPr>
            <w:spacing w:val="-2"/>
            <w:sz w:val="18"/>
          </w:rPr>
          <w:t>services/)</w:t>
        </w:r>
      </w:hyperlink>
    </w:p>
    <w:p w14:paraId="25BC4015" w14:textId="77777777" w:rsidR="00590F9E" w:rsidRDefault="001E615D">
      <w:pPr>
        <w:pStyle w:val="BodyText"/>
        <w:spacing w:before="132" w:line="360" w:lineRule="auto"/>
        <w:ind w:left="464" w:right="2928"/>
      </w:pPr>
      <w:hyperlink r:id="rId1461">
        <w:r w:rsidR="00745046">
          <w:t>Energy Storage</w:t>
        </w:r>
      </w:hyperlink>
      <w:r w:rsidR="00745046">
        <w:t xml:space="preserve"> </w:t>
      </w:r>
      <w:hyperlink r:id="rId1462">
        <w:r w:rsidR="00745046">
          <w:rPr>
            <w:spacing w:val="-2"/>
          </w:rPr>
          <w:t>(https://enrichenergy.com/business_offerings/energystorage/)</w:t>
        </w:r>
      </w:hyperlink>
      <w:r w:rsidR="00745046">
        <w:rPr>
          <w:spacing w:val="-2"/>
        </w:rPr>
        <w:t xml:space="preserve"> </w:t>
      </w:r>
      <w:hyperlink r:id="rId1463">
        <w:r w:rsidR="00745046">
          <w:t>Value Added Services</w:t>
        </w:r>
      </w:hyperlink>
      <w:r w:rsidR="00745046">
        <w:t xml:space="preserve"> </w:t>
      </w:r>
      <w:hyperlink r:id="rId1464">
        <w:r w:rsidR="00745046">
          <w:rPr>
            <w:spacing w:val="-2"/>
          </w:rPr>
          <w:t>(https://enrichenergy.com/business_offerings/value-</w:t>
        </w:r>
      </w:hyperlink>
    </w:p>
    <w:p w14:paraId="41F332F5" w14:textId="77777777" w:rsidR="00590F9E" w:rsidRDefault="001E615D">
      <w:pPr>
        <w:pStyle w:val="BodyText"/>
        <w:spacing w:line="195" w:lineRule="exact"/>
        <w:ind w:left="464"/>
      </w:pPr>
      <w:hyperlink r:id="rId1465">
        <w:r w:rsidR="00745046">
          <w:rPr>
            <w:spacing w:val="-2"/>
          </w:rPr>
          <w:t>added-services/)</w:t>
        </w:r>
      </w:hyperlink>
    </w:p>
    <w:p w14:paraId="29F6A5DD" w14:textId="77777777" w:rsidR="00590F9E" w:rsidRDefault="00590F9E">
      <w:pPr>
        <w:pStyle w:val="BodyText"/>
        <w:spacing w:line="195" w:lineRule="exact"/>
        <w:sectPr w:rsidR="00590F9E">
          <w:type w:val="continuous"/>
          <w:pgSz w:w="16840" w:h="11900" w:orient="landscape"/>
          <w:pgMar w:top="260" w:right="425" w:bottom="280" w:left="1133" w:header="720" w:footer="720" w:gutter="0"/>
          <w:cols w:num="2" w:space="720" w:equalWidth="0">
            <w:col w:w="4789" w:space="2261"/>
            <w:col w:w="8232"/>
          </w:cols>
        </w:sectPr>
      </w:pPr>
    </w:p>
    <w:p w14:paraId="7645E659" w14:textId="77777777" w:rsidR="00590F9E" w:rsidRDefault="00590F9E">
      <w:pPr>
        <w:pStyle w:val="BodyText"/>
      </w:pPr>
    </w:p>
    <w:p w14:paraId="72A2E714" w14:textId="77777777" w:rsidR="00590F9E" w:rsidRDefault="00590F9E">
      <w:pPr>
        <w:pStyle w:val="BodyText"/>
      </w:pPr>
    </w:p>
    <w:p w14:paraId="6E87E91E" w14:textId="77777777" w:rsidR="00590F9E" w:rsidRDefault="00590F9E">
      <w:pPr>
        <w:pStyle w:val="BodyText"/>
      </w:pPr>
    </w:p>
    <w:p w14:paraId="6F0711AA" w14:textId="77777777" w:rsidR="00590F9E" w:rsidRDefault="00590F9E">
      <w:pPr>
        <w:pStyle w:val="BodyText"/>
      </w:pPr>
    </w:p>
    <w:p w14:paraId="7D3DAB01" w14:textId="77777777" w:rsidR="00590F9E" w:rsidRDefault="00590F9E">
      <w:pPr>
        <w:pStyle w:val="BodyText"/>
        <w:spacing w:before="108"/>
      </w:pPr>
    </w:p>
    <w:p w14:paraId="41D63621" w14:textId="77777777" w:rsidR="00590F9E" w:rsidRDefault="001E615D">
      <w:pPr>
        <w:pStyle w:val="BodyText"/>
        <w:tabs>
          <w:tab w:val="left" w:pos="5073"/>
          <w:tab w:val="left" w:pos="9303"/>
        </w:tabs>
        <w:spacing w:before="1"/>
        <w:ind w:left="239"/>
      </w:pPr>
      <w:hyperlink r:id="rId1466">
        <w:r w:rsidR="00745046">
          <w:rPr>
            <w:spacing w:val="-2"/>
          </w:rPr>
          <w:t>Privacy</w:t>
        </w:r>
        <w:r w:rsidR="00745046">
          <w:rPr>
            <w:spacing w:val="20"/>
          </w:rPr>
          <w:t xml:space="preserve"> </w:t>
        </w:r>
        <w:r w:rsidR="00745046">
          <w:rPr>
            <w:spacing w:val="-2"/>
          </w:rPr>
          <w:t>Policy</w:t>
        </w:r>
        <w:r w:rsidR="00745046">
          <w:rPr>
            <w:spacing w:val="20"/>
          </w:rPr>
          <w:t xml:space="preserve"> </w:t>
        </w:r>
        <w:r w:rsidR="00745046">
          <w:rPr>
            <w:spacing w:val="-2"/>
          </w:rPr>
          <w:t>(https://enrichenergy.com/privacy-policy/)</w:t>
        </w:r>
      </w:hyperlink>
      <w:r w:rsidR="00745046">
        <w:tab/>
      </w:r>
      <w:hyperlink r:id="rId1467">
        <w:r w:rsidR="00745046">
          <w:t>Disclaimer</w:t>
        </w:r>
        <w:r w:rsidR="00745046">
          <w:rPr>
            <w:spacing w:val="-10"/>
          </w:rPr>
          <w:t xml:space="preserve"> </w:t>
        </w:r>
        <w:r w:rsidR="00745046">
          <w:rPr>
            <w:spacing w:val="-2"/>
          </w:rPr>
          <w:t>(https://enrichenergy.com/disclaimer)</w:t>
        </w:r>
      </w:hyperlink>
      <w:r w:rsidR="00745046">
        <w:tab/>
      </w:r>
      <w:hyperlink r:id="rId1468">
        <w:r w:rsidR="00745046">
          <w:rPr>
            <w:spacing w:val="-2"/>
          </w:rPr>
          <w:t>Reach</w:t>
        </w:r>
        <w:r w:rsidR="00745046">
          <w:rPr>
            <w:spacing w:val="15"/>
          </w:rPr>
          <w:t xml:space="preserve"> </w:t>
        </w:r>
        <w:r w:rsidR="00745046">
          <w:rPr>
            <w:spacing w:val="-2"/>
          </w:rPr>
          <w:t>Us</w:t>
        </w:r>
        <w:r w:rsidR="00745046">
          <w:rPr>
            <w:spacing w:val="16"/>
          </w:rPr>
          <w:t xml:space="preserve"> </w:t>
        </w:r>
        <w:r w:rsidR="00745046">
          <w:rPr>
            <w:spacing w:val="-2"/>
          </w:rPr>
          <w:t>(https://enrichenergy.com/contact-</w:t>
        </w:r>
        <w:r w:rsidR="00745046">
          <w:rPr>
            <w:spacing w:val="-5"/>
          </w:rPr>
          <w:t>us)</w:t>
        </w:r>
      </w:hyperlink>
    </w:p>
    <w:p w14:paraId="51E77810" w14:textId="77777777" w:rsidR="00590F9E" w:rsidRDefault="001E615D">
      <w:pPr>
        <w:pStyle w:val="BodyText"/>
        <w:spacing w:before="93"/>
        <w:ind w:left="8320"/>
      </w:pPr>
      <w:hyperlink r:id="rId1469">
        <w:r w:rsidR="00745046">
          <w:t>Copyright</w:t>
        </w:r>
        <w:r w:rsidR="00745046">
          <w:rPr>
            <w:spacing w:val="-13"/>
          </w:rPr>
          <w:t xml:space="preserve"> </w:t>
        </w:r>
        <w:r w:rsidR="00745046">
          <w:t>2018</w:t>
        </w:r>
      </w:hyperlink>
      <w:r w:rsidR="00745046">
        <w:rPr>
          <w:spacing w:val="-12"/>
        </w:rPr>
        <w:t xml:space="preserve"> </w:t>
      </w:r>
      <w:hyperlink r:id="rId1470">
        <w:r w:rsidR="00745046">
          <w:t>(https://enrichenergy.com/copyright)</w:t>
        </w:r>
      </w:hyperlink>
      <w:r w:rsidR="00745046">
        <w:t>,</w:t>
      </w:r>
      <w:r w:rsidR="00745046">
        <w:rPr>
          <w:spacing w:val="-13"/>
        </w:rPr>
        <w:t xml:space="preserve"> </w:t>
      </w:r>
      <w:r w:rsidR="00745046">
        <w:t>Enrich</w:t>
      </w:r>
      <w:r w:rsidR="00745046">
        <w:rPr>
          <w:spacing w:val="-12"/>
        </w:rPr>
        <w:t xml:space="preserve"> </w:t>
      </w:r>
      <w:r w:rsidR="00745046">
        <w:t>Energy</w:t>
      </w:r>
      <w:r w:rsidR="00745046">
        <w:rPr>
          <w:spacing w:val="-13"/>
        </w:rPr>
        <w:t xml:space="preserve"> </w:t>
      </w:r>
      <w:r w:rsidR="00745046">
        <w:t>Pvt.</w:t>
      </w:r>
      <w:r w:rsidR="00745046">
        <w:rPr>
          <w:spacing w:val="-12"/>
        </w:rPr>
        <w:t xml:space="preserve"> </w:t>
      </w:r>
      <w:r w:rsidR="00745046">
        <w:rPr>
          <w:spacing w:val="-4"/>
        </w:rPr>
        <w:t>Ltd.</w:t>
      </w:r>
    </w:p>
    <w:sectPr w:rsidR="00590F9E">
      <w:type w:val="continuous"/>
      <w:pgSz w:w="16840" w:h="11900" w:orient="landscape"/>
      <w:pgMar w:top="260" w:right="425" w:bottom="280" w:left="1133"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7" w:author="Shekhar Shirwalkar" w:date="2025-01-08T16:38:00Z" w:initials="SS">
    <w:p w14:paraId="54515A6F" w14:textId="77777777" w:rsidR="001477BE" w:rsidRDefault="001477BE">
      <w:pPr>
        <w:pStyle w:val="CommentText"/>
      </w:pPr>
      <w:r>
        <w:rPr>
          <w:rStyle w:val="CommentReference"/>
        </w:rPr>
        <w:annotationRef/>
      </w:r>
      <w:r>
        <w:t>Remove this photo</w:t>
      </w:r>
    </w:p>
  </w:comment>
  <w:comment w:id="49" w:author="Shekhar Shirwalkar" w:date="2025-01-08T16:39:00Z" w:initials="SS">
    <w:p w14:paraId="50072924" w14:textId="77777777" w:rsidR="001477BE" w:rsidRDefault="001477BE">
      <w:pPr>
        <w:pStyle w:val="CommentText"/>
      </w:pPr>
      <w:r>
        <w:rPr>
          <w:rStyle w:val="CommentReference"/>
        </w:rPr>
        <w:annotationRef/>
      </w:r>
      <w:r>
        <w:t>Replace this image with photo of Ishwar Chand Mangal</w:t>
      </w:r>
    </w:p>
  </w:comment>
  <w:comment w:id="143" w:author="Shekhar Shirwalkar" w:date="2025-01-08T16:50:00Z" w:initials="SS">
    <w:p w14:paraId="3DC23B98" w14:textId="77777777" w:rsidR="00852805" w:rsidRDefault="00852805">
      <w:pPr>
        <w:pStyle w:val="CommentText"/>
      </w:pPr>
      <w:r>
        <w:rPr>
          <w:rStyle w:val="CommentReference"/>
        </w:rPr>
        <w:annotationRef/>
      </w:r>
      <w:r>
        <w:t>Use this image along with his profile</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4515A6F" w15:done="0"/>
  <w15:commentEx w15:paraId="50072924" w15:done="0"/>
  <w15:commentEx w15:paraId="3DC23B9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Verdana">
    <w:altName w:val="Verdana"/>
    <w:panose1 w:val="020B0604030504040204"/>
    <w:charset w:val="00"/>
    <w:family w:val="swiss"/>
    <w:pitch w:val="variable"/>
    <w:sig w:usb0="A0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Roboto">
    <w:altName w:val="Times New Roman"/>
    <w:charset w:val="01"/>
    <w:family w:val="auto"/>
    <w:pitch w:val="variable"/>
  </w:font>
  <w:font w:name="Roboto Lt">
    <w:altName w:val="Times New Roman"/>
    <w:charset w:val="01"/>
    <w:family w:val="auto"/>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A625D9"/>
    <w:multiLevelType w:val="hybridMultilevel"/>
    <w:tmpl w:val="4CB41658"/>
    <w:lvl w:ilvl="0" w:tplc="6C6A7DF4">
      <w:numFmt w:val="bullet"/>
      <w:lvlText w:val="·"/>
      <w:lvlJc w:val="left"/>
      <w:pPr>
        <w:ind w:left="7925" w:hanging="129"/>
      </w:pPr>
      <w:rPr>
        <w:rFonts w:ascii="Arial MT" w:eastAsia="Arial MT" w:hAnsi="Arial MT" w:cs="Arial MT" w:hint="default"/>
        <w:b w:val="0"/>
        <w:bCs w:val="0"/>
        <w:i w:val="0"/>
        <w:iCs w:val="0"/>
        <w:spacing w:val="0"/>
        <w:w w:val="100"/>
        <w:sz w:val="21"/>
        <w:szCs w:val="21"/>
        <w:lang w:val="en-US" w:eastAsia="en-US" w:bidi="ar-SA"/>
      </w:rPr>
    </w:lvl>
    <w:lvl w:ilvl="1" w:tplc="94FC09D6">
      <w:numFmt w:val="bullet"/>
      <w:lvlText w:val="•"/>
      <w:lvlJc w:val="left"/>
      <w:pPr>
        <w:ind w:left="8684" w:hanging="129"/>
      </w:pPr>
      <w:rPr>
        <w:rFonts w:hint="default"/>
        <w:lang w:val="en-US" w:eastAsia="en-US" w:bidi="ar-SA"/>
      </w:rPr>
    </w:lvl>
    <w:lvl w:ilvl="2" w:tplc="B1547A56">
      <w:numFmt w:val="bullet"/>
      <w:lvlText w:val="•"/>
      <w:lvlJc w:val="left"/>
      <w:pPr>
        <w:ind w:left="9448" w:hanging="129"/>
      </w:pPr>
      <w:rPr>
        <w:rFonts w:hint="default"/>
        <w:lang w:val="en-US" w:eastAsia="en-US" w:bidi="ar-SA"/>
      </w:rPr>
    </w:lvl>
    <w:lvl w:ilvl="3" w:tplc="94B0A5A8">
      <w:numFmt w:val="bullet"/>
      <w:lvlText w:val="•"/>
      <w:lvlJc w:val="left"/>
      <w:pPr>
        <w:ind w:left="10213" w:hanging="129"/>
      </w:pPr>
      <w:rPr>
        <w:rFonts w:hint="default"/>
        <w:lang w:val="en-US" w:eastAsia="en-US" w:bidi="ar-SA"/>
      </w:rPr>
    </w:lvl>
    <w:lvl w:ilvl="4" w:tplc="AFC49CBE">
      <w:numFmt w:val="bullet"/>
      <w:lvlText w:val="•"/>
      <w:lvlJc w:val="left"/>
      <w:pPr>
        <w:ind w:left="10977" w:hanging="129"/>
      </w:pPr>
      <w:rPr>
        <w:rFonts w:hint="default"/>
        <w:lang w:val="en-US" w:eastAsia="en-US" w:bidi="ar-SA"/>
      </w:rPr>
    </w:lvl>
    <w:lvl w:ilvl="5" w:tplc="9812512C">
      <w:numFmt w:val="bullet"/>
      <w:lvlText w:val="•"/>
      <w:lvlJc w:val="left"/>
      <w:pPr>
        <w:ind w:left="11741" w:hanging="129"/>
      </w:pPr>
      <w:rPr>
        <w:rFonts w:hint="default"/>
        <w:lang w:val="en-US" w:eastAsia="en-US" w:bidi="ar-SA"/>
      </w:rPr>
    </w:lvl>
    <w:lvl w:ilvl="6" w:tplc="770C7776">
      <w:numFmt w:val="bullet"/>
      <w:lvlText w:val="•"/>
      <w:lvlJc w:val="left"/>
      <w:pPr>
        <w:ind w:left="12506" w:hanging="129"/>
      </w:pPr>
      <w:rPr>
        <w:rFonts w:hint="default"/>
        <w:lang w:val="en-US" w:eastAsia="en-US" w:bidi="ar-SA"/>
      </w:rPr>
    </w:lvl>
    <w:lvl w:ilvl="7" w:tplc="5CE2AC90">
      <w:numFmt w:val="bullet"/>
      <w:lvlText w:val="•"/>
      <w:lvlJc w:val="left"/>
      <w:pPr>
        <w:ind w:left="13270" w:hanging="129"/>
      </w:pPr>
      <w:rPr>
        <w:rFonts w:hint="default"/>
        <w:lang w:val="en-US" w:eastAsia="en-US" w:bidi="ar-SA"/>
      </w:rPr>
    </w:lvl>
    <w:lvl w:ilvl="8" w:tplc="A8902526">
      <w:numFmt w:val="bullet"/>
      <w:lvlText w:val="•"/>
      <w:lvlJc w:val="left"/>
      <w:pPr>
        <w:ind w:left="14034" w:hanging="129"/>
      </w:pPr>
      <w:rPr>
        <w:rFonts w:hint="default"/>
        <w:lang w:val="en-US" w:eastAsia="en-US" w:bidi="ar-SA"/>
      </w:rPr>
    </w:lvl>
  </w:abstractNum>
  <w:abstractNum w:abstractNumId="1" w15:restartNumberingAfterBreak="0">
    <w:nsid w:val="559746F8"/>
    <w:multiLevelType w:val="hybridMultilevel"/>
    <w:tmpl w:val="B40EEA7C"/>
    <w:lvl w:ilvl="0" w:tplc="31C25910">
      <w:numFmt w:val="bullet"/>
      <w:lvlText w:val="·"/>
      <w:lvlJc w:val="left"/>
      <w:pPr>
        <w:ind w:left="7925" w:hanging="129"/>
      </w:pPr>
      <w:rPr>
        <w:rFonts w:ascii="Arial MT" w:eastAsia="Arial MT" w:hAnsi="Arial MT" w:cs="Arial MT" w:hint="default"/>
        <w:b w:val="0"/>
        <w:bCs w:val="0"/>
        <w:i w:val="0"/>
        <w:iCs w:val="0"/>
        <w:spacing w:val="0"/>
        <w:w w:val="100"/>
        <w:sz w:val="21"/>
        <w:szCs w:val="21"/>
        <w:lang w:val="en-US" w:eastAsia="en-US" w:bidi="ar-SA"/>
      </w:rPr>
    </w:lvl>
    <w:lvl w:ilvl="1" w:tplc="3BE4F87A">
      <w:numFmt w:val="bullet"/>
      <w:lvlText w:val="•"/>
      <w:lvlJc w:val="left"/>
      <w:pPr>
        <w:ind w:left="8684" w:hanging="129"/>
      </w:pPr>
      <w:rPr>
        <w:rFonts w:hint="default"/>
        <w:lang w:val="en-US" w:eastAsia="en-US" w:bidi="ar-SA"/>
      </w:rPr>
    </w:lvl>
    <w:lvl w:ilvl="2" w:tplc="18BC2EC8">
      <w:numFmt w:val="bullet"/>
      <w:lvlText w:val="•"/>
      <w:lvlJc w:val="left"/>
      <w:pPr>
        <w:ind w:left="9448" w:hanging="129"/>
      </w:pPr>
      <w:rPr>
        <w:rFonts w:hint="default"/>
        <w:lang w:val="en-US" w:eastAsia="en-US" w:bidi="ar-SA"/>
      </w:rPr>
    </w:lvl>
    <w:lvl w:ilvl="3" w:tplc="18C6B2A6">
      <w:numFmt w:val="bullet"/>
      <w:lvlText w:val="•"/>
      <w:lvlJc w:val="left"/>
      <w:pPr>
        <w:ind w:left="10213" w:hanging="129"/>
      </w:pPr>
      <w:rPr>
        <w:rFonts w:hint="default"/>
        <w:lang w:val="en-US" w:eastAsia="en-US" w:bidi="ar-SA"/>
      </w:rPr>
    </w:lvl>
    <w:lvl w:ilvl="4" w:tplc="0DAC0356">
      <w:numFmt w:val="bullet"/>
      <w:lvlText w:val="•"/>
      <w:lvlJc w:val="left"/>
      <w:pPr>
        <w:ind w:left="10977" w:hanging="129"/>
      </w:pPr>
      <w:rPr>
        <w:rFonts w:hint="default"/>
        <w:lang w:val="en-US" w:eastAsia="en-US" w:bidi="ar-SA"/>
      </w:rPr>
    </w:lvl>
    <w:lvl w:ilvl="5" w:tplc="3B7A277E">
      <w:numFmt w:val="bullet"/>
      <w:lvlText w:val="•"/>
      <w:lvlJc w:val="left"/>
      <w:pPr>
        <w:ind w:left="11741" w:hanging="129"/>
      </w:pPr>
      <w:rPr>
        <w:rFonts w:hint="default"/>
        <w:lang w:val="en-US" w:eastAsia="en-US" w:bidi="ar-SA"/>
      </w:rPr>
    </w:lvl>
    <w:lvl w:ilvl="6" w:tplc="8702E1F6">
      <w:numFmt w:val="bullet"/>
      <w:lvlText w:val="•"/>
      <w:lvlJc w:val="left"/>
      <w:pPr>
        <w:ind w:left="12506" w:hanging="129"/>
      </w:pPr>
      <w:rPr>
        <w:rFonts w:hint="default"/>
        <w:lang w:val="en-US" w:eastAsia="en-US" w:bidi="ar-SA"/>
      </w:rPr>
    </w:lvl>
    <w:lvl w:ilvl="7" w:tplc="5BB6A6FC">
      <w:numFmt w:val="bullet"/>
      <w:lvlText w:val="•"/>
      <w:lvlJc w:val="left"/>
      <w:pPr>
        <w:ind w:left="13270" w:hanging="129"/>
      </w:pPr>
      <w:rPr>
        <w:rFonts w:hint="default"/>
        <w:lang w:val="en-US" w:eastAsia="en-US" w:bidi="ar-SA"/>
      </w:rPr>
    </w:lvl>
    <w:lvl w:ilvl="8" w:tplc="86DC15D4">
      <w:numFmt w:val="bullet"/>
      <w:lvlText w:val="•"/>
      <w:lvlJc w:val="left"/>
      <w:pPr>
        <w:ind w:left="14034" w:hanging="129"/>
      </w:pPr>
      <w:rPr>
        <w:rFonts w:hint="default"/>
        <w:lang w:val="en-US" w:eastAsia="en-US" w:bidi="ar-SA"/>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hekhar Shirwalkar">
    <w15:presenceInfo w15:providerId="AD" w15:userId="S-1-5-21-375246513-795701009-3428357517-14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590F9E"/>
    <w:rsid w:val="001477BE"/>
    <w:rsid w:val="001E615D"/>
    <w:rsid w:val="00590F9E"/>
    <w:rsid w:val="00745046"/>
    <w:rsid w:val="00852805"/>
    <w:rsid w:val="00A578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516533"/>
  <w15:docId w15:val="{E5DC5646-572E-4F08-98B7-0501E917C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477BE"/>
    <w:rPr>
      <w:rFonts w:ascii="Arial MT" w:eastAsia="Arial MT" w:hAnsi="Arial MT" w:cs="Arial MT"/>
    </w:rPr>
  </w:style>
  <w:style w:type="paragraph" w:styleId="Heading1">
    <w:name w:val="heading 1"/>
    <w:basedOn w:val="Normal"/>
    <w:uiPriority w:val="1"/>
    <w:qFormat/>
    <w:pPr>
      <w:ind w:right="416"/>
      <w:jc w:val="center"/>
      <w:outlineLvl w:val="0"/>
    </w:pPr>
    <w:rPr>
      <w:sz w:val="54"/>
      <w:szCs w:val="54"/>
    </w:rPr>
  </w:style>
  <w:style w:type="paragraph" w:styleId="Heading2">
    <w:name w:val="heading 2"/>
    <w:basedOn w:val="Normal"/>
    <w:uiPriority w:val="1"/>
    <w:qFormat/>
    <w:pPr>
      <w:ind w:left="7797"/>
      <w:jc w:val="both"/>
      <w:outlineLvl w:val="1"/>
    </w:pPr>
    <w:rPr>
      <w:sz w:val="45"/>
      <w:szCs w:val="45"/>
    </w:rPr>
  </w:style>
  <w:style w:type="paragraph" w:styleId="Heading3">
    <w:name w:val="heading 3"/>
    <w:basedOn w:val="Normal"/>
    <w:uiPriority w:val="1"/>
    <w:qFormat/>
    <w:pPr>
      <w:spacing w:before="88"/>
      <w:ind w:left="464"/>
      <w:outlineLvl w:val="2"/>
    </w:pPr>
    <w:rPr>
      <w:sz w:val="36"/>
      <w:szCs w:val="36"/>
    </w:rPr>
  </w:style>
  <w:style w:type="paragraph" w:styleId="Heading4">
    <w:name w:val="heading 4"/>
    <w:basedOn w:val="Normal"/>
    <w:link w:val="Heading4Char"/>
    <w:uiPriority w:val="1"/>
    <w:qFormat/>
    <w:pPr>
      <w:ind w:left="747"/>
      <w:outlineLvl w:val="3"/>
    </w:pPr>
    <w:rPr>
      <w:sz w:val="27"/>
      <w:szCs w:val="27"/>
    </w:rPr>
  </w:style>
  <w:style w:type="paragraph" w:styleId="Heading5">
    <w:name w:val="heading 5"/>
    <w:basedOn w:val="Normal"/>
    <w:uiPriority w:val="1"/>
    <w:qFormat/>
    <w:pPr>
      <w:spacing w:before="13"/>
      <w:ind w:left="20"/>
      <w:outlineLvl w:val="4"/>
    </w:pPr>
    <w:rPr>
      <w:rFonts w:ascii="Arial" w:eastAsia="Arial" w:hAnsi="Arial" w:cs="Arial"/>
      <w:b/>
      <w:b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ListParagraph">
    <w:name w:val="List Paragraph"/>
    <w:basedOn w:val="Normal"/>
    <w:uiPriority w:val="1"/>
    <w:qFormat/>
    <w:pPr>
      <w:spacing w:before="58"/>
      <w:ind w:left="7925" w:hanging="128"/>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1477B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77BE"/>
    <w:rPr>
      <w:rFonts w:ascii="Segoe UI" w:eastAsia="Arial MT" w:hAnsi="Segoe UI" w:cs="Segoe UI"/>
      <w:sz w:val="18"/>
      <w:szCs w:val="18"/>
    </w:rPr>
  </w:style>
  <w:style w:type="character" w:styleId="CommentReference">
    <w:name w:val="annotation reference"/>
    <w:basedOn w:val="DefaultParagraphFont"/>
    <w:uiPriority w:val="99"/>
    <w:semiHidden/>
    <w:unhideWhenUsed/>
    <w:rsid w:val="001477BE"/>
    <w:rPr>
      <w:sz w:val="16"/>
      <w:szCs w:val="16"/>
    </w:rPr>
  </w:style>
  <w:style w:type="paragraph" w:styleId="CommentText">
    <w:name w:val="annotation text"/>
    <w:basedOn w:val="Normal"/>
    <w:link w:val="CommentTextChar"/>
    <w:uiPriority w:val="99"/>
    <w:semiHidden/>
    <w:unhideWhenUsed/>
    <w:rsid w:val="001477BE"/>
    <w:rPr>
      <w:sz w:val="20"/>
      <w:szCs w:val="20"/>
    </w:rPr>
  </w:style>
  <w:style w:type="character" w:customStyle="1" w:styleId="CommentTextChar">
    <w:name w:val="Comment Text Char"/>
    <w:basedOn w:val="DefaultParagraphFont"/>
    <w:link w:val="CommentText"/>
    <w:uiPriority w:val="99"/>
    <w:semiHidden/>
    <w:rsid w:val="001477BE"/>
    <w:rPr>
      <w:rFonts w:ascii="Arial MT" w:eastAsia="Arial MT" w:hAnsi="Arial MT" w:cs="Arial MT"/>
      <w:sz w:val="20"/>
      <w:szCs w:val="20"/>
    </w:rPr>
  </w:style>
  <w:style w:type="paragraph" w:styleId="CommentSubject">
    <w:name w:val="annotation subject"/>
    <w:basedOn w:val="CommentText"/>
    <w:next w:val="CommentText"/>
    <w:link w:val="CommentSubjectChar"/>
    <w:uiPriority w:val="99"/>
    <w:semiHidden/>
    <w:unhideWhenUsed/>
    <w:rsid w:val="001477BE"/>
    <w:rPr>
      <w:b/>
      <w:bCs/>
    </w:rPr>
  </w:style>
  <w:style w:type="character" w:customStyle="1" w:styleId="CommentSubjectChar">
    <w:name w:val="Comment Subject Char"/>
    <w:basedOn w:val="CommentTextChar"/>
    <w:link w:val="CommentSubject"/>
    <w:uiPriority w:val="99"/>
    <w:semiHidden/>
    <w:rsid w:val="001477BE"/>
    <w:rPr>
      <w:rFonts w:ascii="Arial MT" w:eastAsia="Arial MT" w:hAnsi="Arial MT" w:cs="Arial MT"/>
      <w:b/>
      <w:bCs/>
      <w:sz w:val="20"/>
      <w:szCs w:val="20"/>
    </w:rPr>
  </w:style>
  <w:style w:type="character" w:customStyle="1" w:styleId="Heading4Char">
    <w:name w:val="Heading 4 Char"/>
    <w:basedOn w:val="DefaultParagraphFont"/>
    <w:link w:val="Heading4"/>
    <w:uiPriority w:val="1"/>
    <w:rsid w:val="001477BE"/>
    <w:rPr>
      <w:rFonts w:ascii="Arial MT" w:eastAsia="Arial MT" w:hAnsi="Arial MT" w:cs="Arial MT"/>
      <w:sz w:val="27"/>
      <w:szCs w:val="27"/>
    </w:rPr>
  </w:style>
  <w:style w:type="paragraph" w:styleId="NormalWeb">
    <w:name w:val="Normal (Web)"/>
    <w:basedOn w:val="Normal"/>
    <w:uiPriority w:val="99"/>
    <w:semiHidden/>
    <w:unhideWhenUsed/>
    <w:rsid w:val="00852805"/>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417724">
      <w:bodyDiv w:val="1"/>
      <w:marLeft w:val="0"/>
      <w:marRight w:val="0"/>
      <w:marTop w:val="0"/>
      <w:marBottom w:val="0"/>
      <w:divBdr>
        <w:top w:val="none" w:sz="0" w:space="0" w:color="auto"/>
        <w:left w:val="none" w:sz="0" w:space="0" w:color="auto"/>
        <w:bottom w:val="none" w:sz="0" w:space="0" w:color="auto"/>
        <w:right w:val="none" w:sz="0" w:space="0" w:color="auto"/>
      </w:divBdr>
    </w:div>
    <w:div w:id="1255092791">
      <w:bodyDiv w:val="1"/>
      <w:marLeft w:val="0"/>
      <w:marRight w:val="0"/>
      <w:marTop w:val="0"/>
      <w:marBottom w:val="0"/>
      <w:divBdr>
        <w:top w:val="none" w:sz="0" w:space="0" w:color="auto"/>
        <w:left w:val="none" w:sz="0" w:space="0" w:color="auto"/>
        <w:bottom w:val="none" w:sz="0" w:space="0" w:color="auto"/>
        <w:right w:val="none" w:sz="0" w:space="0" w:color="auto"/>
      </w:divBdr>
    </w:div>
    <w:div w:id="16785349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image" Target="media/image3.jpeg"/><Relationship Id="rId170" Type="http://schemas.openxmlformats.org/officeDocument/2006/relationships/hyperlink" Target="https://enrichenergy.com/wp-content/uploads/2017/12/Enrich-Energy_Corp-Brochure_2017.pdf" TargetMode="External"/><Relationship Id="rId268" Type="http://schemas.openxmlformats.org/officeDocument/2006/relationships/hyperlink" Target="https://enrichenergy.com/copyright" TargetMode="External"/><Relationship Id="rId475" Type="http://schemas.openxmlformats.org/officeDocument/2006/relationships/image" Target="media/image50.jpeg"/><Relationship Id="rId682" Type="http://schemas.openxmlformats.org/officeDocument/2006/relationships/hyperlink" Target="https://enrichenergy.com/business_offerings/epc-solutions/" TargetMode="External"/><Relationship Id="rId128" Type="http://schemas.openxmlformats.org/officeDocument/2006/relationships/hyperlink" Target="https://enrichenergy.com/disclaimer" TargetMode="External"/><Relationship Id="rId335" Type="http://schemas.openxmlformats.org/officeDocument/2006/relationships/hyperlink" Target="https://enrichenergy.com/promoters" TargetMode="External"/><Relationship Id="rId542" Type="http://schemas.openxmlformats.org/officeDocument/2006/relationships/hyperlink" Target="https://enrichenergy.com/project/bellary/" TargetMode="External"/><Relationship Id="rId987" Type="http://schemas.openxmlformats.org/officeDocument/2006/relationships/hyperlink" Target="https://enrichenergy.com/business_offerings/epc-solutions/" TargetMode="External"/><Relationship Id="rId1172" Type="http://schemas.openxmlformats.org/officeDocument/2006/relationships/hyperlink" Target="http://sysweave.com/beta/enrich-wp/wp-content/uploads/2017/12/Enrich-Energy_Corp-Brochure_2017.pdf" TargetMode="External"/><Relationship Id="rId402" Type="http://schemas.openxmlformats.org/officeDocument/2006/relationships/hyperlink" Target="https://enrichenergy.com/business_offerings/epc-solutions/" TargetMode="External"/><Relationship Id="rId847" Type="http://schemas.openxmlformats.org/officeDocument/2006/relationships/hyperlink" Target="https://enrichenergy.com/business_offerings/om-services/" TargetMode="External"/><Relationship Id="rId1032" Type="http://schemas.openxmlformats.org/officeDocument/2006/relationships/hyperlink" Target="https://enrichenergy.com/contact-us" TargetMode="External"/><Relationship Id="rId707" Type="http://schemas.openxmlformats.org/officeDocument/2006/relationships/hyperlink" Target="https://enrichenergy.com/wp-content/uploads/2017/12/Enrich-Energy_Corp-Brochure_2017.pdf" TargetMode="External"/><Relationship Id="rId914" Type="http://schemas.openxmlformats.org/officeDocument/2006/relationships/hyperlink" Target="https://enrichenergy.com/privacy-policy/" TargetMode="External"/><Relationship Id="rId1337" Type="http://schemas.openxmlformats.org/officeDocument/2006/relationships/hyperlink" Target="https://enrichenergy.com/business_offerings/end-to-end-solutions" TargetMode="External"/><Relationship Id="rId43" Type="http://schemas.openxmlformats.org/officeDocument/2006/relationships/image" Target="media/image5.png"/><Relationship Id="rId1404" Type="http://schemas.openxmlformats.org/officeDocument/2006/relationships/hyperlink" Target="https://enrichenergy.com/clientele" TargetMode="External"/><Relationship Id="rId192" Type="http://schemas.openxmlformats.org/officeDocument/2006/relationships/hyperlink" Target="https://enrichenergy.com/business_offerings/value-added-services/" TargetMode="External"/><Relationship Id="rId497" Type="http://schemas.openxmlformats.org/officeDocument/2006/relationships/hyperlink" Target="https://enrichenergy.com/project/3-mw-bellary-karnataka/" TargetMode="External"/><Relationship Id="rId357" Type="http://schemas.openxmlformats.org/officeDocument/2006/relationships/hyperlink" Target="https://enrichenergy.com/business_offerings/end-to-end-solutions" TargetMode="External"/><Relationship Id="rId1194" Type="http://schemas.openxmlformats.org/officeDocument/2006/relationships/hyperlink" Target="https://enrichenergy.com/business_offerings/end-to-end-solutions" TargetMode="External"/><Relationship Id="rId217" Type="http://schemas.openxmlformats.org/officeDocument/2006/relationships/hyperlink" Target="https://enrichenergy.com/achievements" TargetMode="External"/><Relationship Id="rId564" Type="http://schemas.openxmlformats.org/officeDocument/2006/relationships/hyperlink" Target="https://enrichenergy.com/project/zaheerabad/" TargetMode="External"/><Relationship Id="rId771" Type="http://schemas.openxmlformats.org/officeDocument/2006/relationships/hyperlink" Target="https://enrichenergy.com/blogs" TargetMode="External"/><Relationship Id="rId869" Type="http://schemas.openxmlformats.org/officeDocument/2006/relationships/hyperlink" Target="https://enrichenergy.com/projects" TargetMode="External"/><Relationship Id="rId424" Type="http://schemas.openxmlformats.org/officeDocument/2006/relationships/hyperlink" Target="https://enrichenergy.com/business_offerings/rooftop-solutions/" TargetMode="External"/><Relationship Id="rId631" Type="http://schemas.openxmlformats.org/officeDocument/2006/relationships/hyperlink" Target="https://enrichenergy.com/project/midc-shiroli-sangli-maharashtra/" TargetMode="External"/><Relationship Id="rId729" Type="http://schemas.openxmlformats.org/officeDocument/2006/relationships/hyperlink" Target="https://enrichenergy.com/business_offerings/value-added-services/" TargetMode="External"/><Relationship Id="rId1054" Type="http://schemas.openxmlformats.org/officeDocument/2006/relationships/image" Target="media/image111.png"/><Relationship Id="rId1261" Type="http://schemas.openxmlformats.org/officeDocument/2006/relationships/hyperlink" Target="https://enrichenergy.com/business_offerings/end-to-end-solutions" TargetMode="External"/><Relationship Id="rId1359" Type="http://schemas.openxmlformats.org/officeDocument/2006/relationships/hyperlink" Target="https://enrichenergy.com/business_offerings/om-services/" TargetMode="External"/><Relationship Id="rId936" Type="http://schemas.openxmlformats.org/officeDocument/2006/relationships/hyperlink" Target="https://enrichenergy.com/projects/" TargetMode="External"/><Relationship Id="rId1121" Type="http://schemas.openxmlformats.org/officeDocument/2006/relationships/hyperlink" Target="https://enrichenergy.com/clientele" TargetMode="External"/><Relationship Id="rId1219" Type="http://schemas.openxmlformats.org/officeDocument/2006/relationships/hyperlink" Target="https://enrichenergy.com/business_offerings/om-services/" TargetMode="External"/><Relationship Id="rId65" Type="http://schemas.openxmlformats.org/officeDocument/2006/relationships/hyperlink" Target="https://enrichenergy.com/testimonials/" TargetMode="External"/><Relationship Id="rId1426" Type="http://schemas.openxmlformats.org/officeDocument/2006/relationships/hyperlink" Target="https://enrichenergy.com/wp-content/uploads/2017/12/Enrich-Energy_Corp-Brochure_2017.pdf" TargetMode="External"/><Relationship Id="rId281" Type="http://schemas.openxmlformats.org/officeDocument/2006/relationships/hyperlink" Target="https://enrichenergy.com/promoters" TargetMode="External"/><Relationship Id="rId141" Type="http://schemas.openxmlformats.org/officeDocument/2006/relationships/hyperlink" Target="https://enrichenergy.com/clientele" TargetMode="External"/><Relationship Id="rId379" Type="http://schemas.openxmlformats.org/officeDocument/2006/relationships/hyperlink" Target="https://www.linkedin.com/company/9316416/" TargetMode="External"/><Relationship Id="rId586" Type="http://schemas.openxmlformats.org/officeDocument/2006/relationships/hyperlink" Target="https://enrichenergy.com/project/80-kw-the-chambers-pune-maharashtra/" TargetMode="External"/><Relationship Id="rId793" Type="http://schemas.openxmlformats.org/officeDocument/2006/relationships/hyperlink" Target="https://enrichenergy.com/copyright" TargetMode="External"/><Relationship Id="rId7" Type="http://schemas.openxmlformats.org/officeDocument/2006/relationships/hyperlink" Target="https://enrichenergy.com/about-us/" TargetMode="External"/><Relationship Id="rId239" Type="http://schemas.openxmlformats.org/officeDocument/2006/relationships/hyperlink" Target="https://enrichenergy.com/projects/" TargetMode="External"/><Relationship Id="rId446" Type="http://schemas.openxmlformats.org/officeDocument/2006/relationships/hyperlink" Target="https://enrichenergy.com/contact-us" TargetMode="External"/><Relationship Id="rId653" Type="http://schemas.openxmlformats.org/officeDocument/2006/relationships/hyperlink" Target="https://enrichenergy.com/wp-content/uploads/2017/12/Enrich-Energy_Corp-Brochure_2017.pdf" TargetMode="External"/><Relationship Id="rId1076" Type="http://schemas.openxmlformats.org/officeDocument/2006/relationships/hyperlink" Target="https://enrichenergy.com/business_offerings/end-to-end-solutions" TargetMode="External"/><Relationship Id="rId1283" Type="http://schemas.openxmlformats.org/officeDocument/2006/relationships/hyperlink" Target="https://enrichenergy.com/business_offerings/energystorage/" TargetMode="External"/><Relationship Id="rId306" Type="http://schemas.openxmlformats.org/officeDocument/2006/relationships/hyperlink" Target="https://enrichenergy.com/wp-content/uploads/2017/12/Enrich-Energy_Corp-Brochure_2017.pdf" TargetMode="External"/><Relationship Id="rId860" Type="http://schemas.openxmlformats.org/officeDocument/2006/relationships/hyperlink" Target="https://enrichenergy.com/copyright" TargetMode="External"/><Relationship Id="rId958" Type="http://schemas.openxmlformats.org/officeDocument/2006/relationships/hyperlink" Target="https://enrichenergy.com/projects/" TargetMode="External"/><Relationship Id="rId1143" Type="http://schemas.openxmlformats.org/officeDocument/2006/relationships/hyperlink" Target="https://enrichenergy.com/business_offerings/rooftop-solutions/" TargetMode="External"/><Relationship Id="rId87" Type="http://schemas.openxmlformats.org/officeDocument/2006/relationships/hyperlink" Target="https://enrichenergy.com/video" TargetMode="External"/><Relationship Id="rId513" Type="http://schemas.openxmlformats.org/officeDocument/2006/relationships/hyperlink" Target="https://enrichenergy.com/project/2-mw-turmamidi-telangana/" TargetMode="External"/><Relationship Id="rId720" Type="http://schemas.openxmlformats.org/officeDocument/2006/relationships/hyperlink" Target="https://enrichenergy.com/career" TargetMode="External"/><Relationship Id="rId818" Type="http://schemas.openxmlformats.org/officeDocument/2006/relationships/hyperlink" Target="https://enrichenergy.com/csr" TargetMode="External"/><Relationship Id="rId1350" Type="http://schemas.openxmlformats.org/officeDocument/2006/relationships/hyperlink" Target="https://enrichenergy.com/business_offerings/rooftop-solutions/" TargetMode="External"/><Relationship Id="rId1448" Type="http://schemas.openxmlformats.org/officeDocument/2006/relationships/hyperlink" Target="https://enrichenergy.com/wp-content/uploads/2017/12/Enrich-Energy_Corp-Brochure_2017.pdf" TargetMode="External"/><Relationship Id="rId1003" Type="http://schemas.openxmlformats.org/officeDocument/2006/relationships/hyperlink" Target="https://enrichenergy.com/business_offerings/end-to-end-solutions" TargetMode="External"/><Relationship Id="rId1210" Type="http://schemas.openxmlformats.org/officeDocument/2006/relationships/hyperlink" Target="https://enrichenergy.com/blogs" TargetMode="External"/><Relationship Id="rId1308" Type="http://schemas.openxmlformats.org/officeDocument/2006/relationships/image" Target="media/image123.jpeg"/><Relationship Id="rId14" Type="http://schemas.openxmlformats.org/officeDocument/2006/relationships/hyperlink" Target="https://enrichenergy.com/contact-us" TargetMode="External"/><Relationship Id="rId163" Type="http://schemas.openxmlformats.org/officeDocument/2006/relationships/hyperlink" Target="https://enrichenergy.com/business_offerings/end-to-end-solutions" TargetMode="External"/><Relationship Id="rId370" Type="http://schemas.openxmlformats.org/officeDocument/2006/relationships/hyperlink" Target="https://enrichenergy.com/projects/" TargetMode="External"/><Relationship Id="rId230" Type="http://schemas.openxmlformats.org/officeDocument/2006/relationships/hyperlink" Target="https://enrichenergy.com/csr" TargetMode="External"/><Relationship Id="rId468" Type="http://schemas.openxmlformats.org/officeDocument/2006/relationships/hyperlink" Target="https://enrichenergy.com/project/solar-park-mandrup/" TargetMode="External"/><Relationship Id="rId675" Type="http://schemas.openxmlformats.org/officeDocument/2006/relationships/hyperlink" Target="https://enrichenergy.com/disclaimer" TargetMode="External"/><Relationship Id="rId882" Type="http://schemas.openxmlformats.org/officeDocument/2006/relationships/hyperlink" Target="https://enrichenergy.com/csr" TargetMode="External"/><Relationship Id="rId1098" Type="http://schemas.openxmlformats.org/officeDocument/2006/relationships/hyperlink" Target="https://enrichenergy.com/business_offerings/rooftop-solutions/" TargetMode="External"/><Relationship Id="rId328" Type="http://schemas.openxmlformats.org/officeDocument/2006/relationships/hyperlink" Target="https://enrichenergy.com/privacy-policy/" TargetMode="External"/><Relationship Id="rId535" Type="http://schemas.openxmlformats.org/officeDocument/2006/relationships/hyperlink" Target="https://enrichenergy.com/project/mundargi-karnataka/" TargetMode="External"/><Relationship Id="rId742" Type="http://schemas.openxmlformats.org/officeDocument/2006/relationships/hyperlink" Target="https://enrichenergy.com/clientele" TargetMode="External"/><Relationship Id="rId1165" Type="http://schemas.openxmlformats.org/officeDocument/2006/relationships/hyperlink" Target="https://enrichenergy.com/contact-us" TargetMode="External"/><Relationship Id="rId1372" Type="http://schemas.openxmlformats.org/officeDocument/2006/relationships/hyperlink" Target="https://goo.gl/maps/sQf2ruMdy9q" TargetMode="External"/><Relationship Id="rId602" Type="http://schemas.openxmlformats.org/officeDocument/2006/relationships/hyperlink" Target="https://enrichenergy.com/project/120-kw-oakwood-premier-pune-maharashtra/" TargetMode="External"/><Relationship Id="rId1025" Type="http://schemas.openxmlformats.org/officeDocument/2006/relationships/hyperlink" Target="https://enrichenergy.com/business_offerings/energystorage/" TargetMode="External"/><Relationship Id="rId1232" Type="http://schemas.openxmlformats.org/officeDocument/2006/relationships/hyperlink" Target="https://enrichenergy.com/copyright" TargetMode="External"/><Relationship Id="rId907" Type="http://schemas.openxmlformats.org/officeDocument/2006/relationships/hyperlink" Target="https://enrichenergy.com/business_offerings/om-services/" TargetMode="External"/><Relationship Id="rId36" Type="http://schemas.openxmlformats.org/officeDocument/2006/relationships/hyperlink" Target="https://enrichenergy.com/contact-us" TargetMode="External"/><Relationship Id="rId185" Type="http://schemas.openxmlformats.org/officeDocument/2006/relationships/hyperlink" Target="https://enrichenergy.com/career" TargetMode="External"/><Relationship Id="rId392" Type="http://schemas.openxmlformats.org/officeDocument/2006/relationships/hyperlink" Target="https://enrichenergy.com/promoters" TargetMode="External"/><Relationship Id="rId697" Type="http://schemas.openxmlformats.org/officeDocument/2006/relationships/hyperlink" Target="https://enrichenergy.com/business_offerings/end-to-end-solutions" TargetMode="External"/><Relationship Id="rId252" Type="http://schemas.openxmlformats.org/officeDocument/2006/relationships/image" Target="media/image34.png"/><Relationship Id="rId1187" Type="http://schemas.openxmlformats.org/officeDocument/2006/relationships/hyperlink" Target="https://enrichenergy.com/business_offerings/epc-solutions/" TargetMode="External"/><Relationship Id="rId112" Type="http://schemas.openxmlformats.org/officeDocument/2006/relationships/image" Target="media/image13.png"/><Relationship Id="rId557" Type="http://schemas.openxmlformats.org/officeDocument/2006/relationships/hyperlink" Target="https://enrichenergy.com/project/zaheerabad/" TargetMode="External"/><Relationship Id="rId764" Type="http://schemas.openxmlformats.org/officeDocument/2006/relationships/hyperlink" Target="https://enrichenergy.com/blogs" TargetMode="External"/><Relationship Id="rId971" Type="http://schemas.openxmlformats.org/officeDocument/2006/relationships/hyperlink" Target="https://enrichenergy.com/business_offerings/value-added-services/" TargetMode="External"/><Relationship Id="rId1394" Type="http://schemas.openxmlformats.org/officeDocument/2006/relationships/image" Target="media/image137.jpeg"/><Relationship Id="rId417" Type="http://schemas.openxmlformats.org/officeDocument/2006/relationships/hyperlink" Target="https://enrichenergy.com/business_offerings/end-to-end-solutions" TargetMode="External"/><Relationship Id="rId624" Type="http://schemas.openxmlformats.org/officeDocument/2006/relationships/hyperlink" Target="https://enrichenergy.com/project/midc-shiroli-sangli-maharashtra/" TargetMode="External"/><Relationship Id="rId831" Type="http://schemas.openxmlformats.org/officeDocument/2006/relationships/hyperlink" Target="https://enrichenergy.com/projects/" TargetMode="External"/><Relationship Id="rId1047" Type="http://schemas.openxmlformats.org/officeDocument/2006/relationships/image" Target="media/image104.png"/><Relationship Id="rId1254" Type="http://schemas.openxmlformats.org/officeDocument/2006/relationships/hyperlink" Target="https://enrichenergy.com/video" TargetMode="External"/><Relationship Id="rId1461" Type="http://schemas.openxmlformats.org/officeDocument/2006/relationships/hyperlink" Target="https://enrichenergy.com/business_offerings/energystorage/" TargetMode="External"/><Relationship Id="rId929" Type="http://schemas.openxmlformats.org/officeDocument/2006/relationships/hyperlink" Target="https://enrichenergy.com/business_offerings/epc-solutions/" TargetMode="External"/><Relationship Id="rId1114" Type="http://schemas.openxmlformats.org/officeDocument/2006/relationships/hyperlink" Target="https://enrichenergy.com/copyright" TargetMode="External"/><Relationship Id="rId1321" Type="http://schemas.openxmlformats.org/officeDocument/2006/relationships/hyperlink" Target="https://enrichenergy.com/projects" TargetMode="External"/><Relationship Id="rId58" Type="http://schemas.openxmlformats.org/officeDocument/2006/relationships/hyperlink" Target="https://enrichenergy.com/projects/" TargetMode="External"/><Relationship Id="rId1419" Type="http://schemas.openxmlformats.org/officeDocument/2006/relationships/hyperlink" Target="https://enrichenergy.com/video" TargetMode="External"/><Relationship Id="rId274" Type="http://schemas.openxmlformats.org/officeDocument/2006/relationships/image" Target="media/image40.png"/><Relationship Id="rId481" Type="http://schemas.openxmlformats.org/officeDocument/2006/relationships/hyperlink" Target="https://enrichenergy.com/project/5-mw-mahoba-uttar-pradesh/" TargetMode="External"/><Relationship Id="rId134" Type="http://schemas.openxmlformats.org/officeDocument/2006/relationships/image" Target="media/image19.png"/><Relationship Id="rId579" Type="http://schemas.openxmlformats.org/officeDocument/2006/relationships/hyperlink" Target="https://enrichenergy.com/project/60-kw-hotel-courtyard-marriot-pune-maharashtra/" TargetMode="External"/><Relationship Id="rId786" Type="http://schemas.openxmlformats.org/officeDocument/2006/relationships/hyperlink" Target="https://enrichenergy.com/business_offerings/energystorage/" TargetMode="External"/><Relationship Id="rId993" Type="http://schemas.openxmlformats.org/officeDocument/2006/relationships/hyperlink" Target="https://enrichenergy.com/achievements" TargetMode="External"/><Relationship Id="rId341" Type="http://schemas.openxmlformats.org/officeDocument/2006/relationships/hyperlink" Target="https://enrichenergy.com/achievements" TargetMode="External"/><Relationship Id="rId439" Type="http://schemas.openxmlformats.org/officeDocument/2006/relationships/hyperlink" Target="https://enrichenergy.com/business_offerings/energystorage/" TargetMode="External"/><Relationship Id="rId646" Type="http://schemas.openxmlformats.org/officeDocument/2006/relationships/hyperlink" Target="https://enrichenergy.com/business_offerings/epc-solutions/" TargetMode="External"/><Relationship Id="rId1069" Type="http://schemas.openxmlformats.org/officeDocument/2006/relationships/hyperlink" Target="https://enrichenergy.com/business_offerings/epc-solutions/" TargetMode="External"/><Relationship Id="rId1276" Type="http://schemas.openxmlformats.org/officeDocument/2006/relationships/hyperlink" Target="https://enrichenergy.com/career" TargetMode="External"/><Relationship Id="rId201" Type="http://schemas.microsoft.com/office/2011/relationships/commentsExtended" Target="commentsExtended.xml"/><Relationship Id="rId506" Type="http://schemas.openxmlformats.org/officeDocument/2006/relationships/hyperlink" Target="https://enrichenergy.com/project/15-mw-nalgonda-telangana/" TargetMode="External"/><Relationship Id="rId853" Type="http://schemas.openxmlformats.org/officeDocument/2006/relationships/hyperlink" Target="https://enrichenergy.com/business_offerings/value-added-services/" TargetMode="External"/><Relationship Id="rId1136" Type="http://schemas.openxmlformats.org/officeDocument/2006/relationships/hyperlink" Target="https://enrichenergy.com/business_offerings/end-to-end-solutions" TargetMode="External"/><Relationship Id="rId713" Type="http://schemas.openxmlformats.org/officeDocument/2006/relationships/hyperlink" Target="https://enrichenergy.com/blogs" TargetMode="External"/><Relationship Id="rId920" Type="http://schemas.openxmlformats.org/officeDocument/2006/relationships/hyperlink" Target="https://enrichenergy.com/promoters" TargetMode="External"/><Relationship Id="rId1343" Type="http://schemas.openxmlformats.org/officeDocument/2006/relationships/hyperlink" Target="https://enrichenergy.com/business_offerings/end-to-end-solutions" TargetMode="External"/><Relationship Id="rId1203" Type="http://schemas.openxmlformats.org/officeDocument/2006/relationships/hyperlink" Target="https://enrichenergy.com/blogs" TargetMode="External"/><Relationship Id="rId1410" Type="http://schemas.openxmlformats.org/officeDocument/2006/relationships/hyperlink" Target="https://enrichenergy.com/business_offerings/epc-solutions/" TargetMode="External"/><Relationship Id="rId296" Type="http://schemas.openxmlformats.org/officeDocument/2006/relationships/hyperlink" Target="https://enrichenergy.com/csr" TargetMode="External"/><Relationship Id="rId156" Type="http://schemas.openxmlformats.org/officeDocument/2006/relationships/hyperlink" Target="https://enrichenergy.com/business_offerings/end-to-end-solutions" TargetMode="External"/><Relationship Id="rId363" Type="http://schemas.openxmlformats.org/officeDocument/2006/relationships/hyperlink" Target="https://enrichenergy.com/projects/" TargetMode="External"/><Relationship Id="rId570" Type="http://schemas.openxmlformats.org/officeDocument/2006/relationships/hyperlink" Target="https://enrichenergy.com/project/sudiva-spinner-bhilwara-rajasthan/" TargetMode="External"/><Relationship Id="rId223" Type="http://schemas.openxmlformats.org/officeDocument/2006/relationships/hyperlink" Target="https://enrichenergy.com/business_offerings/epc-solutions/" TargetMode="External"/><Relationship Id="rId430" Type="http://schemas.openxmlformats.org/officeDocument/2006/relationships/hyperlink" Target="https://enrichenergy.com/projects/" TargetMode="External"/><Relationship Id="rId668" Type="http://schemas.openxmlformats.org/officeDocument/2006/relationships/hyperlink" Target="https://enrichenergy.com/business_offerings/om-services/" TargetMode="External"/><Relationship Id="rId875" Type="http://schemas.openxmlformats.org/officeDocument/2006/relationships/hyperlink" Target="https://enrichenergy.com/video" TargetMode="External"/><Relationship Id="rId1060" Type="http://schemas.openxmlformats.org/officeDocument/2006/relationships/hyperlink" Target="https://enrichenergy.com/projects" TargetMode="External"/><Relationship Id="rId1298" Type="http://schemas.openxmlformats.org/officeDocument/2006/relationships/hyperlink" Target="https://enrichenergy.com/enrich-energy-listed-amongst-fastest-growing-solar-energy-companies/" TargetMode="External"/><Relationship Id="rId528" Type="http://schemas.openxmlformats.org/officeDocument/2006/relationships/hyperlink" Target="https://enrichenergy.com/project/turmamidi/" TargetMode="External"/><Relationship Id="rId735" Type="http://schemas.openxmlformats.org/officeDocument/2006/relationships/hyperlink" Target="https://enrichenergy.com/copyright" TargetMode="External"/><Relationship Id="rId942" Type="http://schemas.openxmlformats.org/officeDocument/2006/relationships/hyperlink" Target="https://enrichenergy.com/business_offerings/end-to-end-solutions" TargetMode="External"/><Relationship Id="rId1158" Type="http://schemas.openxmlformats.org/officeDocument/2006/relationships/hyperlink" Target="https://enrichenergy.com/business_offerings/energystorage/" TargetMode="External"/><Relationship Id="rId1365" Type="http://schemas.openxmlformats.org/officeDocument/2006/relationships/hyperlink" Target="https://enrichenergy.com/business_offerings/value-added-services/" TargetMode="External"/><Relationship Id="rId1018" Type="http://schemas.openxmlformats.org/officeDocument/2006/relationships/hyperlink" Target="https://enrichenergy.com/career" TargetMode="External"/><Relationship Id="rId1225" Type="http://schemas.openxmlformats.org/officeDocument/2006/relationships/hyperlink" Target="https://enrichenergy.com/business_offerings/energystorage/" TargetMode="External"/><Relationship Id="rId1432" Type="http://schemas.openxmlformats.org/officeDocument/2006/relationships/hyperlink" Target="https://enrichenergy.com/business_offerings/rooftop-solutions/" TargetMode="External"/><Relationship Id="rId71" Type="http://schemas.openxmlformats.org/officeDocument/2006/relationships/hyperlink" Target="https://enrichenergy.com/clientele" TargetMode="External"/><Relationship Id="rId802" Type="http://schemas.openxmlformats.org/officeDocument/2006/relationships/hyperlink" Target="https://enrichenergy.com/projects" TargetMode="External"/><Relationship Id="rId29" Type="http://schemas.openxmlformats.org/officeDocument/2006/relationships/hyperlink" Target="https://enrichenergy.com/contact-us" TargetMode="External"/><Relationship Id="rId178" Type="http://schemas.openxmlformats.org/officeDocument/2006/relationships/hyperlink" Target="https://enrichenergy.com/projects/" TargetMode="External"/><Relationship Id="rId385" Type="http://schemas.openxmlformats.org/officeDocument/2006/relationships/hyperlink" Target="https://enrichenergy.com/business_offerings/value-added-services/" TargetMode="External"/><Relationship Id="rId592" Type="http://schemas.openxmlformats.org/officeDocument/2006/relationships/hyperlink" Target="https://enrichenergy.com/project/sudiva-spinner-bhilwara-rajasthan/" TargetMode="External"/><Relationship Id="rId245" Type="http://schemas.openxmlformats.org/officeDocument/2006/relationships/hyperlink" Target="https://enrichenergy.com/wp-content/uploads/2017/12/Enrich-Energy_Corp-Brochure_2017.pdf" TargetMode="External"/><Relationship Id="rId452" Type="http://schemas.openxmlformats.org/officeDocument/2006/relationships/image" Target="media/image45.jpeg"/><Relationship Id="rId897" Type="http://schemas.openxmlformats.org/officeDocument/2006/relationships/hyperlink" Target="https://enrichenergy.com/projects/" TargetMode="External"/><Relationship Id="rId1082" Type="http://schemas.openxmlformats.org/officeDocument/2006/relationships/hyperlink" Target="https://enrichenergy.com/business_offerings/end-to-end-solutions" TargetMode="External"/><Relationship Id="rId105" Type="http://schemas.openxmlformats.org/officeDocument/2006/relationships/hyperlink" Target="https://enrichenergy.com/projects/" TargetMode="External"/><Relationship Id="rId312" Type="http://schemas.openxmlformats.org/officeDocument/2006/relationships/hyperlink" Target="https://enrichenergy.com/business_offerings/rooftop-solutions/" TargetMode="External"/><Relationship Id="rId757" Type="http://schemas.openxmlformats.org/officeDocument/2006/relationships/hyperlink" Target="https://enrichenergy.com/csr" TargetMode="External"/><Relationship Id="rId964" Type="http://schemas.openxmlformats.org/officeDocument/2006/relationships/hyperlink" Target="https://www.linkedin.com/company/9316416/" TargetMode="External"/><Relationship Id="rId1387" Type="http://schemas.openxmlformats.org/officeDocument/2006/relationships/image" Target="media/image133.png"/><Relationship Id="rId93" Type="http://schemas.openxmlformats.org/officeDocument/2006/relationships/hyperlink" Target="https://enrichenergy.com/business_offerings/end-to-end-solutions" TargetMode="External"/><Relationship Id="rId617" Type="http://schemas.openxmlformats.org/officeDocument/2006/relationships/hyperlink" Target="https://enrichenergy.com/project/chitale-group-kolhapur-maharashtra/" TargetMode="External"/><Relationship Id="rId824" Type="http://schemas.openxmlformats.org/officeDocument/2006/relationships/hyperlink" Target="https://enrichenergy.com/business_offerings/end-to-end-solutions" TargetMode="External"/><Relationship Id="rId1247" Type="http://schemas.openxmlformats.org/officeDocument/2006/relationships/hyperlink" Target="https://enrichenergy.com/video" TargetMode="External"/><Relationship Id="rId1454" Type="http://schemas.openxmlformats.org/officeDocument/2006/relationships/hyperlink" Target="https://enrichenergy.com/business_offerings/om-services/" TargetMode="External"/><Relationship Id="rId1107" Type="http://schemas.openxmlformats.org/officeDocument/2006/relationships/hyperlink" Target="https://enrichenergy.com/business_offerings/energystorage/" TargetMode="External"/><Relationship Id="rId1314" Type="http://schemas.openxmlformats.org/officeDocument/2006/relationships/hyperlink" Target="https://enrichenergy.com/promoters" TargetMode="External"/><Relationship Id="rId20" Type="http://schemas.openxmlformats.org/officeDocument/2006/relationships/hyperlink" Target="https://enrichenergy.com/contact-us" TargetMode="External"/><Relationship Id="rId267" Type="http://schemas.openxmlformats.org/officeDocument/2006/relationships/hyperlink" Target="https://enrichenergy.com/contact-us" TargetMode="External"/><Relationship Id="rId474" Type="http://schemas.openxmlformats.org/officeDocument/2006/relationships/hyperlink" Target="https://enrichenergy.com/project/warangal-telangana/" TargetMode="External"/><Relationship Id="rId127" Type="http://schemas.openxmlformats.org/officeDocument/2006/relationships/hyperlink" Target="https://enrichenergy.com/privacy-policy/" TargetMode="External"/><Relationship Id="rId681" Type="http://schemas.openxmlformats.org/officeDocument/2006/relationships/hyperlink" Target="https://enrichenergy.com/projects" TargetMode="External"/><Relationship Id="rId779" Type="http://schemas.openxmlformats.org/officeDocument/2006/relationships/hyperlink" Target="https://enrichenergy.com/projects/" TargetMode="External"/><Relationship Id="rId986" Type="http://schemas.openxmlformats.org/officeDocument/2006/relationships/hyperlink" Target="https://enrichenergy.com/projects/" TargetMode="External"/><Relationship Id="rId334" Type="http://schemas.openxmlformats.org/officeDocument/2006/relationships/image" Target="media/image43.jpeg"/><Relationship Id="rId541" Type="http://schemas.openxmlformats.org/officeDocument/2006/relationships/hyperlink" Target="https://enrichenergy.com/project/bellary/" TargetMode="External"/><Relationship Id="rId639" Type="http://schemas.openxmlformats.org/officeDocument/2006/relationships/hyperlink" Target="https://enrichenergy.com/achievements" TargetMode="External"/><Relationship Id="rId1171" Type="http://schemas.openxmlformats.org/officeDocument/2006/relationships/hyperlink" Target="http://sysweave.com/beta/enrich-wp/wp-content/uploads/2017/12/Enrich-Energy_Corp-Brochure_2017.pdf" TargetMode="External"/><Relationship Id="rId1269" Type="http://schemas.openxmlformats.org/officeDocument/2006/relationships/hyperlink" Target="https://enrichenergy.com/blogs" TargetMode="External"/><Relationship Id="rId401" Type="http://schemas.openxmlformats.org/officeDocument/2006/relationships/hyperlink" Target="https://enrichenergy.com/business_offerings/epc-solutions/" TargetMode="External"/><Relationship Id="rId846" Type="http://schemas.openxmlformats.org/officeDocument/2006/relationships/hyperlink" Target="https://enrichenergy.com/career" TargetMode="External"/><Relationship Id="rId1031" Type="http://schemas.openxmlformats.org/officeDocument/2006/relationships/hyperlink" Target="https://enrichenergy.com/disclaimer" TargetMode="External"/><Relationship Id="rId1129" Type="http://schemas.openxmlformats.org/officeDocument/2006/relationships/hyperlink" Target="https://enrichenergy.com/business_offerings/epc-solutions/" TargetMode="External"/><Relationship Id="rId706" Type="http://schemas.openxmlformats.org/officeDocument/2006/relationships/hyperlink" Target="https://enrichenergy.com/blogs" TargetMode="External"/><Relationship Id="rId913" Type="http://schemas.openxmlformats.org/officeDocument/2006/relationships/hyperlink" Target="https://enrichenergy.com/business_offerings/value-added-services/" TargetMode="External"/><Relationship Id="rId1336" Type="http://schemas.openxmlformats.org/officeDocument/2006/relationships/hyperlink" Target="https://enrichenergy.com/business_offerings/end-to-end-solutions" TargetMode="External"/><Relationship Id="rId42" Type="http://schemas.openxmlformats.org/officeDocument/2006/relationships/hyperlink" Target="https://enrichenergy.com/clientele/" TargetMode="External"/><Relationship Id="rId1403" Type="http://schemas.openxmlformats.org/officeDocument/2006/relationships/hyperlink" Target="https://enrichenergy.com/business_offerings/epc-solutions/" TargetMode="External"/><Relationship Id="rId191" Type="http://schemas.openxmlformats.org/officeDocument/2006/relationships/hyperlink" Target="https://enrichenergy.com/business_offerings/value-added-services/" TargetMode="External"/><Relationship Id="rId289" Type="http://schemas.openxmlformats.org/officeDocument/2006/relationships/hyperlink" Target="https://enrichenergy.com/video" TargetMode="External"/><Relationship Id="rId496" Type="http://schemas.openxmlformats.org/officeDocument/2006/relationships/image" Target="media/image56.jpeg"/><Relationship Id="rId149" Type="http://schemas.openxmlformats.org/officeDocument/2006/relationships/hyperlink" Target="https://enrichenergy.com/business_offerings/epc-solutions/" TargetMode="External"/><Relationship Id="rId356" Type="http://schemas.openxmlformats.org/officeDocument/2006/relationships/hyperlink" Target="https://enrichenergy.com/projects/" TargetMode="External"/><Relationship Id="rId563" Type="http://schemas.openxmlformats.org/officeDocument/2006/relationships/hyperlink" Target="https://enrichenergy.com/project/zaheerabad/" TargetMode="External"/><Relationship Id="rId770" Type="http://schemas.openxmlformats.org/officeDocument/2006/relationships/hyperlink" Target="https://enrichenergy.com/business_offerings/rooftop-solutions/" TargetMode="External"/><Relationship Id="rId1193" Type="http://schemas.openxmlformats.org/officeDocument/2006/relationships/hyperlink" Target="https://enrichenergy.com/projects/" TargetMode="External"/><Relationship Id="rId216" Type="http://schemas.openxmlformats.org/officeDocument/2006/relationships/hyperlink" Target="https://enrichenergy.com/promoters" TargetMode="External"/><Relationship Id="rId423" Type="http://schemas.openxmlformats.org/officeDocument/2006/relationships/hyperlink" Target="https://enrichenergy.com/projects/" TargetMode="External"/><Relationship Id="rId868" Type="http://schemas.openxmlformats.org/officeDocument/2006/relationships/hyperlink" Target="https://enrichenergy.com/achievements" TargetMode="External"/><Relationship Id="rId1053" Type="http://schemas.openxmlformats.org/officeDocument/2006/relationships/image" Target="media/image110.png"/><Relationship Id="rId1260" Type="http://schemas.openxmlformats.org/officeDocument/2006/relationships/hyperlink" Target="https://enrichenergy.com/blogs" TargetMode="External"/><Relationship Id="rId630" Type="http://schemas.openxmlformats.org/officeDocument/2006/relationships/hyperlink" Target="https://enrichenergy.com/project/chitale-group-kolhapur-maharashtra/" TargetMode="External"/><Relationship Id="rId728" Type="http://schemas.openxmlformats.org/officeDocument/2006/relationships/hyperlink" Target="https://enrichenergy.com/business_offerings/energystorage/" TargetMode="External"/><Relationship Id="rId935" Type="http://schemas.openxmlformats.org/officeDocument/2006/relationships/hyperlink" Target="https://enrichenergy.com/achievements" TargetMode="External"/><Relationship Id="rId1358" Type="http://schemas.openxmlformats.org/officeDocument/2006/relationships/hyperlink" Target="https://www.linkedin.com/company/9316416/" TargetMode="External"/><Relationship Id="rId64" Type="http://schemas.openxmlformats.org/officeDocument/2006/relationships/hyperlink" Target="https://enrichenergy.com/testimonials/" TargetMode="External"/><Relationship Id="rId1120" Type="http://schemas.openxmlformats.org/officeDocument/2006/relationships/hyperlink" Target="https://enrichenergy.com/clientele" TargetMode="External"/><Relationship Id="rId1218" Type="http://schemas.openxmlformats.org/officeDocument/2006/relationships/hyperlink" Target="https://enrichenergy.com/projects/" TargetMode="External"/><Relationship Id="rId1425" Type="http://schemas.openxmlformats.org/officeDocument/2006/relationships/hyperlink" Target="https://enrichenergy.com/business_offerings/end-to-end-solutions" TargetMode="External"/><Relationship Id="rId280" Type="http://schemas.openxmlformats.org/officeDocument/2006/relationships/hyperlink" Target="https://enrichenergy.com/clientele" TargetMode="External"/><Relationship Id="rId140" Type="http://schemas.openxmlformats.org/officeDocument/2006/relationships/hyperlink" Target="https://enrichenergy.com/business_offerings/epc-solutions/" TargetMode="External"/><Relationship Id="rId378" Type="http://schemas.openxmlformats.org/officeDocument/2006/relationships/hyperlink" Target="https://enrichenergy.com/career" TargetMode="External"/><Relationship Id="rId585" Type="http://schemas.openxmlformats.org/officeDocument/2006/relationships/image" Target="media/image77.jpeg"/><Relationship Id="rId792" Type="http://schemas.openxmlformats.org/officeDocument/2006/relationships/hyperlink" Target="https://enrichenergy.com/contact-us" TargetMode="External"/><Relationship Id="rId6" Type="http://schemas.openxmlformats.org/officeDocument/2006/relationships/image" Target="media/image2.png"/><Relationship Id="rId238" Type="http://schemas.openxmlformats.org/officeDocument/2006/relationships/hyperlink" Target="https://enrichenergy.com/wp-content/uploads/2017/12/Enrich-Energy_Corp-Brochure_2017.pdf" TargetMode="External"/><Relationship Id="rId445" Type="http://schemas.openxmlformats.org/officeDocument/2006/relationships/hyperlink" Target="https://enrichenergy.com/disclaimer" TargetMode="External"/><Relationship Id="rId652" Type="http://schemas.openxmlformats.org/officeDocument/2006/relationships/hyperlink" Target="https://enrichenergy.com/business_offerings/end-to-end-solutions" TargetMode="External"/><Relationship Id="rId1075" Type="http://schemas.openxmlformats.org/officeDocument/2006/relationships/hyperlink" Target="https://enrichenergy.com/projects/" TargetMode="External"/><Relationship Id="rId1282" Type="http://schemas.openxmlformats.org/officeDocument/2006/relationships/hyperlink" Target="https://enrichenergy.com/business_offerings/om-services/" TargetMode="External"/><Relationship Id="rId305" Type="http://schemas.openxmlformats.org/officeDocument/2006/relationships/hyperlink" Target="https://enrichenergy.com/business_offerings/end-to-end-solutions" TargetMode="External"/><Relationship Id="rId512" Type="http://schemas.openxmlformats.org/officeDocument/2006/relationships/image" Target="media/image59.jpeg"/><Relationship Id="rId957" Type="http://schemas.openxmlformats.org/officeDocument/2006/relationships/hyperlink" Target="https://enrichenergy.com/wp-content/uploads/2017/12/Enrich-Energy_Corp-Brochure_2017.pdf" TargetMode="External"/><Relationship Id="rId1142" Type="http://schemas.openxmlformats.org/officeDocument/2006/relationships/hyperlink" Target="https://enrichenergy.com/projects/" TargetMode="External"/><Relationship Id="rId86" Type="http://schemas.openxmlformats.org/officeDocument/2006/relationships/hyperlink" Target="https://enrichenergy.com/business_offerings/end-to-end-solutions" TargetMode="External"/><Relationship Id="rId817" Type="http://schemas.openxmlformats.org/officeDocument/2006/relationships/hyperlink" Target="https://enrichenergy.com/video" TargetMode="External"/><Relationship Id="rId1002" Type="http://schemas.openxmlformats.org/officeDocument/2006/relationships/hyperlink" Target="https://enrichenergy.com/blogs" TargetMode="External"/><Relationship Id="rId1447" Type="http://schemas.openxmlformats.org/officeDocument/2006/relationships/hyperlink" Target="https://enrichenergy.com/business_offerings/rooftop-solutions/" TargetMode="External"/><Relationship Id="rId1307" Type="http://schemas.openxmlformats.org/officeDocument/2006/relationships/hyperlink" Target="https://enrichenergy.com/iscm-bestows-enrich-energy-with-best-practice-in-supply-chain-risk-management-2017-award/" TargetMode="External"/><Relationship Id="rId13" Type="http://schemas.openxmlformats.org/officeDocument/2006/relationships/hyperlink" Target="https://enrichenergy.com/contact-us" TargetMode="External"/><Relationship Id="rId162" Type="http://schemas.openxmlformats.org/officeDocument/2006/relationships/hyperlink" Target="https://enrichenergy.com/blogs" TargetMode="External"/><Relationship Id="rId467" Type="http://schemas.openxmlformats.org/officeDocument/2006/relationships/hyperlink" Target="https://enrichenergy.com/project/50-mw-solar-park-karajagi/" TargetMode="External"/><Relationship Id="rId1097" Type="http://schemas.openxmlformats.org/officeDocument/2006/relationships/hyperlink" Target="https://enrichenergy.com/projects/" TargetMode="External"/><Relationship Id="rId674" Type="http://schemas.openxmlformats.org/officeDocument/2006/relationships/hyperlink" Target="https://enrichenergy.com/privacy-policy/" TargetMode="External"/><Relationship Id="rId881" Type="http://schemas.openxmlformats.org/officeDocument/2006/relationships/hyperlink" Target="https://enrichenergy.com/csr" TargetMode="External"/><Relationship Id="rId979" Type="http://schemas.openxmlformats.org/officeDocument/2006/relationships/hyperlink" Target="https://enrichenergy.com/projects" TargetMode="External"/><Relationship Id="rId327" Type="http://schemas.openxmlformats.org/officeDocument/2006/relationships/hyperlink" Target="https://enrichenergy.com/business_offerings/value-added-services/" TargetMode="External"/><Relationship Id="rId534" Type="http://schemas.openxmlformats.org/officeDocument/2006/relationships/hyperlink" Target="https://enrichenergy.com/project/mundargi-karnataka/" TargetMode="External"/><Relationship Id="rId741" Type="http://schemas.openxmlformats.org/officeDocument/2006/relationships/hyperlink" Target="https://enrichenergy.com/clientele" TargetMode="External"/><Relationship Id="rId839" Type="http://schemas.openxmlformats.org/officeDocument/2006/relationships/hyperlink" Target="https://enrichenergy.com/business_offerings/rooftop-solutions/" TargetMode="External"/><Relationship Id="rId1164" Type="http://schemas.openxmlformats.org/officeDocument/2006/relationships/hyperlink" Target="https://enrichenergy.com/disclaimer" TargetMode="External"/><Relationship Id="rId1371" Type="http://schemas.openxmlformats.org/officeDocument/2006/relationships/hyperlink" Target="https://goo.gl/maps/sQf2ruMdy9q" TargetMode="External"/><Relationship Id="rId1469" Type="http://schemas.openxmlformats.org/officeDocument/2006/relationships/hyperlink" Target="https://enrichenergy.com/copyright" TargetMode="External"/><Relationship Id="rId601" Type="http://schemas.openxmlformats.org/officeDocument/2006/relationships/image" Target="media/image79.jpeg"/><Relationship Id="rId1024" Type="http://schemas.openxmlformats.org/officeDocument/2006/relationships/hyperlink" Target="https://enrichenergy.com/business_offerings/om-services/" TargetMode="External"/><Relationship Id="rId1231" Type="http://schemas.openxmlformats.org/officeDocument/2006/relationships/hyperlink" Target="https://enrichenergy.com/contact-us" TargetMode="External"/><Relationship Id="rId906" Type="http://schemas.openxmlformats.org/officeDocument/2006/relationships/hyperlink" Target="https://www.linkedin.com/company/9316416/" TargetMode="External"/><Relationship Id="rId1329" Type="http://schemas.openxmlformats.org/officeDocument/2006/relationships/hyperlink" Target="https://enrichenergy.com/achievements" TargetMode="External"/><Relationship Id="rId35" Type="http://schemas.openxmlformats.org/officeDocument/2006/relationships/hyperlink" Target="https://enrichenergy.com/about-us/" TargetMode="External"/><Relationship Id="rId184" Type="http://schemas.openxmlformats.org/officeDocument/2006/relationships/hyperlink" Target="https://enrichenergy.com/business_offerings/om-services/" TargetMode="External"/><Relationship Id="rId391" Type="http://schemas.openxmlformats.org/officeDocument/2006/relationships/hyperlink" Target="https://enrichenergy.com/copyright" TargetMode="External"/><Relationship Id="rId251" Type="http://schemas.openxmlformats.org/officeDocument/2006/relationships/hyperlink" Target="https://enrichenergy.com/career" TargetMode="External"/><Relationship Id="rId489" Type="http://schemas.openxmlformats.org/officeDocument/2006/relationships/image" Target="media/image54.jpeg"/><Relationship Id="rId696" Type="http://schemas.openxmlformats.org/officeDocument/2006/relationships/hyperlink" Target="https://enrichenergy.com/projects/" TargetMode="External"/><Relationship Id="rId349" Type="http://schemas.openxmlformats.org/officeDocument/2006/relationships/hyperlink" Target="https://enrichenergy.com/business_offerings/epc-solutions/" TargetMode="External"/><Relationship Id="rId556" Type="http://schemas.openxmlformats.org/officeDocument/2006/relationships/hyperlink" Target="https://enrichenergy.com/project/40-kw-world-trade-centre-pune-maharashtra/" TargetMode="External"/><Relationship Id="rId763" Type="http://schemas.openxmlformats.org/officeDocument/2006/relationships/hyperlink" Target="https://enrichenergy.com/business_offerings/end-to-end-solutions" TargetMode="External"/><Relationship Id="rId1186" Type="http://schemas.openxmlformats.org/officeDocument/2006/relationships/hyperlink" Target="https://enrichenergy.com/business_offerings/epc-solutions/" TargetMode="External"/><Relationship Id="rId1393" Type="http://schemas.openxmlformats.org/officeDocument/2006/relationships/image" Target="media/image136.png"/><Relationship Id="rId111" Type="http://schemas.openxmlformats.org/officeDocument/2006/relationships/hyperlink" Target="https://www.linkedin.com/company/9316416/" TargetMode="External"/><Relationship Id="rId209" Type="http://schemas.openxmlformats.org/officeDocument/2006/relationships/image" Target="media/image32.jpeg"/><Relationship Id="rId416" Type="http://schemas.openxmlformats.org/officeDocument/2006/relationships/hyperlink" Target="https://enrichenergy.com/blogs" TargetMode="External"/><Relationship Id="rId970" Type="http://schemas.openxmlformats.org/officeDocument/2006/relationships/hyperlink" Target="https://enrichenergy.com/business_offerings/value-added-services/" TargetMode="External"/><Relationship Id="rId1046" Type="http://schemas.openxmlformats.org/officeDocument/2006/relationships/image" Target="media/image103.png"/><Relationship Id="rId1253" Type="http://schemas.openxmlformats.org/officeDocument/2006/relationships/hyperlink" Target="https://enrichenergy.com/business_offerings/end-to-end-solutions" TargetMode="External"/><Relationship Id="rId623" Type="http://schemas.openxmlformats.org/officeDocument/2006/relationships/hyperlink" Target="https://enrichenergy.com/project/midc-shiroli-sangli-maharashtra/" TargetMode="External"/><Relationship Id="rId830" Type="http://schemas.openxmlformats.org/officeDocument/2006/relationships/hyperlink" Target="https://enrichenergy.com/wp-content/uploads/2017/12/Enrich-Energy_Corp-Brochure_2017.pdf" TargetMode="External"/><Relationship Id="rId928" Type="http://schemas.openxmlformats.org/officeDocument/2006/relationships/hyperlink" Target="https://enrichenergy.com/projects/" TargetMode="External"/><Relationship Id="rId1460" Type="http://schemas.openxmlformats.org/officeDocument/2006/relationships/hyperlink" Target="https://enrichenergy.com/business_offerings/om-services/" TargetMode="External"/><Relationship Id="rId57" Type="http://schemas.openxmlformats.org/officeDocument/2006/relationships/hyperlink" Target="https://enrichenergy.com/projects/" TargetMode="External"/><Relationship Id="rId1113" Type="http://schemas.openxmlformats.org/officeDocument/2006/relationships/hyperlink" Target="https://enrichenergy.com/contact-us" TargetMode="External"/><Relationship Id="rId1320" Type="http://schemas.openxmlformats.org/officeDocument/2006/relationships/hyperlink" Target="https://enrichenergy.com/achievements" TargetMode="External"/><Relationship Id="rId1418" Type="http://schemas.openxmlformats.org/officeDocument/2006/relationships/hyperlink" Target="https://enrichenergy.com/business_offerings/end-to-end-solutions" TargetMode="External"/><Relationship Id="rId273" Type="http://schemas.openxmlformats.org/officeDocument/2006/relationships/image" Target="media/image39.jpeg"/><Relationship Id="rId480" Type="http://schemas.openxmlformats.org/officeDocument/2006/relationships/hyperlink" Target="https://enrichenergy.com/project/warangal-telangana/" TargetMode="External"/><Relationship Id="rId133" Type="http://schemas.openxmlformats.org/officeDocument/2006/relationships/image" Target="media/image18.png"/><Relationship Id="rId340" Type="http://schemas.openxmlformats.org/officeDocument/2006/relationships/hyperlink" Target="https://enrichenergy.com/promoters" TargetMode="External"/><Relationship Id="rId578" Type="http://schemas.openxmlformats.org/officeDocument/2006/relationships/image" Target="media/image75.jpeg"/><Relationship Id="rId785" Type="http://schemas.openxmlformats.org/officeDocument/2006/relationships/hyperlink" Target="https://enrichenergy.com/business_offerings/energystorage/" TargetMode="External"/><Relationship Id="rId992" Type="http://schemas.openxmlformats.org/officeDocument/2006/relationships/hyperlink" Target="https://enrichenergy.com/business_offerings/epc-solutions/" TargetMode="External"/><Relationship Id="rId200" Type="http://schemas.openxmlformats.org/officeDocument/2006/relationships/comments" Target="comments.xml"/><Relationship Id="rId438" Type="http://schemas.openxmlformats.org/officeDocument/2006/relationships/hyperlink" Target="https://enrichenergy.com/business_offerings/om-services/" TargetMode="External"/><Relationship Id="rId645" Type="http://schemas.openxmlformats.org/officeDocument/2006/relationships/hyperlink" Target="https://enrichenergy.com/video" TargetMode="External"/><Relationship Id="rId852" Type="http://schemas.openxmlformats.org/officeDocument/2006/relationships/hyperlink" Target="https://enrichenergy.com/business_offerings/energystorage/" TargetMode="External"/><Relationship Id="rId1068" Type="http://schemas.openxmlformats.org/officeDocument/2006/relationships/hyperlink" Target="https://enrichenergy.com/business_offerings/epc-solutions/" TargetMode="External"/><Relationship Id="rId1275" Type="http://schemas.openxmlformats.org/officeDocument/2006/relationships/hyperlink" Target="https://enrichenergy.com/business_offerings/rooftop-solutions/" TargetMode="External"/><Relationship Id="rId505" Type="http://schemas.openxmlformats.org/officeDocument/2006/relationships/hyperlink" Target="https://enrichenergy.com/project/5-mw-mahoba-uttar-pradesh/" TargetMode="External"/><Relationship Id="rId712" Type="http://schemas.openxmlformats.org/officeDocument/2006/relationships/hyperlink" Target="https://enrichenergy.com/business_offerings/rooftop-solutions/" TargetMode="External"/><Relationship Id="rId1135" Type="http://schemas.openxmlformats.org/officeDocument/2006/relationships/hyperlink" Target="https://enrichenergy.com/projects/" TargetMode="External"/><Relationship Id="rId1342" Type="http://schemas.openxmlformats.org/officeDocument/2006/relationships/hyperlink" Target="https://enrichenergy.com/projects/" TargetMode="External"/><Relationship Id="rId79" Type="http://schemas.openxmlformats.org/officeDocument/2006/relationships/hyperlink" Target="https://enrichenergy.com/business_offerings/epc-solutions/" TargetMode="External"/><Relationship Id="rId1202" Type="http://schemas.openxmlformats.org/officeDocument/2006/relationships/hyperlink" Target="https://enrichenergy.com/business_offerings/end-to-end-solutions" TargetMode="External"/><Relationship Id="rId295" Type="http://schemas.openxmlformats.org/officeDocument/2006/relationships/hyperlink" Target="https://enrichenergy.com/csr" TargetMode="External"/><Relationship Id="rId155" Type="http://schemas.openxmlformats.org/officeDocument/2006/relationships/hyperlink" Target="https://enrichenergy.com/projects/" TargetMode="External"/><Relationship Id="rId362" Type="http://schemas.openxmlformats.org/officeDocument/2006/relationships/hyperlink" Target="https://enrichenergy.com/wp-content/uploads/2017/12/Enrich-Energy_Corp-Brochure_2017.pdf" TargetMode="External"/><Relationship Id="rId1297" Type="http://schemas.openxmlformats.org/officeDocument/2006/relationships/image" Target="media/image120.jpeg"/><Relationship Id="rId222" Type="http://schemas.openxmlformats.org/officeDocument/2006/relationships/hyperlink" Target="https://enrichenergy.com/video" TargetMode="External"/><Relationship Id="rId667" Type="http://schemas.openxmlformats.org/officeDocument/2006/relationships/hyperlink" Target="https://www.linkedin.com/company/9316416/" TargetMode="External"/><Relationship Id="rId874" Type="http://schemas.openxmlformats.org/officeDocument/2006/relationships/hyperlink" Target="https://enrichenergy.com/business_offerings/epc-solutions/" TargetMode="External"/><Relationship Id="rId527" Type="http://schemas.openxmlformats.org/officeDocument/2006/relationships/hyperlink" Target="https://enrichenergy.com/project/turmamidi/" TargetMode="External"/><Relationship Id="rId734" Type="http://schemas.openxmlformats.org/officeDocument/2006/relationships/hyperlink" Target="https://enrichenergy.com/contact-us" TargetMode="External"/><Relationship Id="rId941" Type="http://schemas.openxmlformats.org/officeDocument/2006/relationships/hyperlink" Target="https://enrichenergy.com/projects/" TargetMode="External"/><Relationship Id="rId1157" Type="http://schemas.openxmlformats.org/officeDocument/2006/relationships/hyperlink" Target="https://enrichenergy.com/business_offerings/om-services/" TargetMode="External"/><Relationship Id="rId1364" Type="http://schemas.openxmlformats.org/officeDocument/2006/relationships/hyperlink" Target="https://enrichenergy.com/business_offerings/value-added-services/" TargetMode="External"/><Relationship Id="rId70" Type="http://schemas.openxmlformats.org/officeDocument/2006/relationships/hyperlink" Target="https://enrichenergy.com/business_offerings/epc-solutions/" TargetMode="External"/><Relationship Id="rId801" Type="http://schemas.openxmlformats.org/officeDocument/2006/relationships/hyperlink" Target="https://enrichenergy.com/achievements" TargetMode="External"/><Relationship Id="rId1017" Type="http://schemas.openxmlformats.org/officeDocument/2006/relationships/hyperlink" Target="https://enrichenergy.com/business_offerings/rooftop-solutions/" TargetMode="External"/><Relationship Id="rId1224" Type="http://schemas.openxmlformats.org/officeDocument/2006/relationships/hyperlink" Target="https://enrichenergy.com/business_offerings/energystorage/" TargetMode="External"/><Relationship Id="rId1431" Type="http://schemas.openxmlformats.org/officeDocument/2006/relationships/hyperlink" Target="https://enrichenergy.com/projects/" TargetMode="External"/><Relationship Id="rId28" Type="http://schemas.openxmlformats.org/officeDocument/2006/relationships/hyperlink" Target="https://enrichenergy.com/clientele" TargetMode="External"/><Relationship Id="rId177" Type="http://schemas.openxmlformats.org/officeDocument/2006/relationships/hyperlink" Target="https://enrichenergy.com/wp-content/uploads/2017/12/Enrich-Energy_Corp-Brochure_2017.pdf" TargetMode="External"/><Relationship Id="rId384" Type="http://schemas.openxmlformats.org/officeDocument/2006/relationships/hyperlink" Target="https://enrichenergy.com/business_offerings/value-added-services/" TargetMode="External"/><Relationship Id="rId591" Type="http://schemas.openxmlformats.org/officeDocument/2006/relationships/hyperlink" Target="https://enrichenergy.com/project/sudiva-spinner-bhilwara-rajasthan/" TargetMode="External"/><Relationship Id="rId244" Type="http://schemas.openxmlformats.org/officeDocument/2006/relationships/hyperlink" Target="https://enrichenergy.com/blogs" TargetMode="External"/><Relationship Id="rId689" Type="http://schemas.openxmlformats.org/officeDocument/2006/relationships/hyperlink" Target="https://enrichenergy.com/business_offerings/epc-solutions/" TargetMode="External"/><Relationship Id="rId896" Type="http://schemas.openxmlformats.org/officeDocument/2006/relationships/hyperlink" Target="https://enrichenergy.com/wp-content/uploads/2017/12/Enrich-Energy_Corp-Brochure_2017.pdf" TargetMode="External"/><Relationship Id="rId1081" Type="http://schemas.openxmlformats.org/officeDocument/2006/relationships/hyperlink" Target="https://enrichenergy.com/business_offerings/end-to-end-solutions" TargetMode="External"/><Relationship Id="rId451" Type="http://schemas.openxmlformats.org/officeDocument/2006/relationships/hyperlink" Target="https://enrichenergy.com/project/solar-park-mandrup/" TargetMode="External"/><Relationship Id="rId549" Type="http://schemas.openxmlformats.org/officeDocument/2006/relationships/hyperlink" Target="https://enrichenergy.com/project/642-kw-mumbai-airport-mumbai-maharashtra/" TargetMode="External"/><Relationship Id="rId756" Type="http://schemas.openxmlformats.org/officeDocument/2006/relationships/hyperlink" Target="https://enrichenergy.com/video" TargetMode="External"/><Relationship Id="rId1179" Type="http://schemas.openxmlformats.org/officeDocument/2006/relationships/hyperlink" Target="https://enrichenergy.com/business_offerings/epc-solutions/" TargetMode="External"/><Relationship Id="rId1386" Type="http://schemas.openxmlformats.org/officeDocument/2006/relationships/image" Target="media/image132.png"/><Relationship Id="rId104" Type="http://schemas.openxmlformats.org/officeDocument/2006/relationships/hyperlink" Target="https://enrichenergy.com/wp-content/uploads/2017/12/Enrich-Energy_Corp-Brochure_2017.pdf" TargetMode="External"/><Relationship Id="rId188" Type="http://schemas.openxmlformats.org/officeDocument/2006/relationships/hyperlink" Target="https://enrichenergy.com/business_offerings/om-services/" TargetMode="External"/><Relationship Id="rId311" Type="http://schemas.openxmlformats.org/officeDocument/2006/relationships/hyperlink" Target="https://enrichenergy.com/projects/" TargetMode="External"/><Relationship Id="rId395" Type="http://schemas.openxmlformats.org/officeDocument/2006/relationships/hyperlink" Target="https://enrichenergy.com/clientele" TargetMode="External"/><Relationship Id="rId409" Type="http://schemas.openxmlformats.org/officeDocument/2006/relationships/hyperlink" Target="https://enrichenergy.com/business_offerings/end-to-end-solutions" TargetMode="External"/><Relationship Id="rId963" Type="http://schemas.openxmlformats.org/officeDocument/2006/relationships/hyperlink" Target="https://enrichenergy.com/career" TargetMode="External"/><Relationship Id="rId1039" Type="http://schemas.openxmlformats.org/officeDocument/2006/relationships/image" Target="media/image96.png"/><Relationship Id="rId1246" Type="http://schemas.openxmlformats.org/officeDocument/2006/relationships/hyperlink" Target="https://enrichenergy.com/business_offerings/epc-solutions/" TargetMode="External"/><Relationship Id="rId92" Type="http://schemas.openxmlformats.org/officeDocument/2006/relationships/hyperlink" Target="https://enrichenergy.com/blogs" TargetMode="External"/><Relationship Id="rId616" Type="http://schemas.openxmlformats.org/officeDocument/2006/relationships/hyperlink" Target="https://enrichenergy.com/project/chitale-group-kolhapur-maharashtra/" TargetMode="External"/><Relationship Id="rId823" Type="http://schemas.openxmlformats.org/officeDocument/2006/relationships/hyperlink" Target="https://enrichenergy.com/video" TargetMode="External"/><Relationship Id="rId1453" Type="http://schemas.openxmlformats.org/officeDocument/2006/relationships/hyperlink" Target="https://enrichenergy.com/business_offerings/om-services/" TargetMode="External"/><Relationship Id="rId255" Type="http://schemas.openxmlformats.org/officeDocument/2006/relationships/hyperlink" Target="https://enrichenergy.com/business_offerings/om-services/" TargetMode="External"/><Relationship Id="rId462" Type="http://schemas.openxmlformats.org/officeDocument/2006/relationships/image" Target="media/image48.jpeg"/><Relationship Id="rId1092" Type="http://schemas.openxmlformats.org/officeDocument/2006/relationships/hyperlink" Target="https://enrichenergy.com/blogs" TargetMode="External"/><Relationship Id="rId1106" Type="http://schemas.openxmlformats.org/officeDocument/2006/relationships/hyperlink" Target="https://enrichenergy.com/business_offerings/energystorage/" TargetMode="External"/><Relationship Id="rId1313" Type="http://schemas.openxmlformats.org/officeDocument/2006/relationships/hyperlink" Target="https://enrichenergy.com/iscm-bestows-enrich-energy-with-best-practice-in-supply-chain-risk-management-2017-award/" TargetMode="External"/><Relationship Id="rId1397" Type="http://schemas.openxmlformats.org/officeDocument/2006/relationships/image" Target="media/image140.png"/><Relationship Id="rId115" Type="http://schemas.openxmlformats.org/officeDocument/2006/relationships/image" Target="media/image16.png"/><Relationship Id="rId322" Type="http://schemas.openxmlformats.org/officeDocument/2006/relationships/hyperlink" Target="https://enrichenergy.com/business_offerings/om-services/" TargetMode="External"/><Relationship Id="rId767" Type="http://schemas.openxmlformats.org/officeDocument/2006/relationships/hyperlink" Target="https://enrichenergy.com/business_offerings/end-to-end-solutions" TargetMode="External"/><Relationship Id="rId974" Type="http://schemas.openxmlformats.org/officeDocument/2006/relationships/hyperlink" Target="https://enrichenergy.com/contact-us" TargetMode="External"/><Relationship Id="rId199" Type="http://schemas.openxmlformats.org/officeDocument/2006/relationships/image" Target="media/image25.jpeg"/><Relationship Id="rId627" Type="http://schemas.openxmlformats.org/officeDocument/2006/relationships/hyperlink" Target="https://enrichenergy.com/project/pudhari-corporate-office-kolhapur-maharashtra/" TargetMode="External"/><Relationship Id="rId834" Type="http://schemas.openxmlformats.org/officeDocument/2006/relationships/hyperlink" Target="https://enrichenergy.com/projects/" TargetMode="External"/><Relationship Id="rId1257" Type="http://schemas.openxmlformats.org/officeDocument/2006/relationships/hyperlink" Target="https://enrichenergy.com/projects/" TargetMode="External"/><Relationship Id="rId1464" Type="http://schemas.openxmlformats.org/officeDocument/2006/relationships/hyperlink" Target="https://enrichenergy.com/business_offerings/value-added-services/" TargetMode="External"/><Relationship Id="rId266" Type="http://schemas.openxmlformats.org/officeDocument/2006/relationships/hyperlink" Target="https://enrichenergy.com/disclaimer" TargetMode="External"/><Relationship Id="rId473" Type="http://schemas.openxmlformats.org/officeDocument/2006/relationships/hyperlink" Target="https://enrichenergy.com/project/50-mw-solar-park-karajagi/" TargetMode="External"/><Relationship Id="rId680" Type="http://schemas.openxmlformats.org/officeDocument/2006/relationships/hyperlink" Target="https://enrichenergy.com/promoters" TargetMode="External"/><Relationship Id="rId901" Type="http://schemas.openxmlformats.org/officeDocument/2006/relationships/hyperlink" Target="https://enrichenergy.com/business_offerings/rooftop-solutions/" TargetMode="External"/><Relationship Id="rId1117" Type="http://schemas.openxmlformats.org/officeDocument/2006/relationships/hyperlink" Target="https://enrichenergy.com/promoters" TargetMode="External"/><Relationship Id="rId1324" Type="http://schemas.openxmlformats.org/officeDocument/2006/relationships/hyperlink" Target="https://enrichenergy.com/business_offerings/epc-solutions/" TargetMode="External"/><Relationship Id="rId30" Type="http://schemas.openxmlformats.org/officeDocument/2006/relationships/hyperlink" Target="https://enrichenergy.com/contact-us" TargetMode="External"/><Relationship Id="rId126" Type="http://schemas.openxmlformats.org/officeDocument/2006/relationships/hyperlink" Target="https://enrichenergy.com/business_offerings/value-added-services/" TargetMode="External"/><Relationship Id="rId333" Type="http://schemas.openxmlformats.org/officeDocument/2006/relationships/image" Target="media/image42.jpeg"/><Relationship Id="rId540" Type="http://schemas.openxmlformats.org/officeDocument/2006/relationships/image" Target="media/image65.jpeg"/><Relationship Id="rId778" Type="http://schemas.openxmlformats.org/officeDocument/2006/relationships/hyperlink" Target="https://enrichenergy.com/career" TargetMode="External"/><Relationship Id="rId985" Type="http://schemas.openxmlformats.org/officeDocument/2006/relationships/hyperlink" Target="https://enrichenergy.com/projects" TargetMode="External"/><Relationship Id="rId1170" Type="http://schemas.openxmlformats.org/officeDocument/2006/relationships/hyperlink" Target="http://sysweave.com/beta/enrich-wp/wp-content/uploads/2017/12/Enrich-Energy_Corp-Brochure_2017.pdf" TargetMode="External"/><Relationship Id="rId638" Type="http://schemas.openxmlformats.org/officeDocument/2006/relationships/hyperlink" Target="https://enrichenergy.com/promoters" TargetMode="External"/><Relationship Id="rId845" Type="http://schemas.openxmlformats.org/officeDocument/2006/relationships/hyperlink" Target="https://enrichenergy.com/business_offerings/om-services/" TargetMode="External"/><Relationship Id="rId1030" Type="http://schemas.openxmlformats.org/officeDocument/2006/relationships/hyperlink" Target="https://enrichenergy.com/privacy-policy/" TargetMode="External"/><Relationship Id="rId1268" Type="http://schemas.openxmlformats.org/officeDocument/2006/relationships/hyperlink" Target="https://enrichenergy.com/business_offerings/rooftop-solutions/" TargetMode="External"/><Relationship Id="rId277" Type="http://schemas.openxmlformats.org/officeDocument/2006/relationships/hyperlink" Target="https://enrichenergy.com/projects" TargetMode="External"/><Relationship Id="rId400" Type="http://schemas.openxmlformats.org/officeDocument/2006/relationships/hyperlink" Target="https://enrichenergy.com/projects/" TargetMode="External"/><Relationship Id="rId484" Type="http://schemas.openxmlformats.org/officeDocument/2006/relationships/hyperlink" Target="https://enrichenergy.com/project/5-mw-mahoba-uttar-pradesh/" TargetMode="External"/><Relationship Id="rId705" Type="http://schemas.openxmlformats.org/officeDocument/2006/relationships/hyperlink" Target="https://enrichenergy.com/business_offerings/end-to-end-solutions" TargetMode="External"/><Relationship Id="rId1128" Type="http://schemas.openxmlformats.org/officeDocument/2006/relationships/hyperlink" Target="https://enrichenergy.com/projects/" TargetMode="External"/><Relationship Id="rId1335" Type="http://schemas.openxmlformats.org/officeDocument/2006/relationships/hyperlink" Target="https://enrichenergy.com/projects/" TargetMode="External"/><Relationship Id="rId137" Type="http://schemas.openxmlformats.org/officeDocument/2006/relationships/image" Target="media/image22.png"/><Relationship Id="rId344" Type="http://schemas.openxmlformats.org/officeDocument/2006/relationships/hyperlink" Target="https://enrichenergy.com/business_offerings/epc-solutions/" TargetMode="External"/><Relationship Id="rId691" Type="http://schemas.openxmlformats.org/officeDocument/2006/relationships/hyperlink" Target="https://enrichenergy.com/video" TargetMode="External"/><Relationship Id="rId789" Type="http://schemas.openxmlformats.org/officeDocument/2006/relationships/hyperlink" Target="https://enrichenergy.com/business_offerings/value-added-services/" TargetMode="External"/><Relationship Id="rId912" Type="http://schemas.openxmlformats.org/officeDocument/2006/relationships/hyperlink" Target="https://enrichenergy.com/business_offerings/value-added-services/" TargetMode="External"/><Relationship Id="rId996" Type="http://schemas.openxmlformats.org/officeDocument/2006/relationships/hyperlink" Target="https://enrichenergy.com/video" TargetMode="External"/><Relationship Id="rId41" Type="http://schemas.openxmlformats.org/officeDocument/2006/relationships/hyperlink" Target="https://enrichenergy.com/business_offerings/value-added-services/" TargetMode="External"/><Relationship Id="rId551" Type="http://schemas.openxmlformats.org/officeDocument/2006/relationships/image" Target="media/image68.jpeg"/><Relationship Id="rId649" Type="http://schemas.openxmlformats.org/officeDocument/2006/relationships/hyperlink" Target="https://enrichenergy.com/video" TargetMode="External"/><Relationship Id="rId856" Type="http://schemas.openxmlformats.org/officeDocument/2006/relationships/hyperlink" Target="https://enrichenergy.com/privacy-policy/" TargetMode="External"/><Relationship Id="rId1181" Type="http://schemas.openxmlformats.org/officeDocument/2006/relationships/hyperlink" Target="https://enrichenergy.com/clientele" TargetMode="External"/><Relationship Id="rId1279" Type="http://schemas.openxmlformats.org/officeDocument/2006/relationships/hyperlink" Target="https://enrichenergy.com/career" TargetMode="External"/><Relationship Id="rId1402" Type="http://schemas.openxmlformats.org/officeDocument/2006/relationships/hyperlink" Target="https://enrichenergy.com/projects" TargetMode="External"/><Relationship Id="rId190" Type="http://schemas.openxmlformats.org/officeDocument/2006/relationships/hyperlink" Target="https://enrichenergy.com/business_offerings/energystorage/" TargetMode="External"/><Relationship Id="rId204" Type="http://schemas.microsoft.com/office/2007/relationships/hdphoto" Target="media/hdphoto1.wdp"/><Relationship Id="rId288" Type="http://schemas.openxmlformats.org/officeDocument/2006/relationships/hyperlink" Target="https://enrichenergy.com/business_offerings/epc-solutions/" TargetMode="External"/><Relationship Id="rId411" Type="http://schemas.openxmlformats.org/officeDocument/2006/relationships/hyperlink" Target="https://enrichenergy.com/csr" TargetMode="External"/><Relationship Id="rId509" Type="http://schemas.openxmlformats.org/officeDocument/2006/relationships/image" Target="media/image58.jpeg"/><Relationship Id="rId1041" Type="http://schemas.openxmlformats.org/officeDocument/2006/relationships/image" Target="media/image98.png"/><Relationship Id="rId1139" Type="http://schemas.openxmlformats.org/officeDocument/2006/relationships/hyperlink" Target="https://enrichenergy.com/business_offerings/end-to-end-solutions" TargetMode="External"/><Relationship Id="rId1346" Type="http://schemas.openxmlformats.org/officeDocument/2006/relationships/hyperlink" Target="https://enrichenergy.com/business_offerings/rooftop-solutions/" TargetMode="External"/><Relationship Id="rId495" Type="http://schemas.openxmlformats.org/officeDocument/2006/relationships/hyperlink" Target="https://enrichenergy.com/project/3-mw-bellary-karnataka/" TargetMode="External"/><Relationship Id="rId716" Type="http://schemas.openxmlformats.org/officeDocument/2006/relationships/hyperlink" Target="https://enrichenergy.com/business_offerings/rooftop-solutions/" TargetMode="External"/><Relationship Id="rId923" Type="http://schemas.openxmlformats.org/officeDocument/2006/relationships/hyperlink" Target="https://enrichenergy.com/clientele" TargetMode="External"/><Relationship Id="rId52" Type="http://schemas.openxmlformats.org/officeDocument/2006/relationships/hyperlink" Target="https://enrichenergy.com/projects/" TargetMode="External"/><Relationship Id="rId148" Type="http://schemas.openxmlformats.org/officeDocument/2006/relationships/hyperlink" Target="https://enrichenergy.com/video" TargetMode="External"/><Relationship Id="rId355" Type="http://schemas.openxmlformats.org/officeDocument/2006/relationships/hyperlink" Target="https://enrichenergy.com/csr" TargetMode="External"/><Relationship Id="rId562" Type="http://schemas.openxmlformats.org/officeDocument/2006/relationships/hyperlink" Target="https://enrichenergy.com/project/zaheerabad/" TargetMode="External"/><Relationship Id="rId1192" Type="http://schemas.openxmlformats.org/officeDocument/2006/relationships/hyperlink" Target="https://enrichenergy.com/achievements" TargetMode="External"/><Relationship Id="rId1206" Type="http://schemas.openxmlformats.org/officeDocument/2006/relationships/hyperlink" Target="https://enrichenergy.com/business_offerings/end-to-end-solutions" TargetMode="External"/><Relationship Id="rId1413" Type="http://schemas.openxmlformats.org/officeDocument/2006/relationships/hyperlink" Target="https://enrichenergy.com/business_offerings/epc-solutions/" TargetMode="External"/><Relationship Id="rId215" Type="http://schemas.openxmlformats.org/officeDocument/2006/relationships/hyperlink" Target="https://enrichenergy.com/clientele" TargetMode="External"/><Relationship Id="rId422" Type="http://schemas.openxmlformats.org/officeDocument/2006/relationships/hyperlink" Target="https://enrichenergy.com/wp-content/uploads/2017/12/Enrich-Energy_Corp-Brochure_2017.pdf" TargetMode="External"/><Relationship Id="rId867" Type="http://schemas.openxmlformats.org/officeDocument/2006/relationships/hyperlink" Target="https://enrichenergy.com/promoters" TargetMode="External"/><Relationship Id="rId1052" Type="http://schemas.openxmlformats.org/officeDocument/2006/relationships/image" Target="media/image109.png"/><Relationship Id="rId299" Type="http://schemas.openxmlformats.org/officeDocument/2006/relationships/hyperlink" Target="https://enrichenergy.com/business_offerings/end-to-end-solutions" TargetMode="External"/><Relationship Id="rId727" Type="http://schemas.openxmlformats.org/officeDocument/2006/relationships/hyperlink" Target="https://enrichenergy.com/business_offerings/energystorage/" TargetMode="External"/><Relationship Id="rId934" Type="http://schemas.openxmlformats.org/officeDocument/2006/relationships/hyperlink" Target="https://enrichenergy.com/business_offerings/epc-solutions/" TargetMode="External"/><Relationship Id="rId1357" Type="http://schemas.openxmlformats.org/officeDocument/2006/relationships/hyperlink" Target="https://enrichenergy.com/career" TargetMode="External"/><Relationship Id="rId63" Type="http://schemas.openxmlformats.org/officeDocument/2006/relationships/hyperlink" Target="https://enrichenergy.com/testimonials/" TargetMode="External"/><Relationship Id="rId159" Type="http://schemas.openxmlformats.org/officeDocument/2006/relationships/hyperlink" Target="https://enrichenergy.com/csr" TargetMode="External"/><Relationship Id="rId366" Type="http://schemas.openxmlformats.org/officeDocument/2006/relationships/hyperlink" Target="https://enrichenergy.com/projects/" TargetMode="External"/><Relationship Id="rId573" Type="http://schemas.openxmlformats.org/officeDocument/2006/relationships/hyperlink" Target="https://enrichenergy.com/project/sudiva-spinner-bhilwara-rajasthan/" TargetMode="External"/><Relationship Id="rId780" Type="http://schemas.openxmlformats.org/officeDocument/2006/relationships/hyperlink" Target="https://enrichenergy.com/business_offerings/om-services/" TargetMode="External"/><Relationship Id="rId1217" Type="http://schemas.openxmlformats.org/officeDocument/2006/relationships/hyperlink" Target="https://enrichenergy.com/career" TargetMode="External"/><Relationship Id="rId1424" Type="http://schemas.openxmlformats.org/officeDocument/2006/relationships/hyperlink" Target="https://enrichenergy.com/projects/" TargetMode="External"/><Relationship Id="rId226" Type="http://schemas.openxmlformats.org/officeDocument/2006/relationships/hyperlink" Target="https://enrichenergy.com/achievements" TargetMode="External"/><Relationship Id="rId433" Type="http://schemas.openxmlformats.org/officeDocument/2006/relationships/hyperlink" Target="https://enrichenergy.com/projects/" TargetMode="External"/><Relationship Id="rId878" Type="http://schemas.openxmlformats.org/officeDocument/2006/relationships/hyperlink" Target="https://enrichenergy.com/projects/" TargetMode="External"/><Relationship Id="rId1063" Type="http://schemas.openxmlformats.org/officeDocument/2006/relationships/hyperlink" Target="https://enrichenergy.com/clientele" TargetMode="External"/><Relationship Id="rId1270" Type="http://schemas.openxmlformats.org/officeDocument/2006/relationships/hyperlink" Target="https://enrichenergy.com/wp-content/uploads/2017/12/Enrich-Energy_Corp-Brochure_2017.pdf" TargetMode="External"/><Relationship Id="rId640" Type="http://schemas.openxmlformats.org/officeDocument/2006/relationships/hyperlink" Target="https://enrichenergy.com/projects" TargetMode="External"/><Relationship Id="rId738" Type="http://schemas.openxmlformats.org/officeDocument/2006/relationships/hyperlink" Target="https://enrichenergy.com/promoters" TargetMode="External"/><Relationship Id="rId945" Type="http://schemas.openxmlformats.org/officeDocument/2006/relationships/hyperlink" Target="https://enrichenergy.com/business_offerings/end-to-end-solutions" TargetMode="External"/><Relationship Id="rId1368" Type="http://schemas.openxmlformats.org/officeDocument/2006/relationships/hyperlink" Target="https://enrichenergy.com/contact-us" TargetMode="External"/><Relationship Id="rId74" Type="http://schemas.openxmlformats.org/officeDocument/2006/relationships/hyperlink" Target="https://enrichenergy.com/achievements" TargetMode="External"/><Relationship Id="rId377" Type="http://schemas.openxmlformats.org/officeDocument/2006/relationships/hyperlink" Target="https://enrichenergy.com/business_offerings/om-services/" TargetMode="External"/><Relationship Id="rId500" Type="http://schemas.openxmlformats.org/officeDocument/2006/relationships/hyperlink" Target="https://enrichenergy.com/project/3-mw-bellary-karnataka/" TargetMode="External"/><Relationship Id="rId584" Type="http://schemas.openxmlformats.org/officeDocument/2006/relationships/hyperlink" Target="https://enrichenergy.com/project/80-kw-the-chambers-pune-maharashtra/" TargetMode="External"/><Relationship Id="rId805" Type="http://schemas.openxmlformats.org/officeDocument/2006/relationships/hyperlink" Target="https://enrichenergy.com/business_offerings/epc-solutions/" TargetMode="External"/><Relationship Id="rId1130" Type="http://schemas.openxmlformats.org/officeDocument/2006/relationships/hyperlink" Target="https://enrichenergy.com/business_offerings/end-to-end-solutions" TargetMode="External"/><Relationship Id="rId1228" Type="http://schemas.openxmlformats.org/officeDocument/2006/relationships/hyperlink" Target="https://enrichenergy.com/business_offerings/value-added-services/" TargetMode="External"/><Relationship Id="rId1435" Type="http://schemas.openxmlformats.org/officeDocument/2006/relationships/hyperlink" Target="https://enrichenergy.com/business_offerings/rooftop-solutions/" TargetMode="External"/><Relationship Id="rId5" Type="http://schemas.openxmlformats.org/officeDocument/2006/relationships/image" Target="media/image1.jpeg"/><Relationship Id="rId237" Type="http://schemas.openxmlformats.org/officeDocument/2006/relationships/hyperlink" Target="https://enrichenergy.com/blogs" TargetMode="External"/><Relationship Id="rId791" Type="http://schemas.openxmlformats.org/officeDocument/2006/relationships/hyperlink" Target="https://enrichenergy.com/disclaimer" TargetMode="External"/><Relationship Id="rId889" Type="http://schemas.openxmlformats.org/officeDocument/2006/relationships/hyperlink" Target="https://enrichenergy.com/wp-content/uploads/2017/12/Enrich-Energy_Corp-Brochure_2017.pdf" TargetMode="External"/><Relationship Id="rId1074" Type="http://schemas.openxmlformats.org/officeDocument/2006/relationships/hyperlink" Target="https://enrichenergy.com/achievements" TargetMode="External"/><Relationship Id="rId444" Type="http://schemas.openxmlformats.org/officeDocument/2006/relationships/hyperlink" Target="https://enrichenergy.com/privacy-policy/" TargetMode="External"/><Relationship Id="rId651" Type="http://schemas.openxmlformats.org/officeDocument/2006/relationships/hyperlink" Target="https://enrichenergy.com/csr" TargetMode="External"/><Relationship Id="rId749" Type="http://schemas.openxmlformats.org/officeDocument/2006/relationships/hyperlink" Target="https://enrichenergy.com/video" TargetMode="External"/><Relationship Id="rId1281" Type="http://schemas.openxmlformats.org/officeDocument/2006/relationships/hyperlink" Target="https://enrichenergy.com/business_offerings/om-services/" TargetMode="External"/><Relationship Id="rId1379" Type="http://schemas.openxmlformats.org/officeDocument/2006/relationships/image" Target="media/image125.png"/><Relationship Id="rId290" Type="http://schemas.openxmlformats.org/officeDocument/2006/relationships/hyperlink" Target="https://enrichenergy.com/business_offerings/epc-solutions/" TargetMode="External"/><Relationship Id="rId304" Type="http://schemas.openxmlformats.org/officeDocument/2006/relationships/hyperlink" Target="https://enrichenergy.com/projects/" TargetMode="External"/><Relationship Id="rId388" Type="http://schemas.openxmlformats.org/officeDocument/2006/relationships/hyperlink" Target="https://enrichenergy.com/disclaimer" TargetMode="External"/><Relationship Id="rId511" Type="http://schemas.openxmlformats.org/officeDocument/2006/relationships/hyperlink" Target="https://enrichenergy.com/project/2-mw-turmamidi-telangana/" TargetMode="External"/><Relationship Id="rId609" Type="http://schemas.openxmlformats.org/officeDocument/2006/relationships/hyperlink" Target="https://enrichenergy.com/project/pudhari-corporate-office-kolhapur-maharashtra/" TargetMode="External"/><Relationship Id="rId956" Type="http://schemas.openxmlformats.org/officeDocument/2006/relationships/hyperlink" Target="https://enrichenergy.com/business_offerings/rooftop-solutions/" TargetMode="External"/><Relationship Id="rId1141" Type="http://schemas.openxmlformats.org/officeDocument/2006/relationships/hyperlink" Target="https://enrichenergy.com/wp-content/uploads/2017/12/Enrich-Energy_Corp-Brochure_2017.pdf" TargetMode="External"/><Relationship Id="rId1239" Type="http://schemas.openxmlformats.org/officeDocument/2006/relationships/hyperlink" Target="https://enrichenergy.com/clientele" TargetMode="External"/><Relationship Id="rId85" Type="http://schemas.openxmlformats.org/officeDocument/2006/relationships/hyperlink" Target="https://enrichenergy.com/projects/" TargetMode="External"/><Relationship Id="rId150" Type="http://schemas.openxmlformats.org/officeDocument/2006/relationships/hyperlink" Target="https://enrichenergy.com/video" TargetMode="External"/><Relationship Id="rId595" Type="http://schemas.openxmlformats.org/officeDocument/2006/relationships/hyperlink" Target="https://enrichenergy.com/project/80-kw-the-chambers-pune-maharashtra/" TargetMode="External"/><Relationship Id="rId816" Type="http://schemas.openxmlformats.org/officeDocument/2006/relationships/hyperlink" Target="https://enrichenergy.com/business_offerings/end-to-end-solutions" TargetMode="External"/><Relationship Id="rId1001" Type="http://schemas.openxmlformats.org/officeDocument/2006/relationships/hyperlink" Target="https://enrichenergy.com/business_offerings/end-to-end-solutions" TargetMode="External"/><Relationship Id="rId1446" Type="http://schemas.openxmlformats.org/officeDocument/2006/relationships/hyperlink" Target="https://enrichenergy.com/projects/" TargetMode="External"/><Relationship Id="rId248" Type="http://schemas.openxmlformats.org/officeDocument/2006/relationships/hyperlink" Target="https://enrichenergy.com/wp-content/uploads/2017/12/Enrich-Energy_Corp-Brochure_2017.pdf" TargetMode="External"/><Relationship Id="rId455" Type="http://schemas.openxmlformats.org/officeDocument/2006/relationships/image" Target="media/image46.jpeg"/><Relationship Id="rId662" Type="http://schemas.openxmlformats.org/officeDocument/2006/relationships/hyperlink" Target="https://enrichenergy.com/business_offerings/rooftop-solutions/" TargetMode="External"/><Relationship Id="rId1085" Type="http://schemas.openxmlformats.org/officeDocument/2006/relationships/hyperlink" Target="https://enrichenergy.com/blogs" TargetMode="External"/><Relationship Id="rId1292" Type="http://schemas.openxmlformats.org/officeDocument/2006/relationships/hyperlink" Target="https://enrichenergy.com/copyright" TargetMode="External"/><Relationship Id="rId1306" Type="http://schemas.openxmlformats.org/officeDocument/2006/relationships/hyperlink" Target="https://enrichenergy.com/team-enrich-celebrates-its-7th-foundation-day-03rd-sep-2017/" TargetMode="External"/><Relationship Id="rId12" Type="http://schemas.openxmlformats.org/officeDocument/2006/relationships/hyperlink" Target="https://enrichenergy.com/clientele" TargetMode="External"/><Relationship Id="rId108" Type="http://schemas.openxmlformats.org/officeDocument/2006/relationships/hyperlink" Target="https://enrichenergy.com/projects/" TargetMode="External"/><Relationship Id="rId315" Type="http://schemas.openxmlformats.org/officeDocument/2006/relationships/hyperlink" Target="https://enrichenergy.com/business_offerings/rooftop-solutions/" TargetMode="External"/><Relationship Id="rId522" Type="http://schemas.openxmlformats.org/officeDocument/2006/relationships/hyperlink" Target="https://enrichenergy.com/project/turmamidi/" TargetMode="External"/><Relationship Id="rId967" Type="http://schemas.openxmlformats.org/officeDocument/2006/relationships/hyperlink" Target="https://enrichenergy.com/business_offerings/energystorage/" TargetMode="External"/><Relationship Id="rId1152" Type="http://schemas.openxmlformats.org/officeDocument/2006/relationships/hyperlink" Target="https://enrichenergy.com/projects/" TargetMode="External"/><Relationship Id="rId96" Type="http://schemas.openxmlformats.org/officeDocument/2006/relationships/hyperlink" Target="https://enrichenergy.com/blogs" TargetMode="External"/><Relationship Id="rId161" Type="http://schemas.openxmlformats.org/officeDocument/2006/relationships/hyperlink" Target="https://enrichenergy.com/business_offerings/end-to-end-solutions" TargetMode="External"/><Relationship Id="rId399" Type="http://schemas.openxmlformats.org/officeDocument/2006/relationships/hyperlink" Target="https://enrichenergy.com/projects" TargetMode="External"/><Relationship Id="rId827" Type="http://schemas.openxmlformats.org/officeDocument/2006/relationships/hyperlink" Target="https://enrichenergy.com/video" TargetMode="External"/><Relationship Id="rId1012" Type="http://schemas.openxmlformats.org/officeDocument/2006/relationships/hyperlink" Target="https://enrichenergy.com/wp-content/uploads/2017/12/Enrich-Energy_Corp-Brochure_2017.pdf" TargetMode="External"/><Relationship Id="rId1457" Type="http://schemas.openxmlformats.org/officeDocument/2006/relationships/hyperlink" Target="https://enrichenergy.com/career" TargetMode="External"/><Relationship Id="rId259" Type="http://schemas.openxmlformats.org/officeDocument/2006/relationships/hyperlink" Target="https://enrichenergy.com/business_offerings/om-services/" TargetMode="External"/><Relationship Id="rId466" Type="http://schemas.openxmlformats.org/officeDocument/2006/relationships/hyperlink" Target="https://enrichenergy.com/project/50-mw-solar-park-karajagi/" TargetMode="External"/><Relationship Id="rId673" Type="http://schemas.openxmlformats.org/officeDocument/2006/relationships/hyperlink" Target="https://enrichenergy.com/business_offerings/value-added-services/" TargetMode="External"/><Relationship Id="rId880" Type="http://schemas.openxmlformats.org/officeDocument/2006/relationships/hyperlink" Target="https://enrichenergy.com/video" TargetMode="External"/><Relationship Id="rId1096" Type="http://schemas.openxmlformats.org/officeDocument/2006/relationships/hyperlink" Target="https://enrichenergy.com/wp-content/uploads/2017/12/Enrich-Energy_Corp-Brochure_2017.pdf" TargetMode="External"/><Relationship Id="rId1317" Type="http://schemas.openxmlformats.org/officeDocument/2006/relationships/hyperlink" Target="https://enrichenergy.com/clientele" TargetMode="External"/><Relationship Id="rId23" Type="http://schemas.openxmlformats.org/officeDocument/2006/relationships/hyperlink" Target="https://enrichenergy.com/about-us/" TargetMode="External"/><Relationship Id="rId119" Type="http://schemas.openxmlformats.org/officeDocument/2006/relationships/hyperlink" Target="https://www.linkedin.com/company/9316416/" TargetMode="External"/><Relationship Id="rId326" Type="http://schemas.openxmlformats.org/officeDocument/2006/relationships/hyperlink" Target="https://enrichenergy.com/business_offerings/value-added-services/" TargetMode="External"/><Relationship Id="rId533" Type="http://schemas.openxmlformats.org/officeDocument/2006/relationships/hyperlink" Target="https://enrichenergy.com/project/2-mw-turmamidi-telangana/" TargetMode="External"/><Relationship Id="rId978" Type="http://schemas.openxmlformats.org/officeDocument/2006/relationships/hyperlink" Target="https://enrichenergy.com/promoters" TargetMode="External"/><Relationship Id="rId1163" Type="http://schemas.openxmlformats.org/officeDocument/2006/relationships/hyperlink" Target="https://enrichenergy.com/privacy-policy/" TargetMode="External"/><Relationship Id="rId1370" Type="http://schemas.openxmlformats.org/officeDocument/2006/relationships/hyperlink" Target="https://enrichenergy.com/copyright" TargetMode="External"/><Relationship Id="rId740" Type="http://schemas.openxmlformats.org/officeDocument/2006/relationships/hyperlink" Target="https://enrichenergy.com/business_offerings/epc-solutions/" TargetMode="External"/><Relationship Id="rId838" Type="http://schemas.openxmlformats.org/officeDocument/2006/relationships/hyperlink" Target="https://enrichenergy.com/projects/" TargetMode="External"/><Relationship Id="rId1023" Type="http://schemas.openxmlformats.org/officeDocument/2006/relationships/hyperlink" Target="https://enrichenergy.com/business_offerings/om-services/" TargetMode="External"/><Relationship Id="rId1468" Type="http://schemas.openxmlformats.org/officeDocument/2006/relationships/hyperlink" Target="https://enrichenergy.com/contact-us" TargetMode="External"/><Relationship Id="rId172" Type="http://schemas.openxmlformats.org/officeDocument/2006/relationships/hyperlink" Target="https://enrichenergy.com/business_offerings/rooftop-solutions/" TargetMode="External"/><Relationship Id="rId477" Type="http://schemas.openxmlformats.org/officeDocument/2006/relationships/hyperlink" Target="https://enrichenergy.com/project/warangal-telangana/" TargetMode="External"/><Relationship Id="rId600" Type="http://schemas.openxmlformats.org/officeDocument/2006/relationships/hyperlink" Target="https://enrichenergy.com/project/120-kw-oakwood-premier-pune-maharashtra/" TargetMode="External"/><Relationship Id="rId684" Type="http://schemas.openxmlformats.org/officeDocument/2006/relationships/hyperlink" Target="https://enrichenergy.com/clientele" TargetMode="External"/><Relationship Id="rId1230" Type="http://schemas.openxmlformats.org/officeDocument/2006/relationships/hyperlink" Target="https://enrichenergy.com/disclaimer" TargetMode="External"/><Relationship Id="rId1328" Type="http://schemas.openxmlformats.org/officeDocument/2006/relationships/hyperlink" Target="https://enrichenergy.com/business_offerings/epc-solutions/" TargetMode="External"/><Relationship Id="rId337" Type="http://schemas.openxmlformats.org/officeDocument/2006/relationships/hyperlink" Target="https://enrichenergy.com/business_offerings/epc-solutions/" TargetMode="External"/><Relationship Id="rId891" Type="http://schemas.openxmlformats.org/officeDocument/2006/relationships/hyperlink" Target="https://enrichenergy.com/business_offerings/end-to-end-solutions" TargetMode="External"/><Relationship Id="rId905" Type="http://schemas.openxmlformats.org/officeDocument/2006/relationships/hyperlink" Target="https://enrichenergy.com/career" TargetMode="External"/><Relationship Id="rId989" Type="http://schemas.openxmlformats.org/officeDocument/2006/relationships/hyperlink" Target="https://enrichenergy.com/video" TargetMode="External"/><Relationship Id="rId34" Type="http://schemas.openxmlformats.org/officeDocument/2006/relationships/hyperlink" Target="https://enrichenergy.com/contact-us" TargetMode="External"/><Relationship Id="rId544" Type="http://schemas.openxmlformats.org/officeDocument/2006/relationships/image" Target="media/image66.jpeg"/><Relationship Id="rId751" Type="http://schemas.openxmlformats.org/officeDocument/2006/relationships/hyperlink" Target="https://enrichenergy.com/video" TargetMode="External"/><Relationship Id="rId849" Type="http://schemas.openxmlformats.org/officeDocument/2006/relationships/hyperlink" Target="https://enrichenergy.com/business_offerings/om-services/" TargetMode="External"/><Relationship Id="rId1174" Type="http://schemas.openxmlformats.org/officeDocument/2006/relationships/hyperlink" Target="http://sysweave.com/beta/enrich-wp/wp-content/uploads/2017/12/Enrich-Energy_Corp-Brochure_2017.pdf" TargetMode="External"/><Relationship Id="rId1381" Type="http://schemas.openxmlformats.org/officeDocument/2006/relationships/image" Target="media/image127.png"/><Relationship Id="rId183" Type="http://schemas.openxmlformats.org/officeDocument/2006/relationships/hyperlink" Target="https://enrichenergy.com/projects/" TargetMode="External"/><Relationship Id="rId390" Type="http://schemas.openxmlformats.org/officeDocument/2006/relationships/hyperlink" Target="https://enrichenergy.com/copyright" TargetMode="External"/><Relationship Id="rId404" Type="http://schemas.openxmlformats.org/officeDocument/2006/relationships/hyperlink" Target="https://enrichenergy.com/business_offerings/epc-solutions/" TargetMode="External"/><Relationship Id="rId611" Type="http://schemas.openxmlformats.org/officeDocument/2006/relationships/hyperlink" Target="https://enrichenergy.com/project/chitale-group-kolhapur-maharashtra/" TargetMode="External"/><Relationship Id="rId1034" Type="http://schemas.openxmlformats.org/officeDocument/2006/relationships/hyperlink" Target="https://enrichenergy.com/copyright" TargetMode="External"/><Relationship Id="rId1241" Type="http://schemas.openxmlformats.org/officeDocument/2006/relationships/hyperlink" Target="https://enrichenergy.com/promoters" TargetMode="External"/><Relationship Id="rId1339" Type="http://schemas.openxmlformats.org/officeDocument/2006/relationships/hyperlink" Target="https://enrichenergy.com/business_offerings/end-to-end-solutions" TargetMode="External"/><Relationship Id="rId250" Type="http://schemas.openxmlformats.org/officeDocument/2006/relationships/hyperlink" Target="https://enrichenergy.com/business_offerings/rooftop-solutions/" TargetMode="External"/><Relationship Id="rId488" Type="http://schemas.openxmlformats.org/officeDocument/2006/relationships/hyperlink" Target="https://enrichenergy.com/project/15-mw-nalgonda-telangana/" TargetMode="External"/><Relationship Id="rId695" Type="http://schemas.openxmlformats.org/officeDocument/2006/relationships/hyperlink" Target="https://enrichenergy.com/achievements" TargetMode="External"/><Relationship Id="rId709" Type="http://schemas.openxmlformats.org/officeDocument/2006/relationships/hyperlink" Target="https://enrichenergy.com/business_offerings/end-to-end-solutions" TargetMode="External"/><Relationship Id="rId916" Type="http://schemas.openxmlformats.org/officeDocument/2006/relationships/hyperlink" Target="https://enrichenergy.com/contact-us" TargetMode="External"/><Relationship Id="rId1101" Type="http://schemas.openxmlformats.org/officeDocument/2006/relationships/hyperlink" Target="https://enrichenergy.com/business_offerings/om-services/" TargetMode="External"/><Relationship Id="rId45" Type="http://schemas.openxmlformats.org/officeDocument/2006/relationships/image" Target="media/image6.png"/><Relationship Id="rId110" Type="http://schemas.openxmlformats.org/officeDocument/2006/relationships/hyperlink" Target="https://enrichenergy.com/career" TargetMode="External"/><Relationship Id="rId348" Type="http://schemas.openxmlformats.org/officeDocument/2006/relationships/hyperlink" Target="https://enrichenergy.com/video" TargetMode="External"/><Relationship Id="rId555" Type="http://schemas.openxmlformats.org/officeDocument/2006/relationships/hyperlink" Target="https://enrichenergy.com/project/40-kw-world-trade-centre-pune-maharashtra/" TargetMode="External"/><Relationship Id="rId762" Type="http://schemas.openxmlformats.org/officeDocument/2006/relationships/hyperlink" Target="https://enrichenergy.com/blogs" TargetMode="External"/><Relationship Id="rId1185" Type="http://schemas.openxmlformats.org/officeDocument/2006/relationships/hyperlink" Target="https://enrichenergy.com/projects/" TargetMode="External"/><Relationship Id="rId1392" Type="http://schemas.openxmlformats.org/officeDocument/2006/relationships/image" Target="media/image135.jpeg"/><Relationship Id="rId1406" Type="http://schemas.openxmlformats.org/officeDocument/2006/relationships/hyperlink" Target="https://enrichenergy.com/promoters" TargetMode="External"/><Relationship Id="rId194" Type="http://schemas.openxmlformats.org/officeDocument/2006/relationships/hyperlink" Target="https://enrichenergy.com/privacy-policy/" TargetMode="External"/><Relationship Id="rId208" Type="http://schemas.openxmlformats.org/officeDocument/2006/relationships/image" Target="media/image31.png"/><Relationship Id="rId415" Type="http://schemas.openxmlformats.org/officeDocument/2006/relationships/hyperlink" Target="https://enrichenergy.com/business_offerings/end-to-end-solutions" TargetMode="External"/><Relationship Id="rId622" Type="http://schemas.openxmlformats.org/officeDocument/2006/relationships/image" Target="media/image85.jpeg"/><Relationship Id="rId1045" Type="http://schemas.openxmlformats.org/officeDocument/2006/relationships/image" Target="media/image102.png"/><Relationship Id="rId1252" Type="http://schemas.openxmlformats.org/officeDocument/2006/relationships/hyperlink" Target="https://enrichenergy.com/projects/" TargetMode="External"/><Relationship Id="rId261" Type="http://schemas.openxmlformats.org/officeDocument/2006/relationships/hyperlink" Target="https://enrichenergy.com/business_offerings/energystorage/" TargetMode="External"/><Relationship Id="rId499" Type="http://schemas.openxmlformats.org/officeDocument/2006/relationships/image" Target="media/image57.jpeg"/><Relationship Id="rId927" Type="http://schemas.openxmlformats.org/officeDocument/2006/relationships/hyperlink" Target="https://enrichenergy.com/projects" TargetMode="External"/><Relationship Id="rId1112" Type="http://schemas.openxmlformats.org/officeDocument/2006/relationships/hyperlink" Target="https://enrichenergy.com/disclaimer" TargetMode="External"/><Relationship Id="rId56" Type="http://schemas.openxmlformats.org/officeDocument/2006/relationships/image" Target="media/image12.jpeg"/><Relationship Id="rId359" Type="http://schemas.openxmlformats.org/officeDocument/2006/relationships/hyperlink" Target="https://enrichenergy.com/blogs" TargetMode="External"/><Relationship Id="rId566" Type="http://schemas.openxmlformats.org/officeDocument/2006/relationships/hyperlink" Target="https://enrichenergy.com/project/642-kw-mumbai-airport-mumbai-maharashtra/" TargetMode="External"/><Relationship Id="rId773" Type="http://schemas.openxmlformats.org/officeDocument/2006/relationships/hyperlink" Target="https://enrichenergy.com/projects/" TargetMode="External"/><Relationship Id="rId1196" Type="http://schemas.openxmlformats.org/officeDocument/2006/relationships/hyperlink" Target="https://enrichenergy.com/csr" TargetMode="External"/><Relationship Id="rId1417" Type="http://schemas.openxmlformats.org/officeDocument/2006/relationships/hyperlink" Target="https://enrichenergy.com/projects/" TargetMode="External"/><Relationship Id="rId121" Type="http://schemas.openxmlformats.org/officeDocument/2006/relationships/hyperlink" Target="https://enrichenergy.com/business_offerings/om-services/" TargetMode="External"/><Relationship Id="rId219" Type="http://schemas.openxmlformats.org/officeDocument/2006/relationships/hyperlink" Target="https://enrichenergy.com/projects/" TargetMode="External"/><Relationship Id="rId426" Type="http://schemas.openxmlformats.org/officeDocument/2006/relationships/hyperlink" Target="https://enrichenergy.com/wp-content/uploads/2017/12/Enrich-Energy_Corp-Brochure_2017.pdf" TargetMode="External"/><Relationship Id="rId633" Type="http://schemas.openxmlformats.org/officeDocument/2006/relationships/hyperlink" Target="https://enrichenergy.com/promoters" TargetMode="External"/><Relationship Id="rId980" Type="http://schemas.openxmlformats.org/officeDocument/2006/relationships/hyperlink" Target="https://enrichenergy.com/business_offerings/epc-solutions/" TargetMode="External"/><Relationship Id="rId1056" Type="http://schemas.openxmlformats.org/officeDocument/2006/relationships/image" Target="media/image113.jpeg"/><Relationship Id="rId1263" Type="http://schemas.openxmlformats.org/officeDocument/2006/relationships/hyperlink" Target="https://enrichenergy.com/wp-content/uploads/2017/12/Enrich-Energy_Corp-Brochure_2017.pdf" TargetMode="External"/><Relationship Id="rId840" Type="http://schemas.openxmlformats.org/officeDocument/2006/relationships/hyperlink" Target="https://enrichenergy.com/wp-content/uploads/2017/12/Enrich-Energy_Corp-Brochure_2017.pdf" TargetMode="External"/><Relationship Id="rId938" Type="http://schemas.openxmlformats.org/officeDocument/2006/relationships/hyperlink" Target="https://enrichenergy.com/video" TargetMode="External"/><Relationship Id="rId1470" Type="http://schemas.openxmlformats.org/officeDocument/2006/relationships/hyperlink" Target="https://enrichenergy.com/copyright" TargetMode="External"/><Relationship Id="rId67" Type="http://schemas.openxmlformats.org/officeDocument/2006/relationships/hyperlink" Target="https://enrichenergy.com/clientele/" TargetMode="External"/><Relationship Id="rId272" Type="http://schemas.openxmlformats.org/officeDocument/2006/relationships/image" Target="media/image38.png"/><Relationship Id="rId577" Type="http://schemas.openxmlformats.org/officeDocument/2006/relationships/hyperlink" Target="https://enrichenergy.com/project/60-kw-hotel-courtyard-marriot-pune-maharashtra/" TargetMode="External"/><Relationship Id="rId700" Type="http://schemas.openxmlformats.org/officeDocument/2006/relationships/hyperlink" Target="https://enrichenergy.com/csr" TargetMode="External"/><Relationship Id="rId1123" Type="http://schemas.openxmlformats.org/officeDocument/2006/relationships/hyperlink" Target="https://enrichenergy.com/projects" TargetMode="External"/><Relationship Id="rId1330" Type="http://schemas.openxmlformats.org/officeDocument/2006/relationships/hyperlink" Target="https://enrichenergy.com/projects/" TargetMode="External"/><Relationship Id="rId1428" Type="http://schemas.openxmlformats.org/officeDocument/2006/relationships/hyperlink" Target="https://enrichenergy.com/business_offerings/rooftop-solutions/" TargetMode="External"/><Relationship Id="rId132" Type="http://schemas.openxmlformats.org/officeDocument/2006/relationships/image" Target="media/image17.jpeg"/><Relationship Id="rId784" Type="http://schemas.openxmlformats.org/officeDocument/2006/relationships/hyperlink" Target="https://enrichenergy.com/business_offerings/om-services/" TargetMode="External"/><Relationship Id="rId991" Type="http://schemas.openxmlformats.org/officeDocument/2006/relationships/hyperlink" Target="https://enrichenergy.com/video" TargetMode="External"/><Relationship Id="rId1067" Type="http://schemas.openxmlformats.org/officeDocument/2006/relationships/hyperlink" Target="https://enrichenergy.com/projects/" TargetMode="External"/><Relationship Id="rId437" Type="http://schemas.openxmlformats.org/officeDocument/2006/relationships/hyperlink" Target="https://enrichenergy.com/business_offerings/om-services/" TargetMode="External"/><Relationship Id="rId644" Type="http://schemas.openxmlformats.org/officeDocument/2006/relationships/hyperlink" Target="https://enrichenergy.com/business_offerings/epc-solutions/" TargetMode="External"/><Relationship Id="rId851" Type="http://schemas.openxmlformats.org/officeDocument/2006/relationships/hyperlink" Target="https://enrichenergy.com/career" TargetMode="External"/><Relationship Id="rId1274" Type="http://schemas.openxmlformats.org/officeDocument/2006/relationships/hyperlink" Target="https://enrichenergy.com/projects/" TargetMode="External"/><Relationship Id="rId283" Type="http://schemas.openxmlformats.org/officeDocument/2006/relationships/hyperlink" Target="https://enrichenergy.com/projects" TargetMode="External"/><Relationship Id="rId490" Type="http://schemas.openxmlformats.org/officeDocument/2006/relationships/hyperlink" Target="https://enrichenergy.com/project/15-mw-nalgonda-telangana/" TargetMode="External"/><Relationship Id="rId504" Type="http://schemas.openxmlformats.org/officeDocument/2006/relationships/hyperlink" Target="https://enrichenergy.com/project/5-mw-mahoba-uttar-pradesh/" TargetMode="External"/><Relationship Id="rId711" Type="http://schemas.openxmlformats.org/officeDocument/2006/relationships/hyperlink" Target="https://enrichenergy.com/projects/" TargetMode="External"/><Relationship Id="rId949" Type="http://schemas.openxmlformats.org/officeDocument/2006/relationships/hyperlink" Target="https://enrichenergy.com/business_offerings/end-to-end-solutions" TargetMode="External"/><Relationship Id="rId1134" Type="http://schemas.openxmlformats.org/officeDocument/2006/relationships/hyperlink" Target="https://enrichenergy.com/csr" TargetMode="External"/><Relationship Id="rId1341" Type="http://schemas.openxmlformats.org/officeDocument/2006/relationships/hyperlink" Target="https://enrichenergy.com/wp-content/uploads/2017/12/Enrich-Energy_Corp-Brochure_2017.pdf" TargetMode="External"/><Relationship Id="rId78" Type="http://schemas.openxmlformats.org/officeDocument/2006/relationships/hyperlink" Target="https://enrichenergy.com/video" TargetMode="External"/><Relationship Id="rId143" Type="http://schemas.openxmlformats.org/officeDocument/2006/relationships/hyperlink" Target="https://enrichenergy.com/promoters" TargetMode="External"/><Relationship Id="rId350" Type="http://schemas.openxmlformats.org/officeDocument/2006/relationships/hyperlink" Target="https://enrichenergy.com/achievements" TargetMode="External"/><Relationship Id="rId588" Type="http://schemas.openxmlformats.org/officeDocument/2006/relationships/hyperlink" Target="https://enrichenergy.com/project/642-kw-mumbai-airport-mumbai-maharashtra/" TargetMode="External"/><Relationship Id="rId795" Type="http://schemas.openxmlformats.org/officeDocument/2006/relationships/image" Target="media/image88.jpeg"/><Relationship Id="rId809" Type="http://schemas.openxmlformats.org/officeDocument/2006/relationships/hyperlink" Target="https://enrichenergy.com/business_offerings/epc-solutions/" TargetMode="External"/><Relationship Id="rId1201" Type="http://schemas.openxmlformats.org/officeDocument/2006/relationships/hyperlink" Target="https://enrichenergy.com/blogs" TargetMode="External"/><Relationship Id="rId1439" Type="http://schemas.openxmlformats.org/officeDocument/2006/relationships/hyperlink" Target="https://enrichenergy.com/business_offerings/rooftop-solutions/" TargetMode="External"/><Relationship Id="rId9" Type="http://schemas.openxmlformats.org/officeDocument/2006/relationships/hyperlink" Target="https://enrichenergy.com/projects" TargetMode="External"/><Relationship Id="rId210" Type="http://schemas.openxmlformats.org/officeDocument/2006/relationships/image" Target="media/image33.jpeg"/><Relationship Id="rId448" Type="http://schemas.openxmlformats.org/officeDocument/2006/relationships/hyperlink" Target="https://enrichenergy.com/copyright" TargetMode="External"/><Relationship Id="rId655" Type="http://schemas.openxmlformats.org/officeDocument/2006/relationships/hyperlink" Target="https://enrichenergy.com/blogs" TargetMode="External"/><Relationship Id="rId862" Type="http://schemas.openxmlformats.org/officeDocument/2006/relationships/hyperlink" Target="https://enrichenergy.com/promoters" TargetMode="External"/><Relationship Id="rId1078" Type="http://schemas.openxmlformats.org/officeDocument/2006/relationships/hyperlink" Target="https://enrichenergy.com/csr" TargetMode="External"/><Relationship Id="rId1285" Type="http://schemas.openxmlformats.org/officeDocument/2006/relationships/hyperlink" Target="https://enrichenergy.com/business_offerings/value-added-services/" TargetMode="External"/><Relationship Id="rId294" Type="http://schemas.openxmlformats.org/officeDocument/2006/relationships/hyperlink" Target="https://enrichenergy.com/video" TargetMode="External"/><Relationship Id="rId308" Type="http://schemas.openxmlformats.org/officeDocument/2006/relationships/hyperlink" Target="https://enrichenergy.com/business_offerings/rooftop-solutions/" TargetMode="External"/><Relationship Id="rId515" Type="http://schemas.openxmlformats.org/officeDocument/2006/relationships/hyperlink" Target="https://enrichenergy.com/project/mundargi-karnataka/" TargetMode="External"/><Relationship Id="rId722" Type="http://schemas.openxmlformats.org/officeDocument/2006/relationships/hyperlink" Target="https://enrichenergy.com/business_offerings/om-services/" TargetMode="External"/><Relationship Id="rId1145" Type="http://schemas.openxmlformats.org/officeDocument/2006/relationships/hyperlink" Target="https://enrichenergy.com/wp-content/uploads/2017/12/Enrich-Energy_Corp-Brochure_2017.pdf" TargetMode="External"/><Relationship Id="rId1352" Type="http://schemas.openxmlformats.org/officeDocument/2006/relationships/hyperlink" Target="https://enrichenergy.com/projects/" TargetMode="External"/><Relationship Id="rId89" Type="http://schemas.openxmlformats.org/officeDocument/2006/relationships/hyperlink" Target="https://enrichenergy.com/csr" TargetMode="External"/><Relationship Id="rId154" Type="http://schemas.openxmlformats.org/officeDocument/2006/relationships/hyperlink" Target="https://enrichenergy.com/achievements" TargetMode="External"/><Relationship Id="rId361" Type="http://schemas.openxmlformats.org/officeDocument/2006/relationships/hyperlink" Target="https://enrichenergy.com/blogs" TargetMode="External"/><Relationship Id="rId599" Type="http://schemas.openxmlformats.org/officeDocument/2006/relationships/hyperlink" Target="https://enrichenergy.com/project/120-kw-oakwood-premier-pune-maharashtra/" TargetMode="External"/><Relationship Id="rId1005" Type="http://schemas.openxmlformats.org/officeDocument/2006/relationships/hyperlink" Target="https://enrichenergy.com/wp-content/uploads/2017/12/Enrich-Energy_Corp-Brochure_2017.pdf" TargetMode="External"/><Relationship Id="rId1212" Type="http://schemas.openxmlformats.org/officeDocument/2006/relationships/hyperlink" Target="https://enrichenergy.com/projects/" TargetMode="External"/><Relationship Id="rId459" Type="http://schemas.openxmlformats.org/officeDocument/2006/relationships/hyperlink" Target="https://enrichenergy.com/project/100-mw-solar-park-zaheerabad/" TargetMode="External"/><Relationship Id="rId666" Type="http://schemas.openxmlformats.org/officeDocument/2006/relationships/hyperlink" Target="https://enrichenergy.com/business_offerings/om-services/" TargetMode="External"/><Relationship Id="rId873" Type="http://schemas.openxmlformats.org/officeDocument/2006/relationships/hyperlink" Target="https://enrichenergy.com/video" TargetMode="External"/><Relationship Id="rId1089" Type="http://schemas.openxmlformats.org/officeDocument/2006/relationships/hyperlink" Target="https://enrichenergy.com/wp-content/uploads/2017/12/Enrich-Energy_Corp-Brochure_2017.pdf" TargetMode="External"/><Relationship Id="rId1296" Type="http://schemas.openxmlformats.org/officeDocument/2006/relationships/hyperlink" Target="https://enrichenergy.com/enrich-energy-listed-amongst-fastest-growing-solar-energy-companies/" TargetMode="External"/><Relationship Id="rId16" Type="http://schemas.openxmlformats.org/officeDocument/2006/relationships/hyperlink" Target="https://enrichenergy.com/projects" TargetMode="External"/><Relationship Id="rId221" Type="http://schemas.openxmlformats.org/officeDocument/2006/relationships/hyperlink" Target="https://enrichenergy.com/business_offerings/epc-solutions/" TargetMode="External"/><Relationship Id="rId319" Type="http://schemas.openxmlformats.org/officeDocument/2006/relationships/hyperlink" Target="https://enrichenergy.com/career" TargetMode="External"/><Relationship Id="rId526" Type="http://schemas.openxmlformats.org/officeDocument/2006/relationships/image" Target="media/image63.jpeg"/><Relationship Id="rId1156" Type="http://schemas.openxmlformats.org/officeDocument/2006/relationships/hyperlink" Target="https://enrichenergy.com/business_offerings/om-services/" TargetMode="External"/><Relationship Id="rId1363" Type="http://schemas.openxmlformats.org/officeDocument/2006/relationships/hyperlink" Target="https://enrichenergy.com/business_offerings/value-added-services/" TargetMode="External"/><Relationship Id="rId733" Type="http://schemas.openxmlformats.org/officeDocument/2006/relationships/hyperlink" Target="https://enrichenergy.com/disclaimer" TargetMode="External"/><Relationship Id="rId940" Type="http://schemas.openxmlformats.org/officeDocument/2006/relationships/hyperlink" Target="https://enrichenergy.com/csr" TargetMode="External"/><Relationship Id="rId1016" Type="http://schemas.openxmlformats.org/officeDocument/2006/relationships/hyperlink" Target="https://enrichenergy.com/projects/" TargetMode="External"/><Relationship Id="rId165" Type="http://schemas.openxmlformats.org/officeDocument/2006/relationships/hyperlink" Target="https://enrichenergy.com/business_offerings/end-to-end-solutions" TargetMode="External"/><Relationship Id="rId372" Type="http://schemas.openxmlformats.org/officeDocument/2006/relationships/hyperlink" Target="https://enrichenergy.com/wp-content/uploads/2017/12/Enrich-Energy_Corp-Brochure_2017.pdf" TargetMode="External"/><Relationship Id="rId677" Type="http://schemas.openxmlformats.org/officeDocument/2006/relationships/hyperlink" Target="https://enrichenergy.com/copyright" TargetMode="External"/><Relationship Id="rId800" Type="http://schemas.openxmlformats.org/officeDocument/2006/relationships/hyperlink" Target="https://enrichenergy.com/promoters" TargetMode="External"/><Relationship Id="rId1223" Type="http://schemas.openxmlformats.org/officeDocument/2006/relationships/hyperlink" Target="https://enrichenergy.com/business_offerings/om-services/" TargetMode="External"/><Relationship Id="rId1430" Type="http://schemas.openxmlformats.org/officeDocument/2006/relationships/hyperlink" Target="https://enrichenergy.com/wp-content/uploads/2017/12/Enrich-Energy_Corp-Brochure_2017.pdf" TargetMode="External"/><Relationship Id="rId232" Type="http://schemas.openxmlformats.org/officeDocument/2006/relationships/hyperlink" Target="https://enrichenergy.com/projects/" TargetMode="External"/><Relationship Id="rId884" Type="http://schemas.openxmlformats.org/officeDocument/2006/relationships/hyperlink" Target="https://enrichenergy.com/business_offerings/end-to-end-solutions" TargetMode="External"/><Relationship Id="rId27" Type="http://schemas.openxmlformats.org/officeDocument/2006/relationships/hyperlink" Target="https://enrichenergy.com/clientele" TargetMode="External"/><Relationship Id="rId537" Type="http://schemas.openxmlformats.org/officeDocument/2006/relationships/image" Target="media/image64.jpeg"/><Relationship Id="rId744" Type="http://schemas.openxmlformats.org/officeDocument/2006/relationships/hyperlink" Target="https://enrichenergy.com/achievements" TargetMode="External"/><Relationship Id="rId951" Type="http://schemas.openxmlformats.org/officeDocument/2006/relationships/hyperlink" Target="https://enrichenergy.com/projects/" TargetMode="External"/><Relationship Id="rId1167" Type="http://schemas.openxmlformats.org/officeDocument/2006/relationships/hyperlink" Target="https://enrichenergy.com/copyright" TargetMode="External"/><Relationship Id="rId1374" Type="http://schemas.openxmlformats.org/officeDocument/2006/relationships/hyperlink" Target="https://goo.gl/maps/sQf2ruMdy9q" TargetMode="External"/><Relationship Id="rId80" Type="http://schemas.openxmlformats.org/officeDocument/2006/relationships/hyperlink" Target="https://enrichenergy.com/video" TargetMode="External"/><Relationship Id="rId176" Type="http://schemas.openxmlformats.org/officeDocument/2006/relationships/hyperlink" Target="https://enrichenergy.com/business_offerings/rooftop-solutions/" TargetMode="External"/><Relationship Id="rId383" Type="http://schemas.openxmlformats.org/officeDocument/2006/relationships/hyperlink" Target="https://enrichenergy.com/business_offerings/energystorage/" TargetMode="External"/><Relationship Id="rId590" Type="http://schemas.openxmlformats.org/officeDocument/2006/relationships/hyperlink" Target="https://enrichenergy.com/project/40-kw-world-trade-centre-pune-maharashtra/" TargetMode="External"/><Relationship Id="rId604" Type="http://schemas.openxmlformats.org/officeDocument/2006/relationships/hyperlink" Target="https://enrichenergy.com/project/pudhari-corporate-office-kolhapur-maharashtra/" TargetMode="External"/><Relationship Id="rId811" Type="http://schemas.openxmlformats.org/officeDocument/2006/relationships/hyperlink" Target="https://enrichenergy.com/business_offerings/epc-solutions/" TargetMode="External"/><Relationship Id="rId1027" Type="http://schemas.openxmlformats.org/officeDocument/2006/relationships/hyperlink" Target="https://enrichenergy.com/business_offerings/value-added-services/" TargetMode="External"/><Relationship Id="rId1234" Type="http://schemas.openxmlformats.org/officeDocument/2006/relationships/hyperlink" Target="https://www.youtube.com/watch?v=yXAVUywv3uM" TargetMode="External"/><Relationship Id="rId1441" Type="http://schemas.openxmlformats.org/officeDocument/2006/relationships/hyperlink" Target="https://enrichenergy.com/business_offerings/rooftop-solutions/" TargetMode="External"/><Relationship Id="rId243" Type="http://schemas.openxmlformats.org/officeDocument/2006/relationships/hyperlink" Target="https://enrichenergy.com/business_offerings/rooftop-solutions/" TargetMode="External"/><Relationship Id="rId450" Type="http://schemas.openxmlformats.org/officeDocument/2006/relationships/image" Target="media/image44.jpeg"/><Relationship Id="rId688" Type="http://schemas.openxmlformats.org/officeDocument/2006/relationships/hyperlink" Target="https://enrichenergy.com/projects/" TargetMode="External"/><Relationship Id="rId895" Type="http://schemas.openxmlformats.org/officeDocument/2006/relationships/hyperlink" Target="https://enrichenergy.com/blogs" TargetMode="External"/><Relationship Id="rId909" Type="http://schemas.openxmlformats.org/officeDocument/2006/relationships/hyperlink" Target="https://enrichenergy.com/business_offerings/energystorage/" TargetMode="External"/><Relationship Id="rId1080" Type="http://schemas.openxmlformats.org/officeDocument/2006/relationships/hyperlink" Target="https://enrichenergy.com/projects/" TargetMode="External"/><Relationship Id="rId1301" Type="http://schemas.openxmlformats.org/officeDocument/2006/relationships/image" Target="media/image121.jpeg"/><Relationship Id="rId38" Type="http://schemas.openxmlformats.org/officeDocument/2006/relationships/hyperlink" Target="https://enrichenergy.com/business_offerings/epc-solutions/" TargetMode="External"/><Relationship Id="rId103" Type="http://schemas.openxmlformats.org/officeDocument/2006/relationships/hyperlink" Target="https://enrichenergy.com/blogs" TargetMode="External"/><Relationship Id="rId310" Type="http://schemas.openxmlformats.org/officeDocument/2006/relationships/hyperlink" Target="https://enrichenergy.com/wp-content/uploads/2017/12/Enrich-Energy_Corp-Brochure_2017.pdf" TargetMode="External"/><Relationship Id="rId548" Type="http://schemas.openxmlformats.org/officeDocument/2006/relationships/hyperlink" Target="https://enrichenergy.com/project/642-kw-mumbai-airport-mumbai-maharashtra/" TargetMode="External"/><Relationship Id="rId755" Type="http://schemas.openxmlformats.org/officeDocument/2006/relationships/hyperlink" Target="https://enrichenergy.com/business_offerings/end-to-end-solutions" TargetMode="External"/><Relationship Id="rId962" Type="http://schemas.openxmlformats.org/officeDocument/2006/relationships/hyperlink" Target="https://enrichenergy.com/business_offerings/om-services/" TargetMode="External"/><Relationship Id="rId1178" Type="http://schemas.openxmlformats.org/officeDocument/2006/relationships/hyperlink" Target="https://enrichenergy.com/projects" TargetMode="External"/><Relationship Id="rId1385" Type="http://schemas.openxmlformats.org/officeDocument/2006/relationships/image" Target="media/image131.png"/><Relationship Id="rId91" Type="http://schemas.openxmlformats.org/officeDocument/2006/relationships/hyperlink" Target="https://enrichenergy.com/business_offerings/end-to-end-solutions" TargetMode="External"/><Relationship Id="rId187" Type="http://schemas.openxmlformats.org/officeDocument/2006/relationships/hyperlink" Target="https://enrichenergy.com/business_offerings/om-services/" TargetMode="External"/><Relationship Id="rId394" Type="http://schemas.openxmlformats.org/officeDocument/2006/relationships/hyperlink" Target="https://enrichenergy.com/business_offerings/epc-solutions/" TargetMode="External"/><Relationship Id="rId408" Type="http://schemas.openxmlformats.org/officeDocument/2006/relationships/hyperlink" Target="https://enrichenergy.com/projects/" TargetMode="External"/><Relationship Id="rId615" Type="http://schemas.openxmlformats.org/officeDocument/2006/relationships/image" Target="media/image83.jpeg"/><Relationship Id="rId822" Type="http://schemas.openxmlformats.org/officeDocument/2006/relationships/hyperlink" Target="https://enrichenergy.com/business_offerings/end-to-end-solutions" TargetMode="External"/><Relationship Id="rId1038" Type="http://schemas.openxmlformats.org/officeDocument/2006/relationships/image" Target="media/image95.png"/><Relationship Id="rId1245" Type="http://schemas.openxmlformats.org/officeDocument/2006/relationships/hyperlink" Target="https://enrichenergy.com/business_offerings/epc-solutions/" TargetMode="External"/><Relationship Id="rId1452" Type="http://schemas.openxmlformats.org/officeDocument/2006/relationships/hyperlink" Target="https://www.linkedin.com/company/9316416/" TargetMode="External"/><Relationship Id="rId254" Type="http://schemas.openxmlformats.org/officeDocument/2006/relationships/hyperlink" Target="https://enrichenergy.com/projects/" TargetMode="External"/><Relationship Id="rId699" Type="http://schemas.openxmlformats.org/officeDocument/2006/relationships/hyperlink" Target="https://enrichenergy.com/csr" TargetMode="External"/><Relationship Id="rId1091" Type="http://schemas.openxmlformats.org/officeDocument/2006/relationships/hyperlink" Target="https://enrichenergy.com/business_offerings/rooftop-solutions/" TargetMode="External"/><Relationship Id="rId1105" Type="http://schemas.openxmlformats.org/officeDocument/2006/relationships/hyperlink" Target="https://enrichenergy.com/business_offerings/om-services/" TargetMode="External"/><Relationship Id="rId1312" Type="http://schemas.openxmlformats.org/officeDocument/2006/relationships/hyperlink" Target="https://enrichenergy.com/iscm-bestows-enrich-energy-with-best-practice-in-supply-chain-risk-management-2017-award/" TargetMode="External"/><Relationship Id="rId49" Type="http://schemas.openxmlformats.org/officeDocument/2006/relationships/hyperlink" Target="https://enrichenergy.com/projects/" TargetMode="External"/><Relationship Id="rId114" Type="http://schemas.openxmlformats.org/officeDocument/2006/relationships/image" Target="media/image15.png"/><Relationship Id="rId461" Type="http://schemas.openxmlformats.org/officeDocument/2006/relationships/hyperlink" Target="https://enrichenergy.com/project/50-mw-solar-park-karajagi/" TargetMode="External"/><Relationship Id="rId559" Type="http://schemas.openxmlformats.org/officeDocument/2006/relationships/hyperlink" Target="https://enrichenergy.com/project/zaheerabad/" TargetMode="External"/><Relationship Id="rId766" Type="http://schemas.openxmlformats.org/officeDocument/2006/relationships/hyperlink" Target="https://enrichenergy.com/projects/" TargetMode="External"/><Relationship Id="rId1189" Type="http://schemas.openxmlformats.org/officeDocument/2006/relationships/hyperlink" Target="https://enrichenergy.com/business_offerings/epc-solutions/" TargetMode="External"/><Relationship Id="rId1396" Type="http://schemas.openxmlformats.org/officeDocument/2006/relationships/image" Target="media/image139.png"/><Relationship Id="rId198" Type="http://schemas.openxmlformats.org/officeDocument/2006/relationships/hyperlink" Target="https://enrichenergy.com/copyright" TargetMode="External"/><Relationship Id="rId321" Type="http://schemas.openxmlformats.org/officeDocument/2006/relationships/hyperlink" Target="https://enrichenergy.com/business_offerings/om-services/" TargetMode="External"/><Relationship Id="rId419" Type="http://schemas.openxmlformats.org/officeDocument/2006/relationships/hyperlink" Target="https://enrichenergy.com/wp-content/uploads/2017/12/Enrich-Energy_Corp-Brochure_2017.pdf" TargetMode="External"/><Relationship Id="rId626" Type="http://schemas.openxmlformats.org/officeDocument/2006/relationships/hyperlink" Target="https://enrichenergy.com/project/120-kw-oakwood-premier-pune-maharashtra/" TargetMode="External"/><Relationship Id="rId973" Type="http://schemas.openxmlformats.org/officeDocument/2006/relationships/hyperlink" Target="https://enrichenergy.com/disclaimer" TargetMode="External"/><Relationship Id="rId1049" Type="http://schemas.openxmlformats.org/officeDocument/2006/relationships/image" Target="media/image106.png"/><Relationship Id="rId1256" Type="http://schemas.openxmlformats.org/officeDocument/2006/relationships/hyperlink" Target="https://enrichenergy.com/csr" TargetMode="External"/><Relationship Id="rId833" Type="http://schemas.openxmlformats.org/officeDocument/2006/relationships/hyperlink" Target="https://enrichenergy.com/wp-content/uploads/2017/12/Enrich-Energy_Corp-Brochure_2017.pdf" TargetMode="External"/><Relationship Id="rId1116" Type="http://schemas.openxmlformats.org/officeDocument/2006/relationships/image" Target="media/image116.png"/><Relationship Id="rId1463" Type="http://schemas.openxmlformats.org/officeDocument/2006/relationships/hyperlink" Target="https://enrichenergy.com/business_offerings/value-added-services/" TargetMode="External"/><Relationship Id="rId265" Type="http://schemas.openxmlformats.org/officeDocument/2006/relationships/hyperlink" Target="https://enrichenergy.com/privacy-policy/" TargetMode="External"/><Relationship Id="rId472" Type="http://schemas.openxmlformats.org/officeDocument/2006/relationships/hyperlink" Target="https://enrichenergy.com/project/50-mw-solar-park-karajagi/" TargetMode="External"/><Relationship Id="rId900" Type="http://schemas.openxmlformats.org/officeDocument/2006/relationships/hyperlink" Target="https://enrichenergy.com/projects/" TargetMode="External"/><Relationship Id="rId1323" Type="http://schemas.openxmlformats.org/officeDocument/2006/relationships/hyperlink" Target="https://enrichenergy.com/business_offerings/epc-solutions/" TargetMode="External"/><Relationship Id="rId125" Type="http://schemas.openxmlformats.org/officeDocument/2006/relationships/hyperlink" Target="https://enrichenergy.com/business_offerings/value-added-services/" TargetMode="External"/><Relationship Id="rId332" Type="http://schemas.openxmlformats.org/officeDocument/2006/relationships/hyperlink" Target="https://enrichenergy.com/copyright" TargetMode="External"/><Relationship Id="rId777" Type="http://schemas.openxmlformats.org/officeDocument/2006/relationships/hyperlink" Target="https://enrichenergy.com/business_offerings/rooftop-solutions/" TargetMode="External"/><Relationship Id="rId984" Type="http://schemas.openxmlformats.org/officeDocument/2006/relationships/hyperlink" Target="https://enrichenergy.com/achievements" TargetMode="External"/><Relationship Id="rId637" Type="http://schemas.openxmlformats.org/officeDocument/2006/relationships/hyperlink" Target="https://enrichenergy.com/clientele" TargetMode="External"/><Relationship Id="rId844" Type="http://schemas.openxmlformats.org/officeDocument/2006/relationships/hyperlink" Target="https://enrichenergy.com/projects/" TargetMode="External"/><Relationship Id="rId1267" Type="http://schemas.openxmlformats.org/officeDocument/2006/relationships/hyperlink" Target="https://enrichenergy.com/projects/" TargetMode="External"/><Relationship Id="rId276" Type="http://schemas.openxmlformats.org/officeDocument/2006/relationships/hyperlink" Target="https://enrichenergy.com/promoters" TargetMode="External"/><Relationship Id="rId483" Type="http://schemas.openxmlformats.org/officeDocument/2006/relationships/hyperlink" Target="https://enrichenergy.com/project/5-mw-mahoba-uttar-pradesh/" TargetMode="External"/><Relationship Id="rId690" Type="http://schemas.openxmlformats.org/officeDocument/2006/relationships/hyperlink" Target="https://enrichenergy.com/business_offerings/epc-solutions/" TargetMode="External"/><Relationship Id="rId704" Type="http://schemas.openxmlformats.org/officeDocument/2006/relationships/hyperlink" Target="https://enrichenergy.com/blogs" TargetMode="External"/><Relationship Id="rId911" Type="http://schemas.openxmlformats.org/officeDocument/2006/relationships/hyperlink" Target="https://enrichenergy.com/business_offerings/value-added-services/" TargetMode="External"/><Relationship Id="rId1127" Type="http://schemas.openxmlformats.org/officeDocument/2006/relationships/hyperlink" Target="https://enrichenergy.com/projects/" TargetMode="External"/><Relationship Id="rId1334" Type="http://schemas.openxmlformats.org/officeDocument/2006/relationships/hyperlink" Target="https://enrichenergy.com/csr" TargetMode="External"/><Relationship Id="rId40" Type="http://schemas.openxmlformats.org/officeDocument/2006/relationships/hyperlink" Target="https://enrichenergy.com/business_offerings/energystorage/" TargetMode="External"/><Relationship Id="rId136" Type="http://schemas.openxmlformats.org/officeDocument/2006/relationships/image" Target="media/image21.png"/><Relationship Id="rId343" Type="http://schemas.openxmlformats.org/officeDocument/2006/relationships/hyperlink" Target="https://enrichenergy.com/projects/" TargetMode="External"/><Relationship Id="rId550" Type="http://schemas.openxmlformats.org/officeDocument/2006/relationships/hyperlink" Target="https://enrichenergy.com/project/40-kw-world-trade-centre-pune-maharashtra/" TargetMode="External"/><Relationship Id="rId788" Type="http://schemas.openxmlformats.org/officeDocument/2006/relationships/hyperlink" Target="https://enrichenergy.com/business_offerings/value-added-services/" TargetMode="External"/><Relationship Id="rId995" Type="http://schemas.openxmlformats.org/officeDocument/2006/relationships/hyperlink" Target="https://enrichenergy.com/business_offerings/end-to-end-solutions" TargetMode="External"/><Relationship Id="rId1180" Type="http://schemas.openxmlformats.org/officeDocument/2006/relationships/hyperlink" Target="https://enrichenergy.com/clientele" TargetMode="External"/><Relationship Id="rId1401" Type="http://schemas.openxmlformats.org/officeDocument/2006/relationships/hyperlink" Target="https://enrichenergy.com/promoters" TargetMode="External"/><Relationship Id="rId203" Type="http://schemas.openxmlformats.org/officeDocument/2006/relationships/image" Target="media/image27.png"/><Relationship Id="rId648" Type="http://schemas.openxmlformats.org/officeDocument/2006/relationships/hyperlink" Target="https://enrichenergy.com/business_offerings/end-to-end-solutions" TargetMode="External"/><Relationship Id="rId855" Type="http://schemas.openxmlformats.org/officeDocument/2006/relationships/hyperlink" Target="https://enrichenergy.com/business_offerings/value-added-services/" TargetMode="External"/><Relationship Id="rId1040" Type="http://schemas.openxmlformats.org/officeDocument/2006/relationships/image" Target="media/image97.png"/><Relationship Id="rId1278" Type="http://schemas.openxmlformats.org/officeDocument/2006/relationships/hyperlink" Target="https://enrichenergy.com/business_offerings/om-services/" TargetMode="External"/><Relationship Id="rId287" Type="http://schemas.openxmlformats.org/officeDocument/2006/relationships/hyperlink" Target="https://enrichenergy.com/video" TargetMode="External"/><Relationship Id="rId410" Type="http://schemas.openxmlformats.org/officeDocument/2006/relationships/hyperlink" Target="https://enrichenergy.com/video" TargetMode="External"/><Relationship Id="rId494" Type="http://schemas.openxmlformats.org/officeDocument/2006/relationships/hyperlink" Target="https://enrichenergy.com/project/15-mw-nalgonda-telangana/" TargetMode="External"/><Relationship Id="rId508" Type="http://schemas.openxmlformats.org/officeDocument/2006/relationships/hyperlink" Target="https://enrichenergy.com/project/2-mw-turmamidi-telangana/" TargetMode="External"/><Relationship Id="rId715" Type="http://schemas.openxmlformats.org/officeDocument/2006/relationships/hyperlink" Target="https://enrichenergy.com/projects/" TargetMode="External"/><Relationship Id="rId922" Type="http://schemas.openxmlformats.org/officeDocument/2006/relationships/hyperlink" Target="https://enrichenergy.com/business_offerings/epc-solutions/" TargetMode="External"/><Relationship Id="rId1138" Type="http://schemas.openxmlformats.org/officeDocument/2006/relationships/hyperlink" Target="https://enrichenergy.com/projects/" TargetMode="External"/><Relationship Id="rId1345" Type="http://schemas.openxmlformats.org/officeDocument/2006/relationships/hyperlink" Target="https://enrichenergy.com/projects/" TargetMode="External"/><Relationship Id="rId147" Type="http://schemas.openxmlformats.org/officeDocument/2006/relationships/hyperlink" Target="https://enrichenergy.com/business_offerings/epc-solutions/" TargetMode="External"/><Relationship Id="rId354" Type="http://schemas.openxmlformats.org/officeDocument/2006/relationships/hyperlink" Target="https://enrichenergy.com/csr" TargetMode="External"/><Relationship Id="rId799" Type="http://schemas.openxmlformats.org/officeDocument/2006/relationships/hyperlink" Target="https://enrichenergy.com/clientele" TargetMode="External"/><Relationship Id="rId1191" Type="http://schemas.openxmlformats.org/officeDocument/2006/relationships/hyperlink" Target="https://enrichenergy.com/business_offerings/epc-solutions/" TargetMode="External"/><Relationship Id="rId1205" Type="http://schemas.openxmlformats.org/officeDocument/2006/relationships/hyperlink" Target="https://enrichenergy.com/projects/" TargetMode="External"/><Relationship Id="rId51" Type="http://schemas.openxmlformats.org/officeDocument/2006/relationships/image" Target="media/image10.jpeg"/><Relationship Id="rId561" Type="http://schemas.openxmlformats.org/officeDocument/2006/relationships/image" Target="media/image71.jpeg"/><Relationship Id="rId659" Type="http://schemas.openxmlformats.org/officeDocument/2006/relationships/hyperlink" Target="https://enrichenergy.com/wp-content/uploads/2017/12/Enrich-Energy_Corp-Brochure_2017.pdf" TargetMode="External"/><Relationship Id="rId866" Type="http://schemas.openxmlformats.org/officeDocument/2006/relationships/hyperlink" Target="https://enrichenergy.com/clientele" TargetMode="External"/><Relationship Id="rId1289" Type="http://schemas.openxmlformats.org/officeDocument/2006/relationships/hyperlink" Target="https://enrichenergy.com/disclaimer" TargetMode="External"/><Relationship Id="rId1412" Type="http://schemas.openxmlformats.org/officeDocument/2006/relationships/hyperlink" Target="https://enrichenergy.com/video" TargetMode="External"/><Relationship Id="rId214" Type="http://schemas.openxmlformats.org/officeDocument/2006/relationships/hyperlink" Target="https://enrichenergy.com/clientele" TargetMode="External"/><Relationship Id="rId298" Type="http://schemas.openxmlformats.org/officeDocument/2006/relationships/hyperlink" Target="https://enrichenergy.com/business_offerings/end-to-end-solutions" TargetMode="External"/><Relationship Id="rId421" Type="http://schemas.openxmlformats.org/officeDocument/2006/relationships/hyperlink" Target="https://enrichenergy.com/business_offerings/end-to-end-solutions" TargetMode="External"/><Relationship Id="rId519" Type="http://schemas.openxmlformats.org/officeDocument/2006/relationships/image" Target="media/image61.jpeg"/><Relationship Id="rId1051" Type="http://schemas.openxmlformats.org/officeDocument/2006/relationships/image" Target="media/image108.png"/><Relationship Id="rId1149" Type="http://schemas.openxmlformats.org/officeDocument/2006/relationships/hyperlink" Target="https://enrichenergy.com/projects/" TargetMode="External"/><Relationship Id="rId1356" Type="http://schemas.openxmlformats.org/officeDocument/2006/relationships/hyperlink" Target="https://enrichenergy.com/business_offerings/om-services/" TargetMode="External"/><Relationship Id="rId158" Type="http://schemas.openxmlformats.org/officeDocument/2006/relationships/hyperlink" Target="https://enrichenergy.com/csr" TargetMode="External"/><Relationship Id="rId726" Type="http://schemas.openxmlformats.org/officeDocument/2006/relationships/hyperlink" Target="https://enrichenergy.com/business_offerings/om-services/" TargetMode="External"/><Relationship Id="rId933" Type="http://schemas.openxmlformats.org/officeDocument/2006/relationships/hyperlink" Target="https://enrichenergy.com/video" TargetMode="External"/><Relationship Id="rId1009" Type="http://schemas.openxmlformats.org/officeDocument/2006/relationships/hyperlink" Target="https://enrichenergy.com/projects/" TargetMode="External"/><Relationship Id="rId62" Type="http://schemas.openxmlformats.org/officeDocument/2006/relationships/hyperlink" Target="https://enrichenergy.com/testimonials/" TargetMode="External"/><Relationship Id="rId365" Type="http://schemas.openxmlformats.org/officeDocument/2006/relationships/hyperlink" Target="https://enrichenergy.com/wp-content/uploads/2017/12/Enrich-Energy_Corp-Brochure_2017.pdf" TargetMode="External"/><Relationship Id="rId572" Type="http://schemas.openxmlformats.org/officeDocument/2006/relationships/hyperlink" Target="https://enrichenergy.com/project/sudiva-spinner-bhilwara-rajasthan/" TargetMode="External"/><Relationship Id="rId1216" Type="http://schemas.openxmlformats.org/officeDocument/2006/relationships/hyperlink" Target="https://enrichenergy.com/business_offerings/rooftop-solutions/" TargetMode="External"/><Relationship Id="rId1423" Type="http://schemas.openxmlformats.org/officeDocument/2006/relationships/hyperlink" Target="https://enrichenergy.com/business_offerings/end-to-end-solutions" TargetMode="External"/><Relationship Id="rId225" Type="http://schemas.openxmlformats.org/officeDocument/2006/relationships/hyperlink" Target="https://enrichenergy.com/business_offerings/epc-solutions/" TargetMode="External"/><Relationship Id="rId432" Type="http://schemas.openxmlformats.org/officeDocument/2006/relationships/hyperlink" Target="https://enrichenergy.com/career" TargetMode="External"/><Relationship Id="rId877" Type="http://schemas.openxmlformats.org/officeDocument/2006/relationships/hyperlink" Target="https://enrichenergy.com/achievements" TargetMode="External"/><Relationship Id="rId1062" Type="http://schemas.openxmlformats.org/officeDocument/2006/relationships/hyperlink" Target="https://enrichenergy.com/clientele" TargetMode="External"/><Relationship Id="rId737" Type="http://schemas.openxmlformats.org/officeDocument/2006/relationships/image" Target="media/image87.jpeg"/><Relationship Id="rId944" Type="http://schemas.openxmlformats.org/officeDocument/2006/relationships/hyperlink" Target="https://enrichenergy.com/blogs" TargetMode="External"/><Relationship Id="rId1367" Type="http://schemas.openxmlformats.org/officeDocument/2006/relationships/hyperlink" Target="https://enrichenergy.com/disclaimer" TargetMode="External"/><Relationship Id="rId73" Type="http://schemas.openxmlformats.org/officeDocument/2006/relationships/hyperlink" Target="https://enrichenergy.com/promoters" TargetMode="External"/><Relationship Id="rId169" Type="http://schemas.openxmlformats.org/officeDocument/2006/relationships/hyperlink" Target="https://enrichenergy.com/business_offerings/end-to-end-solutions" TargetMode="External"/><Relationship Id="rId376" Type="http://schemas.openxmlformats.org/officeDocument/2006/relationships/hyperlink" Target="https://enrichenergy.com/projects/" TargetMode="External"/><Relationship Id="rId583" Type="http://schemas.openxmlformats.org/officeDocument/2006/relationships/hyperlink" Target="https://enrichenergy.com/project/80-kw-the-chambers-pune-maharashtra/" TargetMode="External"/><Relationship Id="rId790" Type="http://schemas.openxmlformats.org/officeDocument/2006/relationships/hyperlink" Target="https://enrichenergy.com/privacy-policy/" TargetMode="External"/><Relationship Id="rId804" Type="http://schemas.openxmlformats.org/officeDocument/2006/relationships/hyperlink" Target="https://enrichenergy.com/business_offerings/epc-solutions/" TargetMode="External"/><Relationship Id="rId1227" Type="http://schemas.openxmlformats.org/officeDocument/2006/relationships/hyperlink" Target="https://enrichenergy.com/business_offerings/value-added-services/" TargetMode="External"/><Relationship Id="rId1434" Type="http://schemas.openxmlformats.org/officeDocument/2006/relationships/hyperlink" Target="https://enrichenergy.com/blogs" TargetMode="External"/><Relationship Id="rId4" Type="http://schemas.openxmlformats.org/officeDocument/2006/relationships/webSettings" Target="webSettings.xml"/><Relationship Id="rId236" Type="http://schemas.openxmlformats.org/officeDocument/2006/relationships/hyperlink" Target="https://enrichenergy.com/business_offerings/end-to-end-solutions" TargetMode="External"/><Relationship Id="rId443" Type="http://schemas.openxmlformats.org/officeDocument/2006/relationships/hyperlink" Target="https://enrichenergy.com/business_offerings/value-added-services/" TargetMode="External"/><Relationship Id="rId650" Type="http://schemas.openxmlformats.org/officeDocument/2006/relationships/hyperlink" Target="https://enrichenergy.com/csr" TargetMode="External"/><Relationship Id="rId888" Type="http://schemas.openxmlformats.org/officeDocument/2006/relationships/hyperlink" Target="https://enrichenergy.com/blogs" TargetMode="External"/><Relationship Id="rId1073" Type="http://schemas.openxmlformats.org/officeDocument/2006/relationships/hyperlink" Target="https://enrichenergy.com/business_offerings/epc-solutions/" TargetMode="External"/><Relationship Id="rId1280" Type="http://schemas.openxmlformats.org/officeDocument/2006/relationships/hyperlink" Target="https://www.linkedin.com/company/9316416/" TargetMode="External"/><Relationship Id="rId303" Type="http://schemas.openxmlformats.org/officeDocument/2006/relationships/hyperlink" Target="https://enrichenergy.com/wp-content/uploads/2017/12/Enrich-Energy_Corp-Brochure_2017.pdf" TargetMode="External"/><Relationship Id="rId748" Type="http://schemas.openxmlformats.org/officeDocument/2006/relationships/hyperlink" Target="https://enrichenergy.com/business_offerings/epc-solutions/" TargetMode="External"/><Relationship Id="rId955" Type="http://schemas.openxmlformats.org/officeDocument/2006/relationships/hyperlink" Target="https://enrichenergy.com/projects/" TargetMode="External"/><Relationship Id="rId1140" Type="http://schemas.openxmlformats.org/officeDocument/2006/relationships/hyperlink" Target="https://enrichenergy.com/blogs" TargetMode="External"/><Relationship Id="rId1378" Type="http://schemas.openxmlformats.org/officeDocument/2006/relationships/hyperlink" Target="mailto:info@enrichenergy.com" TargetMode="External"/><Relationship Id="rId84" Type="http://schemas.openxmlformats.org/officeDocument/2006/relationships/hyperlink" Target="https://enrichenergy.com/achievements" TargetMode="External"/><Relationship Id="rId387" Type="http://schemas.openxmlformats.org/officeDocument/2006/relationships/hyperlink" Target="https://enrichenergy.com/privacy-policy/" TargetMode="External"/><Relationship Id="rId510" Type="http://schemas.openxmlformats.org/officeDocument/2006/relationships/hyperlink" Target="https://enrichenergy.com/project/2-mw-turmamidi-telangana/" TargetMode="External"/><Relationship Id="rId594" Type="http://schemas.openxmlformats.org/officeDocument/2006/relationships/hyperlink" Target="https://enrichenergy.com/project/60-kw-hotel-courtyard-marriot-pune-maharashtra/" TargetMode="External"/><Relationship Id="rId608" Type="http://schemas.openxmlformats.org/officeDocument/2006/relationships/image" Target="media/image81.jpeg"/><Relationship Id="rId815" Type="http://schemas.openxmlformats.org/officeDocument/2006/relationships/hyperlink" Target="https://enrichenergy.com/projects/" TargetMode="External"/><Relationship Id="rId1238" Type="http://schemas.openxmlformats.org/officeDocument/2006/relationships/hyperlink" Target="https://enrichenergy.com/business_offerings/epc-solutions/" TargetMode="External"/><Relationship Id="rId1445" Type="http://schemas.openxmlformats.org/officeDocument/2006/relationships/hyperlink" Target="https://enrichenergy.com/wp-content/uploads/2017/12/Enrich-Energy_Corp-Brochure_2017.pdf" TargetMode="External"/><Relationship Id="rId247" Type="http://schemas.openxmlformats.org/officeDocument/2006/relationships/hyperlink" Target="https://enrichenergy.com/business_offerings/rooftop-solutions/" TargetMode="External"/><Relationship Id="rId899" Type="http://schemas.openxmlformats.org/officeDocument/2006/relationships/hyperlink" Target="https://enrichenergy.com/wp-content/uploads/2017/12/Enrich-Energy_Corp-Brochure_2017.pdf" TargetMode="External"/><Relationship Id="rId1000" Type="http://schemas.openxmlformats.org/officeDocument/2006/relationships/hyperlink" Target="https://enrichenergy.com/business_offerings/end-to-end-solutions" TargetMode="External"/><Relationship Id="rId1084" Type="http://schemas.openxmlformats.org/officeDocument/2006/relationships/hyperlink" Target="https://enrichenergy.com/business_offerings/end-to-end-solutions" TargetMode="External"/><Relationship Id="rId1305" Type="http://schemas.openxmlformats.org/officeDocument/2006/relationships/hyperlink" Target="https://enrichenergy.com/team-enrich-celebrates-its-7th-foundation-day-03rd-sep-2017/" TargetMode="External"/><Relationship Id="rId107" Type="http://schemas.openxmlformats.org/officeDocument/2006/relationships/hyperlink" Target="https://enrichenergy.com/wp-content/uploads/2017/12/Enrich-Energy_Corp-Brochure_2017.pdf" TargetMode="External"/><Relationship Id="rId454" Type="http://schemas.openxmlformats.org/officeDocument/2006/relationships/hyperlink" Target="https://enrichenergy.com/project/100-mw-solar-park-zaheerabad/" TargetMode="External"/><Relationship Id="rId661" Type="http://schemas.openxmlformats.org/officeDocument/2006/relationships/hyperlink" Target="https://enrichenergy.com/wp-content/uploads/2017/12/Enrich-Energy_Corp-Brochure_2017.pdf" TargetMode="External"/><Relationship Id="rId759" Type="http://schemas.openxmlformats.org/officeDocument/2006/relationships/hyperlink" Target="https://enrichenergy.com/projects/" TargetMode="External"/><Relationship Id="rId966" Type="http://schemas.openxmlformats.org/officeDocument/2006/relationships/hyperlink" Target="https://enrichenergy.com/business_offerings/om-services/" TargetMode="External"/><Relationship Id="rId1291" Type="http://schemas.openxmlformats.org/officeDocument/2006/relationships/hyperlink" Target="https://enrichenergy.com/copyright" TargetMode="External"/><Relationship Id="rId1389" Type="http://schemas.openxmlformats.org/officeDocument/2006/relationships/hyperlink" Target="https://maps.google.com/maps?ll=18.533598%2C73.885298&amp;z=17&amp;t=m&amp;hl=en-US&amp;gl=US&amp;mapclient=embed&amp;cid=4955842909998738246" TargetMode="External"/><Relationship Id="rId11" Type="http://schemas.openxmlformats.org/officeDocument/2006/relationships/hyperlink" Target="https://enrichenergy.com/clientele" TargetMode="External"/><Relationship Id="rId314" Type="http://schemas.openxmlformats.org/officeDocument/2006/relationships/hyperlink" Target="https://enrichenergy.com/projects/" TargetMode="External"/><Relationship Id="rId398" Type="http://schemas.openxmlformats.org/officeDocument/2006/relationships/hyperlink" Target="https://enrichenergy.com/achievements" TargetMode="External"/><Relationship Id="rId521" Type="http://schemas.openxmlformats.org/officeDocument/2006/relationships/hyperlink" Target="https://enrichenergy.com/project/mundargi-karnataka/" TargetMode="External"/><Relationship Id="rId619" Type="http://schemas.openxmlformats.org/officeDocument/2006/relationships/image" Target="media/image84.jpeg"/><Relationship Id="rId1151" Type="http://schemas.openxmlformats.org/officeDocument/2006/relationships/hyperlink" Target="https://enrichenergy.com/career" TargetMode="External"/><Relationship Id="rId1249" Type="http://schemas.openxmlformats.org/officeDocument/2006/relationships/hyperlink" Target="https://enrichenergy.com/video" TargetMode="External"/><Relationship Id="rId95" Type="http://schemas.openxmlformats.org/officeDocument/2006/relationships/hyperlink" Target="https://enrichenergy.com/business_offerings/end-to-end-solutions" TargetMode="External"/><Relationship Id="rId160" Type="http://schemas.openxmlformats.org/officeDocument/2006/relationships/hyperlink" Target="https://enrichenergy.com/projects/" TargetMode="External"/><Relationship Id="rId826" Type="http://schemas.openxmlformats.org/officeDocument/2006/relationships/hyperlink" Target="https://enrichenergy.com/business_offerings/end-to-end-solutions" TargetMode="External"/><Relationship Id="rId1011" Type="http://schemas.openxmlformats.org/officeDocument/2006/relationships/hyperlink" Target="https://enrichenergy.com/blogs" TargetMode="External"/><Relationship Id="rId1109" Type="http://schemas.openxmlformats.org/officeDocument/2006/relationships/hyperlink" Target="https://enrichenergy.com/business_offerings/value-added-services/" TargetMode="External"/><Relationship Id="rId1456" Type="http://schemas.openxmlformats.org/officeDocument/2006/relationships/hyperlink" Target="https://enrichenergy.com/business_offerings/om-services/" TargetMode="External"/><Relationship Id="rId258" Type="http://schemas.openxmlformats.org/officeDocument/2006/relationships/hyperlink" Target="https://enrichenergy.com/business_offerings/om-services/" TargetMode="External"/><Relationship Id="rId465" Type="http://schemas.openxmlformats.org/officeDocument/2006/relationships/image" Target="media/image49.jpeg"/><Relationship Id="rId672" Type="http://schemas.openxmlformats.org/officeDocument/2006/relationships/hyperlink" Target="https://enrichenergy.com/business_offerings/value-added-services/" TargetMode="External"/><Relationship Id="rId1095" Type="http://schemas.openxmlformats.org/officeDocument/2006/relationships/hyperlink" Target="https://enrichenergy.com/business_offerings/rooftop-solutions/" TargetMode="External"/><Relationship Id="rId1316" Type="http://schemas.openxmlformats.org/officeDocument/2006/relationships/hyperlink" Target="https://enrichenergy.com/business_offerings/epc-solutions/" TargetMode="External"/><Relationship Id="rId22" Type="http://schemas.openxmlformats.org/officeDocument/2006/relationships/image" Target="media/image4.png"/><Relationship Id="rId118" Type="http://schemas.openxmlformats.org/officeDocument/2006/relationships/hyperlink" Target="https://enrichenergy.com/career" TargetMode="External"/><Relationship Id="rId325" Type="http://schemas.openxmlformats.org/officeDocument/2006/relationships/hyperlink" Target="https://enrichenergy.com/business_offerings/value-added-services/" TargetMode="External"/><Relationship Id="rId532" Type="http://schemas.openxmlformats.org/officeDocument/2006/relationships/hyperlink" Target="https://enrichenergy.com/project/2-mw-turmamidi-telangana/" TargetMode="External"/><Relationship Id="rId977" Type="http://schemas.openxmlformats.org/officeDocument/2006/relationships/image" Target="media/image91.jpeg"/><Relationship Id="rId1162" Type="http://schemas.openxmlformats.org/officeDocument/2006/relationships/hyperlink" Target="https://enrichenergy.com/business_offerings/value-added-services/" TargetMode="External"/><Relationship Id="rId171" Type="http://schemas.openxmlformats.org/officeDocument/2006/relationships/hyperlink" Target="https://enrichenergy.com/projects/" TargetMode="External"/><Relationship Id="rId837" Type="http://schemas.openxmlformats.org/officeDocument/2006/relationships/hyperlink" Target="https://enrichenergy.com/wp-content/uploads/2017/12/Enrich-Energy_Corp-Brochure_2017.pdf" TargetMode="External"/><Relationship Id="rId1022" Type="http://schemas.openxmlformats.org/officeDocument/2006/relationships/hyperlink" Target="https://www.linkedin.com/company/9316416/" TargetMode="External"/><Relationship Id="rId1467" Type="http://schemas.openxmlformats.org/officeDocument/2006/relationships/hyperlink" Target="https://enrichenergy.com/disclaimer" TargetMode="External"/><Relationship Id="rId269" Type="http://schemas.openxmlformats.org/officeDocument/2006/relationships/hyperlink" Target="https://enrichenergy.com/copyright" TargetMode="External"/><Relationship Id="rId476" Type="http://schemas.openxmlformats.org/officeDocument/2006/relationships/hyperlink" Target="https://enrichenergy.com/project/warangal-telangana/" TargetMode="External"/><Relationship Id="rId683" Type="http://schemas.openxmlformats.org/officeDocument/2006/relationships/hyperlink" Target="https://enrichenergy.com/clientele" TargetMode="External"/><Relationship Id="rId890" Type="http://schemas.openxmlformats.org/officeDocument/2006/relationships/hyperlink" Target="https://enrichenergy.com/projects/" TargetMode="External"/><Relationship Id="rId904" Type="http://schemas.openxmlformats.org/officeDocument/2006/relationships/hyperlink" Target="https://enrichenergy.com/business_offerings/om-services/" TargetMode="External"/><Relationship Id="rId1327" Type="http://schemas.openxmlformats.org/officeDocument/2006/relationships/hyperlink" Target="https://enrichenergy.com/video" TargetMode="External"/><Relationship Id="rId33" Type="http://schemas.openxmlformats.org/officeDocument/2006/relationships/hyperlink" Target="https://enrichenergy.com/clientele" TargetMode="External"/><Relationship Id="rId129" Type="http://schemas.openxmlformats.org/officeDocument/2006/relationships/hyperlink" Target="https://enrichenergy.com/contact-us" TargetMode="External"/><Relationship Id="rId336" Type="http://schemas.openxmlformats.org/officeDocument/2006/relationships/hyperlink" Target="https://enrichenergy.com/projects" TargetMode="External"/><Relationship Id="rId543" Type="http://schemas.openxmlformats.org/officeDocument/2006/relationships/hyperlink" Target="https://enrichenergy.com/project/642-kw-mumbai-airport-mumbai-maharashtra/" TargetMode="External"/><Relationship Id="rId988" Type="http://schemas.openxmlformats.org/officeDocument/2006/relationships/hyperlink" Target="https://enrichenergy.com/business_offerings/epc-solutions/" TargetMode="External"/><Relationship Id="rId1173" Type="http://schemas.openxmlformats.org/officeDocument/2006/relationships/image" Target="media/image117.jpeg"/><Relationship Id="rId1380" Type="http://schemas.openxmlformats.org/officeDocument/2006/relationships/image" Target="media/image126.png"/><Relationship Id="rId182" Type="http://schemas.openxmlformats.org/officeDocument/2006/relationships/image" Target="media/image24.png"/><Relationship Id="rId403" Type="http://schemas.openxmlformats.org/officeDocument/2006/relationships/hyperlink" Target="https://enrichenergy.com/video" TargetMode="External"/><Relationship Id="rId750" Type="http://schemas.openxmlformats.org/officeDocument/2006/relationships/hyperlink" Target="https://enrichenergy.com/business_offerings/epc-solutions/" TargetMode="External"/><Relationship Id="rId848" Type="http://schemas.openxmlformats.org/officeDocument/2006/relationships/hyperlink" Target="https://www.linkedin.com/company/9316416/" TargetMode="External"/><Relationship Id="rId1033" Type="http://schemas.openxmlformats.org/officeDocument/2006/relationships/hyperlink" Target="https://enrichenergy.com/copyright" TargetMode="External"/><Relationship Id="rId487" Type="http://schemas.openxmlformats.org/officeDocument/2006/relationships/hyperlink" Target="https://enrichenergy.com/project/5-mw-mahoba-uttar-pradesh/" TargetMode="External"/><Relationship Id="rId610" Type="http://schemas.openxmlformats.org/officeDocument/2006/relationships/hyperlink" Target="https://enrichenergy.com/project/pudhari-corporate-office-kolhapur-maharashtra/" TargetMode="External"/><Relationship Id="rId694" Type="http://schemas.openxmlformats.org/officeDocument/2006/relationships/hyperlink" Target="https://enrichenergy.com/business_offerings/epc-solutions/" TargetMode="External"/><Relationship Id="rId708" Type="http://schemas.openxmlformats.org/officeDocument/2006/relationships/hyperlink" Target="https://enrichenergy.com/projects/" TargetMode="External"/><Relationship Id="rId915" Type="http://schemas.openxmlformats.org/officeDocument/2006/relationships/hyperlink" Target="https://enrichenergy.com/disclaimer" TargetMode="External"/><Relationship Id="rId1240" Type="http://schemas.openxmlformats.org/officeDocument/2006/relationships/hyperlink" Target="https://enrichenergy.com/clientele" TargetMode="External"/><Relationship Id="rId1338" Type="http://schemas.openxmlformats.org/officeDocument/2006/relationships/hyperlink" Target="https://enrichenergy.com/blogs" TargetMode="External"/><Relationship Id="rId347" Type="http://schemas.openxmlformats.org/officeDocument/2006/relationships/hyperlink" Target="https://enrichenergy.com/business_offerings/epc-solutions/" TargetMode="External"/><Relationship Id="rId999" Type="http://schemas.openxmlformats.org/officeDocument/2006/relationships/hyperlink" Target="https://enrichenergy.com/projects/" TargetMode="External"/><Relationship Id="rId1100" Type="http://schemas.openxmlformats.org/officeDocument/2006/relationships/hyperlink" Target="https://enrichenergy.com/projects/" TargetMode="External"/><Relationship Id="rId1184" Type="http://schemas.openxmlformats.org/officeDocument/2006/relationships/hyperlink" Target="https://enrichenergy.com/projects" TargetMode="External"/><Relationship Id="rId1405" Type="http://schemas.openxmlformats.org/officeDocument/2006/relationships/hyperlink" Target="https://enrichenergy.com/clientele" TargetMode="External"/><Relationship Id="rId44" Type="http://schemas.openxmlformats.org/officeDocument/2006/relationships/hyperlink" Target="https://enrichenergy.com/clientele/" TargetMode="External"/><Relationship Id="rId554" Type="http://schemas.openxmlformats.org/officeDocument/2006/relationships/image" Target="media/image69.jpeg"/><Relationship Id="rId761" Type="http://schemas.openxmlformats.org/officeDocument/2006/relationships/hyperlink" Target="https://enrichenergy.com/business_offerings/end-to-end-solutions" TargetMode="External"/><Relationship Id="rId859" Type="http://schemas.openxmlformats.org/officeDocument/2006/relationships/hyperlink" Target="https://enrichenergy.com/copyright" TargetMode="External"/><Relationship Id="rId1391" Type="http://schemas.openxmlformats.org/officeDocument/2006/relationships/image" Target="media/image134.png"/><Relationship Id="rId193" Type="http://schemas.openxmlformats.org/officeDocument/2006/relationships/hyperlink" Target="https://enrichenergy.com/business_offerings/value-added-services/" TargetMode="External"/><Relationship Id="rId207" Type="http://schemas.openxmlformats.org/officeDocument/2006/relationships/image" Target="media/image30.jpeg"/><Relationship Id="rId414" Type="http://schemas.openxmlformats.org/officeDocument/2006/relationships/hyperlink" Target="https://enrichenergy.com/business_offerings/end-to-end-solutions" TargetMode="External"/><Relationship Id="rId498" Type="http://schemas.openxmlformats.org/officeDocument/2006/relationships/hyperlink" Target="https://enrichenergy.com/project/3-mw-bellary-karnataka/" TargetMode="External"/><Relationship Id="rId621" Type="http://schemas.openxmlformats.org/officeDocument/2006/relationships/hyperlink" Target="https://enrichenergy.com/project/midc-shiroli-sangli-maharashtra/" TargetMode="External"/><Relationship Id="rId1044" Type="http://schemas.openxmlformats.org/officeDocument/2006/relationships/image" Target="media/image101.png"/><Relationship Id="rId1251" Type="http://schemas.openxmlformats.org/officeDocument/2006/relationships/hyperlink" Target="https://enrichenergy.com/achievements" TargetMode="External"/><Relationship Id="rId1349" Type="http://schemas.openxmlformats.org/officeDocument/2006/relationships/hyperlink" Target="https://enrichenergy.com/projects/" TargetMode="External"/><Relationship Id="rId260" Type="http://schemas.openxmlformats.org/officeDocument/2006/relationships/hyperlink" Target="https://enrichenergy.com/business_offerings/energystorage/" TargetMode="External"/><Relationship Id="rId719" Type="http://schemas.openxmlformats.org/officeDocument/2006/relationships/hyperlink" Target="https://enrichenergy.com/business_offerings/rooftop-solutions/" TargetMode="External"/><Relationship Id="rId926" Type="http://schemas.openxmlformats.org/officeDocument/2006/relationships/hyperlink" Target="https://enrichenergy.com/achievements" TargetMode="External"/><Relationship Id="rId1111" Type="http://schemas.openxmlformats.org/officeDocument/2006/relationships/hyperlink" Target="https://enrichenergy.com/privacy-policy/" TargetMode="External"/><Relationship Id="rId55" Type="http://schemas.openxmlformats.org/officeDocument/2006/relationships/image" Target="media/image11.jpeg"/><Relationship Id="rId120" Type="http://schemas.openxmlformats.org/officeDocument/2006/relationships/hyperlink" Target="https://enrichenergy.com/business_offerings/om-services/" TargetMode="External"/><Relationship Id="rId358" Type="http://schemas.openxmlformats.org/officeDocument/2006/relationships/hyperlink" Target="https://enrichenergy.com/business_offerings/end-to-end-solutions" TargetMode="External"/><Relationship Id="rId565" Type="http://schemas.openxmlformats.org/officeDocument/2006/relationships/hyperlink" Target="https://enrichenergy.com/project/bellary/" TargetMode="External"/><Relationship Id="rId772" Type="http://schemas.openxmlformats.org/officeDocument/2006/relationships/hyperlink" Target="https://enrichenergy.com/wp-content/uploads/2017/12/Enrich-Energy_Corp-Brochure_2017.pdf" TargetMode="External"/><Relationship Id="rId1195" Type="http://schemas.openxmlformats.org/officeDocument/2006/relationships/hyperlink" Target="https://enrichenergy.com/video" TargetMode="External"/><Relationship Id="rId1209" Type="http://schemas.openxmlformats.org/officeDocument/2006/relationships/hyperlink" Target="https://enrichenergy.com/business_offerings/rooftop-solutions/" TargetMode="External"/><Relationship Id="rId1416" Type="http://schemas.openxmlformats.org/officeDocument/2006/relationships/hyperlink" Target="https://enrichenergy.com/achievements" TargetMode="External"/><Relationship Id="rId218" Type="http://schemas.openxmlformats.org/officeDocument/2006/relationships/hyperlink" Target="https://enrichenergy.com/projects" TargetMode="External"/><Relationship Id="rId425" Type="http://schemas.openxmlformats.org/officeDocument/2006/relationships/hyperlink" Target="https://enrichenergy.com/blogs" TargetMode="External"/><Relationship Id="rId632" Type="http://schemas.openxmlformats.org/officeDocument/2006/relationships/hyperlink" Target="https://enrichenergy.com/project/midc-shiroli-sangli-maharashtra/" TargetMode="External"/><Relationship Id="rId1055" Type="http://schemas.openxmlformats.org/officeDocument/2006/relationships/image" Target="media/image112.jpeg"/><Relationship Id="rId1262" Type="http://schemas.openxmlformats.org/officeDocument/2006/relationships/hyperlink" Target="https://enrichenergy.com/blogs" TargetMode="External"/><Relationship Id="rId271" Type="http://schemas.openxmlformats.org/officeDocument/2006/relationships/image" Target="media/image37.png"/><Relationship Id="rId937" Type="http://schemas.openxmlformats.org/officeDocument/2006/relationships/hyperlink" Target="https://enrichenergy.com/business_offerings/end-to-end-solutions" TargetMode="External"/><Relationship Id="rId1122" Type="http://schemas.openxmlformats.org/officeDocument/2006/relationships/hyperlink" Target="https://enrichenergy.com/promoters" TargetMode="External"/><Relationship Id="rId66" Type="http://schemas.openxmlformats.org/officeDocument/2006/relationships/hyperlink" Target="https://enrichenergy.com/testimonials/" TargetMode="External"/><Relationship Id="rId131" Type="http://schemas.openxmlformats.org/officeDocument/2006/relationships/hyperlink" Target="https://enrichenergy.com/copyright" TargetMode="External"/><Relationship Id="rId369" Type="http://schemas.openxmlformats.org/officeDocument/2006/relationships/hyperlink" Target="https://enrichenergy.com/wp-content/uploads/2017/12/Enrich-Energy_Corp-Brochure_2017.pdf" TargetMode="External"/><Relationship Id="rId576" Type="http://schemas.openxmlformats.org/officeDocument/2006/relationships/hyperlink" Target="https://enrichenergy.com/project/60-kw-hotel-courtyard-marriot-pune-maharashtra/" TargetMode="External"/><Relationship Id="rId783" Type="http://schemas.openxmlformats.org/officeDocument/2006/relationships/hyperlink" Target="https://enrichenergy.com/business_offerings/om-services/" TargetMode="External"/><Relationship Id="rId990" Type="http://schemas.openxmlformats.org/officeDocument/2006/relationships/hyperlink" Target="https://enrichenergy.com/business_offerings/epc-solutions/" TargetMode="External"/><Relationship Id="rId1427" Type="http://schemas.openxmlformats.org/officeDocument/2006/relationships/hyperlink" Target="https://enrichenergy.com/projects/" TargetMode="External"/><Relationship Id="rId229" Type="http://schemas.openxmlformats.org/officeDocument/2006/relationships/hyperlink" Target="https://enrichenergy.com/video" TargetMode="External"/><Relationship Id="rId436" Type="http://schemas.openxmlformats.org/officeDocument/2006/relationships/hyperlink" Target="https://www.linkedin.com/company/9316416/" TargetMode="External"/><Relationship Id="rId643" Type="http://schemas.openxmlformats.org/officeDocument/2006/relationships/hyperlink" Target="https://enrichenergy.com/video" TargetMode="External"/><Relationship Id="rId1066" Type="http://schemas.openxmlformats.org/officeDocument/2006/relationships/hyperlink" Target="https://enrichenergy.com/projects" TargetMode="External"/><Relationship Id="rId1273" Type="http://schemas.openxmlformats.org/officeDocument/2006/relationships/hyperlink" Target="https://enrichenergy.com/wp-content/uploads/2017/12/Enrich-Energy_Corp-Brochure_2017.pdf" TargetMode="External"/><Relationship Id="rId850" Type="http://schemas.openxmlformats.org/officeDocument/2006/relationships/hyperlink" Target="https://enrichenergy.com/business_offerings/energystorage/" TargetMode="External"/><Relationship Id="rId948" Type="http://schemas.openxmlformats.org/officeDocument/2006/relationships/hyperlink" Target="https://enrichenergy.com/projects/" TargetMode="External"/><Relationship Id="rId1133" Type="http://schemas.openxmlformats.org/officeDocument/2006/relationships/hyperlink" Target="https://enrichenergy.com/csr" TargetMode="External"/><Relationship Id="rId77" Type="http://schemas.openxmlformats.org/officeDocument/2006/relationships/hyperlink" Target="https://enrichenergy.com/business_offerings/epc-solutions/" TargetMode="External"/><Relationship Id="rId282" Type="http://schemas.openxmlformats.org/officeDocument/2006/relationships/hyperlink" Target="https://enrichenergy.com/achievements" TargetMode="External"/><Relationship Id="rId503" Type="http://schemas.openxmlformats.org/officeDocument/2006/relationships/hyperlink" Target="https://enrichenergy.com/project/warangal-telangana/" TargetMode="External"/><Relationship Id="rId587" Type="http://schemas.openxmlformats.org/officeDocument/2006/relationships/hyperlink" Target="https://enrichenergy.com/project/80-kw-the-chambers-pune-maharashtra/" TargetMode="External"/><Relationship Id="rId710" Type="http://schemas.openxmlformats.org/officeDocument/2006/relationships/hyperlink" Target="https://enrichenergy.com/wp-content/uploads/2017/12/Enrich-Energy_Corp-Brochure_2017.pdf" TargetMode="External"/><Relationship Id="rId808" Type="http://schemas.openxmlformats.org/officeDocument/2006/relationships/hyperlink" Target="https://enrichenergy.com/clientele" TargetMode="External"/><Relationship Id="rId1340" Type="http://schemas.openxmlformats.org/officeDocument/2006/relationships/hyperlink" Target="https://enrichenergy.com/blogs" TargetMode="External"/><Relationship Id="rId1438" Type="http://schemas.openxmlformats.org/officeDocument/2006/relationships/hyperlink" Target="https://enrichenergy.com/blogs" TargetMode="External"/><Relationship Id="rId8" Type="http://schemas.openxmlformats.org/officeDocument/2006/relationships/hyperlink" Target="https://enrichenergy.com/about-us/" TargetMode="External"/><Relationship Id="rId142" Type="http://schemas.openxmlformats.org/officeDocument/2006/relationships/hyperlink" Target="https://enrichenergy.com/clientele" TargetMode="External"/><Relationship Id="rId447" Type="http://schemas.openxmlformats.org/officeDocument/2006/relationships/hyperlink" Target="https://enrichenergy.com/copyright" TargetMode="External"/><Relationship Id="rId794" Type="http://schemas.openxmlformats.org/officeDocument/2006/relationships/hyperlink" Target="https://enrichenergy.com/copyright" TargetMode="External"/><Relationship Id="rId1077" Type="http://schemas.openxmlformats.org/officeDocument/2006/relationships/hyperlink" Target="https://enrichenergy.com/video" TargetMode="External"/><Relationship Id="rId1200" Type="http://schemas.openxmlformats.org/officeDocument/2006/relationships/hyperlink" Target="https://enrichenergy.com/business_offerings/end-to-end-solutions" TargetMode="External"/><Relationship Id="rId654" Type="http://schemas.openxmlformats.org/officeDocument/2006/relationships/hyperlink" Target="https://enrichenergy.com/business_offerings/end-to-end-solutions" TargetMode="External"/><Relationship Id="rId861" Type="http://schemas.openxmlformats.org/officeDocument/2006/relationships/image" Target="media/image89.jpeg"/><Relationship Id="rId959" Type="http://schemas.openxmlformats.org/officeDocument/2006/relationships/hyperlink" Target="https://enrichenergy.com/business_offerings/rooftop-solutions/" TargetMode="External"/><Relationship Id="rId1284" Type="http://schemas.openxmlformats.org/officeDocument/2006/relationships/hyperlink" Target="https://enrichenergy.com/business_offerings/energystorage/" TargetMode="External"/><Relationship Id="rId293" Type="http://schemas.openxmlformats.org/officeDocument/2006/relationships/hyperlink" Target="https://enrichenergy.com/business_offerings/end-to-end-solutions" TargetMode="External"/><Relationship Id="rId307" Type="http://schemas.openxmlformats.org/officeDocument/2006/relationships/hyperlink" Target="https://enrichenergy.com/projects/" TargetMode="External"/><Relationship Id="rId514" Type="http://schemas.openxmlformats.org/officeDocument/2006/relationships/hyperlink" Target="https://enrichenergy.com/project/2-mw-turmamidi-telangana/" TargetMode="External"/><Relationship Id="rId721" Type="http://schemas.openxmlformats.org/officeDocument/2006/relationships/hyperlink" Target="https://enrichenergy.com/projects/" TargetMode="External"/><Relationship Id="rId1144" Type="http://schemas.openxmlformats.org/officeDocument/2006/relationships/hyperlink" Target="https://enrichenergy.com/blogs" TargetMode="External"/><Relationship Id="rId1351" Type="http://schemas.openxmlformats.org/officeDocument/2006/relationships/hyperlink" Target="https://enrichenergy.com/wp-content/uploads/2017/12/Enrich-Energy_Corp-Brochure_2017.pdf" TargetMode="External"/><Relationship Id="rId1449" Type="http://schemas.openxmlformats.org/officeDocument/2006/relationships/hyperlink" Target="https://enrichenergy.com/projects/" TargetMode="External"/><Relationship Id="rId88" Type="http://schemas.openxmlformats.org/officeDocument/2006/relationships/hyperlink" Target="https://enrichenergy.com/csr" TargetMode="External"/><Relationship Id="rId153" Type="http://schemas.openxmlformats.org/officeDocument/2006/relationships/hyperlink" Target="https://enrichenergy.com/business_offerings/epc-solutions/" TargetMode="External"/><Relationship Id="rId360" Type="http://schemas.openxmlformats.org/officeDocument/2006/relationships/hyperlink" Target="https://enrichenergy.com/business_offerings/end-to-end-solutions" TargetMode="External"/><Relationship Id="rId598" Type="http://schemas.openxmlformats.org/officeDocument/2006/relationships/image" Target="media/image78.jpeg"/><Relationship Id="rId819" Type="http://schemas.openxmlformats.org/officeDocument/2006/relationships/hyperlink" Target="https://enrichenergy.com/csr" TargetMode="External"/><Relationship Id="rId1004" Type="http://schemas.openxmlformats.org/officeDocument/2006/relationships/hyperlink" Target="https://enrichenergy.com/blogs" TargetMode="External"/><Relationship Id="rId1211" Type="http://schemas.openxmlformats.org/officeDocument/2006/relationships/hyperlink" Target="https://enrichenergy.com/wp-content/uploads/2017/12/Enrich-Energy_Corp-Brochure_2017.pdf" TargetMode="External"/><Relationship Id="rId220" Type="http://schemas.openxmlformats.org/officeDocument/2006/relationships/hyperlink" Target="https://enrichenergy.com/business_offerings/epc-solutions/" TargetMode="External"/><Relationship Id="rId458" Type="http://schemas.openxmlformats.org/officeDocument/2006/relationships/image" Target="media/image47.jpeg"/><Relationship Id="rId665" Type="http://schemas.openxmlformats.org/officeDocument/2006/relationships/hyperlink" Target="https://enrichenergy.com/career" TargetMode="External"/><Relationship Id="rId872" Type="http://schemas.openxmlformats.org/officeDocument/2006/relationships/hyperlink" Target="https://enrichenergy.com/business_offerings/epc-solutions/" TargetMode="External"/><Relationship Id="rId1088" Type="http://schemas.openxmlformats.org/officeDocument/2006/relationships/hyperlink" Target="https://enrichenergy.com/business_offerings/end-to-end-solutions" TargetMode="External"/><Relationship Id="rId1295" Type="http://schemas.openxmlformats.org/officeDocument/2006/relationships/hyperlink" Target="https://enrichenergy.com/enrich-energy-listed-amongst-fastest-growing-solar-energy-companies/" TargetMode="External"/><Relationship Id="rId1309" Type="http://schemas.openxmlformats.org/officeDocument/2006/relationships/hyperlink" Target="https://enrichenergy.com/iscm-bestows-enrich-energy-with-best-practice-in-supply-chain-risk-management-2017-award/" TargetMode="External"/><Relationship Id="rId15" Type="http://schemas.openxmlformats.org/officeDocument/2006/relationships/hyperlink" Target="https://enrichenergy.com/about-us/" TargetMode="External"/><Relationship Id="rId318" Type="http://schemas.openxmlformats.org/officeDocument/2006/relationships/hyperlink" Target="https://enrichenergy.com/business_offerings/om-services/" TargetMode="External"/><Relationship Id="rId525" Type="http://schemas.openxmlformats.org/officeDocument/2006/relationships/hyperlink" Target="https://enrichenergy.com/project/turmamidi/" TargetMode="External"/><Relationship Id="rId732" Type="http://schemas.openxmlformats.org/officeDocument/2006/relationships/hyperlink" Target="https://enrichenergy.com/privacy-policy/" TargetMode="External"/><Relationship Id="rId1155" Type="http://schemas.openxmlformats.org/officeDocument/2006/relationships/hyperlink" Target="https://www.linkedin.com/company/9316416/" TargetMode="External"/><Relationship Id="rId1362" Type="http://schemas.openxmlformats.org/officeDocument/2006/relationships/hyperlink" Target="https://enrichenergy.com/business_offerings/energystorage/" TargetMode="External"/><Relationship Id="rId99" Type="http://schemas.openxmlformats.org/officeDocument/2006/relationships/hyperlink" Target="https://enrichenergy.com/business_offerings/end-to-end-solutions" TargetMode="External"/><Relationship Id="rId164" Type="http://schemas.openxmlformats.org/officeDocument/2006/relationships/hyperlink" Target="https://enrichenergy.com/blogs" TargetMode="External"/><Relationship Id="rId371" Type="http://schemas.openxmlformats.org/officeDocument/2006/relationships/hyperlink" Target="https://enrichenergy.com/business_offerings/rooftop-solutions/" TargetMode="External"/><Relationship Id="rId1015" Type="http://schemas.openxmlformats.org/officeDocument/2006/relationships/hyperlink" Target="https://enrichenergy.com/wp-content/uploads/2017/12/Enrich-Energy_Corp-Brochure_2017.pdf" TargetMode="External"/><Relationship Id="rId1222" Type="http://schemas.openxmlformats.org/officeDocument/2006/relationships/hyperlink" Target="https://enrichenergy.com/business_offerings/om-services/" TargetMode="External"/><Relationship Id="rId469" Type="http://schemas.openxmlformats.org/officeDocument/2006/relationships/hyperlink" Target="https://enrichenergy.com/project/solar-park-mandrup/" TargetMode="External"/><Relationship Id="rId676" Type="http://schemas.openxmlformats.org/officeDocument/2006/relationships/hyperlink" Target="https://enrichenergy.com/contact-us" TargetMode="External"/><Relationship Id="rId883" Type="http://schemas.openxmlformats.org/officeDocument/2006/relationships/hyperlink" Target="https://enrichenergy.com/projects/" TargetMode="External"/><Relationship Id="rId1099" Type="http://schemas.openxmlformats.org/officeDocument/2006/relationships/hyperlink" Target="https://enrichenergy.com/career" TargetMode="External"/><Relationship Id="rId26" Type="http://schemas.openxmlformats.org/officeDocument/2006/relationships/hyperlink" Target="https://enrichenergy.com/projects" TargetMode="External"/><Relationship Id="rId231" Type="http://schemas.openxmlformats.org/officeDocument/2006/relationships/hyperlink" Target="https://enrichenergy.com/csr" TargetMode="External"/><Relationship Id="rId329" Type="http://schemas.openxmlformats.org/officeDocument/2006/relationships/hyperlink" Target="https://enrichenergy.com/disclaimer" TargetMode="External"/><Relationship Id="rId536" Type="http://schemas.openxmlformats.org/officeDocument/2006/relationships/hyperlink" Target="https://enrichenergy.com/project/bellary/" TargetMode="External"/><Relationship Id="rId1166" Type="http://schemas.openxmlformats.org/officeDocument/2006/relationships/hyperlink" Target="https://enrichenergy.com/copyright" TargetMode="External"/><Relationship Id="rId1373" Type="http://schemas.openxmlformats.org/officeDocument/2006/relationships/hyperlink" Target="https://goo.gl/maps/sQf2ruMdy9q" TargetMode="External"/><Relationship Id="rId175" Type="http://schemas.openxmlformats.org/officeDocument/2006/relationships/hyperlink" Target="https://enrichenergy.com/projects/" TargetMode="External"/><Relationship Id="rId743" Type="http://schemas.openxmlformats.org/officeDocument/2006/relationships/hyperlink" Target="https://enrichenergy.com/promoters" TargetMode="External"/><Relationship Id="rId950" Type="http://schemas.openxmlformats.org/officeDocument/2006/relationships/hyperlink" Target="https://enrichenergy.com/wp-content/uploads/2017/12/Enrich-Energy_Corp-Brochure_2017.pdf" TargetMode="External"/><Relationship Id="rId1026" Type="http://schemas.openxmlformats.org/officeDocument/2006/relationships/hyperlink" Target="https://enrichenergy.com/business_offerings/energystorage/" TargetMode="External"/><Relationship Id="rId382" Type="http://schemas.openxmlformats.org/officeDocument/2006/relationships/hyperlink" Target="https://enrichenergy.com/business_offerings/energystorage/" TargetMode="External"/><Relationship Id="rId603" Type="http://schemas.openxmlformats.org/officeDocument/2006/relationships/hyperlink" Target="https://enrichenergy.com/project/120-kw-oakwood-premier-pune-maharashtra/" TargetMode="External"/><Relationship Id="rId687" Type="http://schemas.openxmlformats.org/officeDocument/2006/relationships/hyperlink" Target="https://enrichenergy.com/projects" TargetMode="External"/><Relationship Id="rId810" Type="http://schemas.openxmlformats.org/officeDocument/2006/relationships/hyperlink" Target="https://enrichenergy.com/clientele" TargetMode="External"/><Relationship Id="rId908" Type="http://schemas.openxmlformats.org/officeDocument/2006/relationships/hyperlink" Target="https://enrichenergy.com/business_offerings/om-services/" TargetMode="External"/><Relationship Id="rId1233" Type="http://schemas.openxmlformats.org/officeDocument/2006/relationships/hyperlink" Target="https://enrichenergy.com/copyright" TargetMode="External"/><Relationship Id="rId1440" Type="http://schemas.openxmlformats.org/officeDocument/2006/relationships/hyperlink" Target="https://enrichenergy.com/blogs" TargetMode="External"/><Relationship Id="rId242" Type="http://schemas.openxmlformats.org/officeDocument/2006/relationships/hyperlink" Target="https://enrichenergy.com/projects/" TargetMode="External"/><Relationship Id="rId894" Type="http://schemas.openxmlformats.org/officeDocument/2006/relationships/hyperlink" Target="https://enrichenergy.com/business_offerings/rooftop-solutions/" TargetMode="External"/><Relationship Id="rId1177" Type="http://schemas.openxmlformats.org/officeDocument/2006/relationships/hyperlink" Target="https://enrichenergy.com/promoters" TargetMode="External"/><Relationship Id="rId1300" Type="http://schemas.openxmlformats.org/officeDocument/2006/relationships/hyperlink" Target="https://enrichenergy.com/team-enrich-celebrates-its-7th-foundation-day-03rd-sep-2017/" TargetMode="External"/><Relationship Id="rId37" Type="http://schemas.openxmlformats.org/officeDocument/2006/relationships/hyperlink" Target="https://enrichenergy.com/business_offerings/turnkey-solutions/" TargetMode="External"/><Relationship Id="rId102" Type="http://schemas.openxmlformats.org/officeDocument/2006/relationships/hyperlink" Target="https://enrichenergy.com/business_offerings/rooftop-solutions/" TargetMode="External"/><Relationship Id="rId547" Type="http://schemas.openxmlformats.org/officeDocument/2006/relationships/image" Target="media/image67.jpeg"/><Relationship Id="rId754" Type="http://schemas.openxmlformats.org/officeDocument/2006/relationships/hyperlink" Target="https://enrichenergy.com/projects/" TargetMode="External"/><Relationship Id="rId961" Type="http://schemas.openxmlformats.org/officeDocument/2006/relationships/hyperlink" Target="https://enrichenergy.com/projects/" TargetMode="External"/><Relationship Id="rId1384" Type="http://schemas.openxmlformats.org/officeDocument/2006/relationships/image" Target="media/image130.jpeg"/><Relationship Id="rId90" Type="http://schemas.openxmlformats.org/officeDocument/2006/relationships/hyperlink" Target="https://enrichenergy.com/projects/" TargetMode="External"/><Relationship Id="rId186" Type="http://schemas.openxmlformats.org/officeDocument/2006/relationships/hyperlink" Target="https://www.linkedin.com/company/9316416/" TargetMode="External"/><Relationship Id="rId393" Type="http://schemas.openxmlformats.org/officeDocument/2006/relationships/hyperlink" Target="https://enrichenergy.com/projects" TargetMode="External"/><Relationship Id="rId407" Type="http://schemas.openxmlformats.org/officeDocument/2006/relationships/hyperlink" Target="https://enrichenergy.com/achievements" TargetMode="External"/><Relationship Id="rId614" Type="http://schemas.openxmlformats.org/officeDocument/2006/relationships/hyperlink" Target="https://enrichenergy.com/project/chitale-group-kolhapur-maharashtra/" TargetMode="External"/><Relationship Id="rId821" Type="http://schemas.openxmlformats.org/officeDocument/2006/relationships/hyperlink" Target="https://enrichenergy.com/business_offerings/end-to-end-solutions" TargetMode="External"/><Relationship Id="rId1037" Type="http://schemas.openxmlformats.org/officeDocument/2006/relationships/image" Target="media/image94.png"/><Relationship Id="rId1244" Type="http://schemas.openxmlformats.org/officeDocument/2006/relationships/hyperlink" Target="https://enrichenergy.com/projects/" TargetMode="External"/><Relationship Id="rId1451" Type="http://schemas.openxmlformats.org/officeDocument/2006/relationships/hyperlink" Target="https://enrichenergy.com/career" TargetMode="External"/><Relationship Id="rId253" Type="http://schemas.openxmlformats.org/officeDocument/2006/relationships/image" Target="media/image35.png"/><Relationship Id="rId460" Type="http://schemas.openxmlformats.org/officeDocument/2006/relationships/hyperlink" Target="https://enrichenergy.com/project/100-mw-solar-park-zaheerabad/" TargetMode="External"/><Relationship Id="rId698" Type="http://schemas.openxmlformats.org/officeDocument/2006/relationships/hyperlink" Target="https://enrichenergy.com/video" TargetMode="External"/><Relationship Id="rId919" Type="http://schemas.openxmlformats.org/officeDocument/2006/relationships/image" Target="media/image90.jpeg"/><Relationship Id="rId1090" Type="http://schemas.openxmlformats.org/officeDocument/2006/relationships/hyperlink" Target="https://enrichenergy.com/projects/" TargetMode="External"/><Relationship Id="rId1104" Type="http://schemas.openxmlformats.org/officeDocument/2006/relationships/hyperlink" Target="https://enrichenergy.com/business_offerings/om-services/" TargetMode="External"/><Relationship Id="rId1311" Type="http://schemas.openxmlformats.org/officeDocument/2006/relationships/image" Target="media/image124.jpeg"/><Relationship Id="rId48" Type="http://schemas.openxmlformats.org/officeDocument/2006/relationships/image" Target="media/image8.jpeg"/><Relationship Id="rId113" Type="http://schemas.openxmlformats.org/officeDocument/2006/relationships/image" Target="media/image14.png"/><Relationship Id="rId320" Type="http://schemas.openxmlformats.org/officeDocument/2006/relationships/hyperlink" Target="https://www.linkedin.com/company/9316416/" TargetMode="External"/><Relationship Id="rId558" Type="http://schemas.openxmlformats.org/officeDocument/2006/relationships/image" Target="media/image70.jpeg"/><Relationship Id="rId765" Type="http://schemas.openxmlformats.org/officeDocument/2006/relationships/hyperlink" Target="https://enrichenergy.com/wp-content/uploads/2017/12/Enrich-Energy_Corp-Brochure_2017.pdf" TargetMode="External"/><Relationship Id="rId972" Type="http://schemas.openxmlformats.org/officeDocument/2006/relationships/hyperlink" Target="https://enrichenergy.com/privacy-policy/" TargetMode="External"/><Relationship Id="rId1188" Type="http://schemas.openxmlformats.org/officeDocument/2006/relationships/hyperlink" Target="https://enrichenergy.com/video" TargetMode="External"/><Relationship Id="rId1395" Type="http://schemas.openxmlformats.org/officeDocument/2006/relationships/image" Target="media/image138.png"/><Relationship Id="rId1409" Type="http://schemas.openxmlformats.org/officeDocument/2006/relationships/hyperlink" Target="https://enrichenergy.com/projects/" TargetMode="External"/><Relationship Id="rId197" Type="http://schemas.openxmlformats.org/officeDocument/2006/relationships/hyperlink" Target="https://enrichenergy.com/copyright" TargetMode="External"/><Relationship Id="rId418" Type="http://schemas.openxmlformats.org/officeDocument/2006/relationships/hyperlink" Target="https://enrichenergy.com/blogs" TargetMode="External"/><Relationship Id="rId625" Type="http://schemas.openxmlformats.org/officeDocument/2006/relationships/hyperlink" Target="https://enrichenergy.com/project/120-kw-oakwood-premier-pune-maharashtra/" TargetMode="External"/><Relationship Id="rId832" Type="http://schemas.openxmlformats.org/officeDocument/2006/relationships/hyperlink" Target="https://enrichenergy.com/business_offerings/end-to-end-solutions" TargetMode="External"/><Relationship Id="rId1048" Type="http://schemas.openxmlformats.org/officeDocument/2006/relationships/image" Target="media/image105.png"/><Relationship Id="rId1255" Type="http://schemas.openxmlformats.org/officeDocument/2006/relationships/hyperlink" Target="https://enrichenergy.com/csr" TargetMode="External"/><Relationship Id="rId1462" Type="http://schemas.openxmlformats.org/officeDocument/2006/relationships/hyperlink" Target="https://enrichenergy.com/business_offerings/energystorage/" TargetMode="External"/><Relationship Id="rId264" Type="http://schemas.openxmlformats.org/officeDocument/2006/relationships/hyperlink" Target="https://enrichenergy.com/business_offerings/value-added-services/" TargetMode="External"/><Relationship Id="rId471" Type="http://schemas.openxmlformats.org/officeDocument/2006/relationships/hyperlink" Target="https://enrichenergy.com/project/100-mw-solar-park-zaheerabad/" TargetMode="External"/><Relationship Id="rId1115" Type="http://schemas.openxmlformats.org/officeDocument/2006/relationships/hyperlink" Target="https://enrichenergy.com/copyright" TargetMode="External"/><Relationship Id="rId1322" Type="http://schemas.openxmlformats.org/officeDocument/2006/relationships/hyperlink" Target="https://enrichenergy.com/projects/" TargetMode="External"/><Relationship Id="rId59" Type="http://schemas.openxmlformats.org/officeDocument/2006/relationships/hyperlink" Target="https://enrichenergy.com/projects/" TargetMode="External"/><Relationship Id="rId124" Type="http://schemas.openxmlformats.org/officeDocument/2006/relationships/hyperlink" Target="https://enrichenergy.com/business_offerings/value-added-services/" TargetMode="External"/><Relationship Id="rId569" Type="http://schemas.openxmlformats.org/officeDocument/2006/relationships/hyperlink" Target="https://enrichenergy.com/project/sudiva-spinner-bhilwara-rajasthan/" TargetMode="External"/><Relationship Id="rId776" Type="http://schemas.openxmlformats.org/officeDocument/2006/relationships/hyperlink" Target="https://enrichenergy.com/projects/" TargetMode="External"/><Relationship Id="rId983" Type="http://schemas.openxmlformats.org/officeDocument/2006/relationships/hyperlink" Target="https://enrichenergy.com/promoters" TargetMode="External"/><Relationship Id="rId1199" Type="http://schemas.openxmlformats.org/officeDocument/2006/relationships/hyperlink" Target="https://enrichenergy.com/business_offerings/end-to-end-solutions" TargetMode="External"/><Relationship Id="rId331" Type="http://schemas.openxmlformats.org/officeDocument/2006/relationships/hyperlink" Target="https://enrichenergy.com/copyright" TargetMode="External"/><Relationship Id="rId429" Type="http://schemas.openxmlformats.org/officeDocument/2006/relationships/hyperlink" Target="https://enrichenergy.com/wp-content/uploads/2017/12/Enrich-Energy_Corp-Brochure_2017.pdf" TargetMode="External"/><Relationship Id="rId636" Type="http://schemas.openxmlformats.org/officeDocument/2006/relationships/hyperlink" Target="https://enrichenergy.com/clientele" TargetMode="External"/><Relationship Id="rId1059" Type="http://schemas.openxmlformats.org/officeDocument/2006/relationships/hyperlink" Target="https://enrichenergy.com/promoters" TargetMode="External"/><Relationship Id="rId1266" Type="http://schemas.openxmlformats.org/officeDocument/2006/relationships/hyperlink" Target="https://enrichenergy.com/wp-content/uploads/2017/12/Enrich-Energy_Corp-Brochure_2017.pdf" TargetMode="External"/><Relationship Id="rId1473" Type="http://schemas.openxmlformats.org/officeDocument/2006/relationships/theme" Target="theme/theme1.xml"/><Relationship Id="rId843" Type="http://schemas.openxmlformats.org/officeDocument/2006/relationships/hyperlink" Target="https://enrichenergy.com/blogs" TargetMode="External"/><Relationship Id="rId1126" Type="http://schemas.openxmlformats.org/officeDocument/2006/relationships/hyperlink" Target="https://enrichenergy.com/achievements" TargetMode="External"/><Relationship Id="rId275" Type="http://schemas.openxmlformats.org/officeDocument/2006/relationships/image" Target="media/image41.png"/><Relationship Id="rId482" Type="http://schemas.openxmlformats.org/officeDocument/2006/relationships/image" Target="media/image52.jpeg"/><Relationship Id="rId703" Type="http://schemas.openxmlformats.org/officeDocument/2006/relationships/hyperlink" Target="https://enrichenergy.com/business_offerings/end-to-end-solutions" TargetMode="External"/><Relationship Id="rId910" Type="http://schemas.openxmlformats.org/officeDocument/2006/relationships/hyperlink" Target="https://enrichenergy.com/business_offerings/energystorage/" TargetMode="External"/><Relationship Id="rId1333" Type="http://schemas.openxmlformats.org/officeDocument/2006/relationships/hyperlink" Target="https://enrichenergy.com/csr" TargetMode="External"/><Relationship Id="rId135" Type="http://schemas.openxmlformats.org/officeDocument/2006/relationships/image" Target="media/image20.png"/><Relationship Id="rId342" Type="http://schemas.openxmlformats.org/officeDocument/2006/relationships/hyperlink" Target="https://enrichenergy.com/projects" TargetMode="External"/><Relationship Id="rId787" Type="http://schemas.openxmlformats.org/officeDocument/2006/relationships/hyperlink" Target="https://enrichenergy.com/business_offerings/value-added-services/" TargetMode="External"/><Relationship Id="rId994" Type="http://schemas.openxmlformats.org/officeDocument/2006/relationships/hyperlink" Target="https://enrichenergy.com/projects/" TargetMode="External"/><Relationship Id="rId1400" Type="http://schemas.openxmlformats.org/officeDocument/2006/relationships/hyperlink" Target="https://www.google.com/maps/%4018.5335983%2C73.8852976%2C17z/data%3D!10m1!1e1!12b1?source=apiv3&amp;rapsrc=apiv3" TargetMode="External"/><Relationship Id="rId202" Type="http://schemas.openxmlformats.org/officeDocument/2006/relationships/image" Target="media/image26.jpeg"/><Relationship Id="rId647" Type="http://schemas.openxmlformats.org/officeDocument/2006/relationships/hyperlink" Target="https://enrichenergy.com/achievements" TargetMode="External"/><Relationship Id="rId854" Type="http://schemas.openxmlformats.org/officeDocument/2006/relationships/hyperlink" Target="https://enrichenergy.com/business_offerings/value-added-services/" TargetMode="External"/><Relationship Id="rId1277" Type="http://schemas.openxmlformats.org/officeDocument/2006/relationships/hyperlink" Target="https://enrichenergy.com/projects/" TargetMode="External"/><Relationship Id="rId286" Type="http://schemas.openxmlformats.org/officeDocument/2006/relationships/hyperlink" Target="https://enrichenergy.com/business_offerings/epc-solutions/" TargetMode="External"/><Relationship Id="rId493" Type="http://schemas.openxmlformats.org/officeDocument/2006/relationships/hyperlink" Target="https://enrichenergy.com/project/15-mw-nalgonda-telangana/" TargetMode="External"/><Relationship Id="rId507" Type="http://schemas.openxmlformats.org/officeDocument/2006/relationships/hyperlink" Target="https://enrichenergy.com/project/15-mw-nalgonda-telangana/" TargetMode="External"/><Relationship Id="rId714" Type="http://schemas.openxmlformats.org/officeDocument/2006/relationships/hyperlink" Target="https://enrichenergy.com/wp-content/uploads/2017/12/Enrich-Energy_Corp-Brochure_2017.pdf" TargetMode="External"/><Relationship Id="rId921" Type="http://schemas.openxmlformats.org/officeDocument/2006/relationships/hyperlink" Target="https://enrichenergy.com/projects" TargetMode="External"/><Relationship Id="rId1137" Type="http://schemas.openxmlformats.org/officeDocument/2006/relationships/hyperlink" Target="https://enrichenergy.com/wp-content/uploads/2017/12/Enrich-Energy_Corp-Brochure_2017.pdf" TargetMode="External"/><Relationship Id="rId1344" Type="http://schemas.openxmlformats.org/officeDocument/2006/relationships/hyperlink" Target="https://enrichenergy.com/wp-content/uploads/2017/12/Enrich-Energy_Corp-Brochure_2017.pdf" TargetMode="External"/><Relationship Id="rId50" Type="http://schemas.openxmlformats.org/officeDocument/2006/relationships/image" Target="media/image9.jpeg"/><Relationship Id="rId146" Type="http://schemas.openxmlformats.org/officeDocument/2006/relationships/hyperlink" Target="https://enrichenergy.com/projects/" TargetMode="External"/><Relationship Id="rId353" Type="http://schemas.openxmlformats.org/officeDocument/2006/relationships/hyperlink" Target="https://enrichenergy.com/video" TargetMode="External"/><Relationship Id="rId560" Type="http://schemas.openxmlformats.org/officeDocument/2006/relationships/hyperlink" Target="https://enrichenergy.com/project/zaheerabad/" TargetMode="External"/><Relationship Id="rId798" Type="http://schemas.openxmlformats.org/officeDocument/2006/relationships/hyperlink" Target="https://enrichenergy.com/business_offerings/epc-solutions/" TargetMode="External"/><Relationship Id="rId1190" Type="http://schemas.openxmlformats.org/officeDocument/2006/relationships/hyperlink" Target="https://enrichenergy.com/video" TargetMode="External"/><Relationship Id="rId1204" Type="http://schemas.openxmlformats.org/officeDocument/2006/relationships/hyperlink" Target="https://enrichenergy.com/wp-content/uploads/2017/12/Enrich-Energy_Corp-Brochure_2017.pdf" TargetMode="External"/><Relationship Id="rId1411" Type="http://schemas.openxmlformats.org/officeDocument/2006/relationships/hyperlink" Target="https://enrichenergy.com/business_offerings/epc-solutions/" TargetMode="External"/><Relationship Id="rId213" Type="http://schemas.openxmlformats.org/officeDocument/2006/relationships/hyperlink" Target="https://enrichenergy.com/business_offerings/epc-solutions/" TargetMode="External"/><Relationship Id="rId420" Type="http://schemas.openxmlformats.org/officeDocument/2006/relationships/hyperlink" Target="https://enrichenergy.com/projects/" TargetMode="External"/><Relationship Id="rId658" Type="http://schemas.openxmlformats.org/officeDocument/2006/relationships/hyperlink" Target="https://enrichenergy.com/blogs" TargetMode="External"/><Relationship Id="rId865" Type="http://schemas.openxmlformats.org/officeDocument/2006/relationships/hyperlink" Target="https://enrichenergy.com/clientele" TargetMode="External"/><Relationship Id="rId1050" Type="http://schemas.openxmlformats.org/officeDocument/2006/relationships/image" Target="media/image107.png"/><Relationship Id="rId1288" Type="http://schemas.openxmlformats.org/officeDocument/2006/relationships/hyperlink" Target="https://enrichenergy.com/privacy-policy/" TargetMode="External"/><Relationship Id="rId297" Type="http://schemas.openxmlformats.org/officeDocument/2006/relationships/hyperlink" Target="https://enrichenergy.com/projects/" TargetMode="External"/><Relationship Id="rId518" Type="http://schemas.openxmlformats.org/officeDocument/2006/relationships/hyperlink" Target="https://enrichenergy.com/project/mundargi-karnataka/" TargetMode="External"/><Relationship Id="rId725" Type="http://schemas.openxmlformats.org/officeDocument/2006/relationships/hyperlink" Target="https://enrichenergy.com/business_offerings/om-services/" TargetMode="External"/><Relationship Id="rId932" Type="http://schemas.openxmlformats.org/officeDocument/2006/relationships/hyperlink" Target="https://enrichenergy.com/business_offerings/epc-solutions/" TargetMode="External"/><Relationship Id="rId1148" Type="http://schemas.openxmlformats.org/officeDocument/2006/relationships/hyperlink" Target="https://enrichenergy.com/wp-content/uploads/2017/12/Enrich-Energy_Corp-Brochure_2017.pdf" TargetMode="External"/><Relationship Id="rId1355" Type="http://schemas.openxmlformats.org/officeDocument/2006/relationships/hyperlink" Target="https://enrichenergy.com/projects/" TargetMode="External"/><Relationship Id="rId157" Type="http://schemas.openxmlformats.org/officeDocument/2006/relationships/hyperlink" Target="https://enrichenergy.com/video" TargetMode="External"/><Relationship Id="rId364" Type="http://schemas.openxmlformats.org/officeDocument/2006/relationships/hyperlink" Target="https://enrichenergy.com/business_offerings/end-to-end-solutions" TargetMode="External"/><Relationship Id="rId1008" Type="http://schemas.openxmlformats.org/officeDocument/2006/relationships/hyperlink" Target="https://enrichenergy.com/wp-content/uploads/2017/12/Enrich-Energy_Corp-Brochure_2017.pdf" TargetMode="External"/><Relationship Id="rId1215" Type="http://schemas.openxmlformats.org/officeDocument/2006/relationships/hyperlink" Target="https://enrichenergy.com/projects/" TargetMode="External"/><Relationship Id="rId1422" Type="http://schemas.openxmlformats.org/officeDocument/2006/relationships/hyperlink" Target="https://enrichenergy.com/projects/" TargetMode="External"/><Relationship Id="rId61" Type="http://schemas.openxmlformats.org/officeDocument/2006/relationships/hyperlink" Target="https://enrichenergy.com/projects/" TargetMode="External"/><Relationship Id="rId571" Type="http://schemas.openxmlformats.org/officeDocument/2006/relationships/image" Target="media/image73.jpeg"/><Relationship Id="rId669" Type="http://schemas.openxmlformats.org/officeDocument/2006/relationships/hyperlink" Target="https://enrichenergy.com/business_offerings/energystorage/" TargetMode="External"/><Relationship Id="rId876" Type="http://schemas.openxmlformats.org/officeDocument/2006/relationships/hyperlink" Target="https://enrichenergy.com/business_offerings/epc-solutions/" TargetMode="External"/><Relationship Id="rId1299" Type="http://schemas.openxmlformats.org/officeDocument/2006/relationships/hyperlink" Target="https://enrichenergy.com/enrich-energy-listed-amongst-fastest-growing-solar-energy-companies/" TargetMode="External"/><Relationship Id="rId19" Type="http://schemas.openxmlformats.org/officeDocument/2006/relationships/hyperlink" Target="https://enrichenergy.com/about-us/" TargetMode="External"/><Relationship Id="rId224" Type="http://schemas.openxmlformats.org/officeDocument/2006/relationships/hyperlink" Target="https://enrichenergy.com/video" TargetMode="External"/><Relationship Id="rId431" Type="http://schemas.openxmlformats.org/officeDocument/2006/relationships/hyperlink" Target="https://enrichenergy.com/business_offerings/rooftop-solutions/" TargetMode="External"/><Relationship Id="rId529" Type="http://schemas.openxmlformats.org/officeDocument/2006/relationships/hyperlink" Target="https://enrichenergy.com/project/3-mw-bellary-karnataka/" TargetMode="External"/><Relationship Id="rId736" Type="http://schemas.openxmlformats.org/officeDocument/2006/relationships/hyperlink" Target="https://enrichenergy.com/copyright" TargetMode="External"/><Relationship Id="rId1061" Type="http://schemas.openxmlformats.org/officeDocument/2006/relationships/hyperlink" Target="https://enrichenergy.com/business_offerings/epc-solutions/" TargetMode="External"/><Relationship Id="rId1159" Type="http://schemas.openxmlformats.org/officeDocument/2006/relationships/hyperlink" Target="https://enrichenergy.com/business_offerings/energystorage/" TargetMode="External"/><Relationship Id="rId1366" Type="http://schemas.openxmlformats.org/officeDocument/2006/relationships/hyperlink" Target="https://enrichenergy.com/privacy-policy/" TargetMode="External"/><Relationship Id="rId168" Type="http://schemas.openxmlformats.org/officeDocument/2006/relationships/hyperlink" Target="https://enrichenergy.com/projects/" TargetMode="External"/><Relationship Id="rId943" Type="http://schemas.openxmlformats.org/officeDocument/2006/relationships/hyperlink" Target="https://enrichenergy.com/business_offerings/end-to-end-solutions" TargetMode="External"/><Relationship Id="rId1019" Type="http://schemas.openxmlformats.org/officeDocument/2006/relationships/hyperlink" Target="https://enrichenergy.com/projects/" TargetMode="External"/><Relationship Id="rId72" Type="http://schemas.openxmlformats.org/officeDocument/2006/relationships/hyperlink" Target="https://enrichenergy.com/clientele" TargetMode="External"/><Relationship Id="rId375" Type="http://schemas.openxmlformats.org/officeDocument/2006/relationships/hyperlink" Target="https://enrichenergy.com/career" TargetMode="External"/><Relationship Id="rId582" Type="http://schemas.openxmlformats.org/officeDocument/2006/relationships/image" Target="media/image76.jpeg"/><Relationship Id="rId803" Type="http://schemas.openxmlformats.org/officeDocument/2006/relationships/hyperlink" Target="https://enrichenergy.com/projects/" TargetMode="External"/><Relationship Id="rId1226" Type="http://schemas.openxmlformats.org/officeDocument/2006/relationships/hyperlink" Target="https://enrichenergy.com/business_offerings/value-added-services/" TargetMode="External"/><Relationship Id="rId1433" Type="http://schemas.openxmlformats.org/officeDocument/2006/relationships/hyperlink" Target="https://enrichenergy.com/business_offerings/rooftop-solutions/" TargetMode="External"/><Relationship Id="rId3" Type="http://schemas.openxmlformats.org/officeDocument/2006/relationships/settings" Target="settings.xml"/><Relationship Id="rId235" Type="http://schemas.openxmlformats.org/officeDocument/2006/relationships/hyperlink" Target="https://enrichenergy.com/blogs" TargetMode="External"/><Relationship Id="rId442" Type="http://schemas.openxmlformats.org/officeDocument/2006/relationships/hyperlink" Target="https://enrichenergy.com/business_offerings/value-added-services/" TargetMode="External"/><Relationship Id="rId887" Type="http://schemas.openxmlformats.org/officeDocument/2006/relationships/hyperlink" Target="https://enrichenergy.com/business_offerings/end-to-end-solutions" TargetMode="External"/><Relationship Id="rId1072" Type="http://schemas.openxmlformats.org/officeDocument/2006/relationships/hyperlink" Target="https://enrichenergy.com/video" TargetMode="External"/><Relationship Id="rId302" Type="http://schemas.openxmlformats.org/officeDocument/2006/relationships/hyperlink" Target="https://enrichenergy.com/blogs" TargetMode="External"/><Relationship Id="rId747" Type="http://schemas.openxmlformats.org/officeDocument/2006/relationships/hyperlink" Target="https://enrichenergy.com/business_offerings/epc-solutions/" TargetMode="External"/><Relationship Id="rId954" Type="http://schemas.openxmlformats.org/officeDocument/2006/relationships/hyperlink" Target="https://enrichenergy.com/wp-content/uploads/2017/12/Enrich-Energy_Corp-Brochure_2017.pdf" TargetMode="External"/><Relationship Id="rId1377" Type="http://schemas.openxmlformats.org/officeDocument/2006/relationships/hyperlink" Target="mailto:info@enrichenergy.com" TargetMode="External"/><Relationship Id="rId83" Type="http://schemas.openxmlformats.org/officeDocument/2006/relationships/hyperlink" Target="https://enrichenergy.com/business_offerings/epc-solutions/" TargetMode="External"/><Relationship Id="rId179" Type="http://schemas.openxmlformats.org/officeDocument/2006/relationships/hyperlink" Target="https://enrichenergy.com/business_offerings/rooftop-solutions/" TargetMode="External"/><Relationship Id="rId386" Type="http://schemas.openxmlformats.org/officeDocument/2006/relationships/hyperlink" Target="https://enrichenergy.com/business_offerings/value-added-services/" TargetMode="External"/><Relationship Id="rId593" Type="http://schemas.openxmlformats.org/officeDocument/2006/relationships/hyperlink" Target="https://enrichenergy.com/project/60-kw-hotel-courtyard-marriot-pune-maharashtra/" TargetMode="External"/><Relationship Id="rId607" Type="http://schemas.openxmlformats.org/officeDocument/2006/relationships/hyperlink" Target="https://enrichenergy.com/project/pudhari-corporate-office-kolhapur-maharashtra/" TargetMode="External"/><Relationship Id="rId814" Type="http://schemas.openxmlformats.org/officeDocument/2006/relationships/hyperlink" Target="https://enrichenergy.com/achievements" TargetMode="External"/><Relationship Id="rId1237" Type="http://schemas.openxmlformats.org/officeDocument/2006/relationships/hyperlink" Target="https://enrichenergy.com/projects" TargetMode="External"/><Relationship Id="rId1444" Type="http://schemas.openxmlformats.org/officeDocument/2006/relationships/hyperlink" Target="https://enrichenergy.com/blogs" TargetMode="External"/><Relationship Id="rId246" Type="http://schemas.openxmlformats.org/officeDocument/2006/relationships/hyperlink" Target="https://enrichenergy.com/projects/" TargetMode="External"/><Relationship Id="rId453" Type="http://schemas.openxmlformats.org/officeDocument/2006/relationships/hyperlink" Target="https://enrichenergy.com/project/solar-park-mandrup/" TargetMode="External"/><Relationship Id="rId660" Type="http://schemas.openxmlformats.org/officeDocument/2006/relationships/hyperlink" Target="https://enrichenergy.com/business_offerings/rooftop-solutions/" TargetMode="External"/><Relationship Id="rId898" Type="http://schemas.openxmlformats.org/officeDocument/2006/relationships/hyperlink" Target="https://enrichenergy.com/business_offerings/rooftop-solutions/" TargetMode="External"/><Relationship Id="rId1083" Type="http://schemas.openxmlformats.org/officeDocument/2006/relationships/hyperlink" Target="https://enrichenergy.com/blogs" TargetMode="External"/><Relationship Id="rId1290" Type="http://schemas.openxmlformats.org/officeDocument/2006/relationships/hyperlink" Target="https://enrichenergy.com/contact-us" TargetMode="External"/><Relationship Id="rId1304" Type="http://schemas.openxmlformats.org/officeDocument/2006/relationships/image" Target="media/image122.jpeg"/><Relationship Id="rId106" Type="http://schemas.openxmlformats.org/officeDocument/2006/relationships/hyperlink" Target="https://enrichenergy.com/business_offerings/rooftop-solutions/" TargetMode="External"/><Relationship Id="rId313" Type="http://schemas.openxmlformats.org/officeDocument/2006/relationships/hyperlink" Target="https://enrichenergy.com/wp-content/uploads/2017/12/Enrich-Energy_Corp-Brochure_2017.pdf" TargetMode="External"/><Relationship Id="rId758" Type="http://schemas.openxmlformats.org/officeDocument/2006/relationships/hyperlink" Target="https://enrichenergy.com/csr" TargetMode="External"/><Relationship Id="rId965" Type="http://schemas.openxmlformats.org/officeDocument/2006/relationships/hyperlink" Target="https://enrichenergy.com/business_offerings/om-services/" TargetMode="External"/><Relationship Id="rId1150" Type="http://schemas.openxmlformats.org/officeDocument/2006/relationships/hyperlink" Target="https://enrichenergy.com/business_offerings/rooftop-solutions/" TargetMode="External"/><Relationship Id="rId1388" Type="http://schemas.openxmlformats.org/officeDocument/2006/relationships/hyperlink" Target="https://search.google.com/local/reviews?placeid=ChIJbUQVDf_AwjsRRuscld6wxkQ&amp;q=Enrich%2BEnergy%2BPvt.%2BLtd.&amp;hl=en&amp;gl=IN" TargetMode="External"/><Relationship Id="rId10" Type="http://schemas.openxmlformats.org/officeDocument/2006/relationships/hyperlink" Target="https://enrichenergy.com/projects" TargetMode="External"/><Relationship Id="rId94" Type="http://schemas.openxmlformats.org/officeDocument/2006/relationships/hyperlink" Target="https://enrichenergy.com/blogs" TargetMode="External"/><Relationship Id="rId397" Type="http://schemas.openxmlformats.org/officeDocument/2006/relationships/hyperlink" Target="https://enrichenergy.com/promoters" TargetMode="External"/><Relationship Id="rId520" Type="http://schemas.openxmlformats.org/officeDocument/2006/relationships/hyperlink" Target="https://enrichenergy.com/project/mundargi-karnataka/" TargetMode="External"/><Relationship Id="rId618" Type="http://schemas.openxmlformats.org/officeDocument/2006/relationships/hyperlink" Target="https://enrichenergy.com/project/midc-shiroli-sangli-maharashtra/" TargetMode="External"/><Relationship Id="rId825" Type="http://schemas.openxmlformats.org/officeDocument/2006/relationships/hyperlink" Target="https://enrichenergy.com/video" TargetMode="External"/><Relationship Id="rId1248" Type="http://schemas.openxmlformats.org/officeDocument/2006/relationships/hyperlink" Target="https://enrichenergy.com/business_offerings/epc-solutions/" TargetMode="External"/><Relationship Id="rId1455" Type="http://schemas.openxmlformats.org/officeDocument/2006/relationships/hyperlink" Target="https://enrichenergy.com/career" TargetMode="External"/><Relationship Id="rId257" Type="http://schemas.openxmlformats.org/officeDocument/2006/relationships/hyperlink" Target="https://www.linkedin.com/company/9316416/" TargetMode="External"/><Relationship Id="rId464" Type="http://schemas.openxmlformats.org/officeDocument/2006/relationships/hyperlink" Target="https://enrichenergy.com/project/50-mw-solar-park-karajagi/" TargetMode="External"/><Relationship Id="rId1010" Type="http://schemas.openxmlformats.org/officeDocument/2006/relationships/hyperlink" Target="https://enrichenergy.com/business_offerings/rooftop-solutions/" TargetMode="External"/><Relationship Id="rId1094" Type="http://schemas.openxmlformats.org/officeDocument/2006/relationships/hyperlink" Target="https://enrichenergy.com/projects/" TargetMode="External"/><Relationship Id="rId1108" Type="http://schemas.openxmlformats.org/officeDocument/2006/relationships/hyperlink" Target="https://enrichenergy.com/business_offerings/value-added-services/" TargetMode="External"/><Relationship Id="rId1315" Type="http://schemas.openxmlformats.org/officeDocument/2006/relationships/hyperlink" Target="https://enrichenergy.com/projects" TargetMode="External"/><Relationship Id="rId117" Type="http://schemas.openxmlformats.org/officeDocument/2006/relationships/hyperlink" Target="https://enrichenergy.com/business_offerings/om-services/" TargetMode="External"/><Relationship Id="rId671" Type="http://schemas.openxmlformats.org/officeDocument/2006/relationships/hyperlink" Target="https://enrichenergy.com/business_offerings/value-added-services/" TargetMode="External"/><Relationship Id="rId769" Type="http://schemas.openxmlformats.org/officeDocument/2006/relationships/hyperlink" Target="https://enrichenergy.com/projects/" TargetMode="External"/><Relationship Id="rId976" Type="http://schemas.openxmlformats.org/officeDocument/2006/relationships/hyperlink" Target="https://enrichenergy.com/copyright" TargetMode="External"/><Relationship Id="rId1399" Type="http://schemas.openxmlformats.org/officeDocument/2006/relationships/hyperlink" Target="https://maps.google.com/maps?ll=18.533598%2C73.885298&amp;z=17&amp;t=m&amp;hl=en-US&amp;gl=US&amp;mapclient=embed&amp;cid=4955842909998738246" TargetMode="External"/><Relationship Id="rId324" Type="http://schemas.openxmlformats.org/officeDocument/2006/relationships/hyperlink" Target="https://enrichenergy.com/business_offerings/energystorage/" TargetMode="External"/><Relationship Id="rId531" Type="http://schemas.openxmlformats.org/officeDocument/2006/relationships/hyperlink" Target="https://enrichenergy.com/project/turmamidi/" TargetMode="External"/><Relationship Id="rId629" Type="http://schemas.openxmlformats.org/officeDocument/2006/relationships/hyperlink" Target="https://enrichenergy.com/project/chitale-group-kolhapur-maharashtra/" TargetMode="External"/><Relationship Id="rId1161" Type="http://schemas.openxmlformats.org/officeDocument/2006/relationships/hyperlink" Target="https://enrichenergy.com/business_offerings/value-added-services/" TargetMode="External"/><Relationship Id="rId1259" Type="http://schemas.openxmlformats.org/officeDocument/2006/relationships/hyperlink" Target="https://enrichenergy.com/business_offerings/end-to-end-solutions" TargetMode="External"/><Relationship Id="rId1466" Type="http://schemas.openxmlformats.org/officeDocument/2006/relationships/hyperlink" Target="https://enrichenergy.com/privacy-policy/" TargetMode="External"/><Relationship Id="rId836" Type="http://schemas.openxmlformats.org/officeDocument/2006/relationships/hyperlink" Target="https://enrichenergy.com/blogs" TargetMode="External"/><Relationship Id="rId1021" Type="http://schemas.openxmlformats.org/officeDocument/2006/relationships/hyperlink" Target="https://enrichenergy.com/career" TargetMode="External"/><Relationship Id="rId1119" Type="http://schemas.openxmlformats.org/officeDocument/2006/relationships/hyperlink" Target="https://enrichenergy.com/business_offerings/epc-solutions/" TargetMode="External"/><Relationship Id="rId903" Type="http://schemas.openxmlformats.org/officeDocument/2006/relationships/hyperlink" Target="https://enrichenergy.com/projects/" TargetMode="External"/><Relationship Id="rId1326" Type="http://schemas.openxmlformats.org/officeDocument/2006/relationships/hyperlink" Target="https://enrichenergy.com/business_offerings/epc-solutions/" TargetMode="External"/><Relationship Id="rId32" Type="http://schemas.openxmlformats.org/officeDocument/2006/relationships/hyperlink" Target="https://enrichenergy.com/projects" TargetMode="External"/><Relationship Id="rId181" Type="http://schemas.openxmlformats.org/officeDocument/2006/relationships/image" Target="media/image23.png"/><Relationship Id="rId279" Type="http://schemas.openxmlformats.org/officeDocument/2006/relationships/hyperlink" Target="https://enrichenergy.com/clientele" TargetMode="External"/><Relationship Id="rId486" Type="http://schemas.openxmlformats.org/officeDocument/2006/relationships/hyperlink" Target="https://enrichenergy.com/project/5-mw-mahoba-uttar-pradesh/" TargetMode="External"/><Relationship Id="rId693" Type="http://schemas.openxmlformats.org/officeDocument/2006/relationships/hyperlink" Target="https://enrichenergy.com/video" TargetMode="External"/><Relationship Id="rId139" Type="http://schemas.openxmlformats.org/officeDocument/2006/relationships/hyperlink" Target="https://enrichenergy.com/projects" TargetMode="External"/><Relationship Id="rId346" Type="http://schemas.openxmlformats.org/officeDocument/2006/relationships/hyperlink" Target="https://enrichenergy.com/video" TargetMode="External"/><Relationship Id="rId553" Type="http://schemas.openxmlformats.org/officeDocument/2006/relationships/hyperlink" Target="https://enrichenergy.com/project/40-kw-world-trade-centre-pune-maharashtra/" TargetMode="External"/><Relationship Id="rId760" Type="http://schemas.openxmlformats.org/officeDocument/2006/relationships/hyperlink" Target="https://enrichenergy.com/business_offerings/end-to-end-solutions" TargetMode="External"/><Relationship Id="rId998" Type="http://schemas.openxmlformats.org/officeDocument/2006/relationships/hyperlink" Target="https://enrichenergy.com/csr" TargetMode="External"/><Relationship Id="rId1183" Type="http://schemas.openxmlformats.org/officeDocument/2006/relationships/hyperlink" Target="https://enrichenergy.com/achievements" TargetMode="External"/><Relationship Id="rId1390" Type="http://schemas.openxmlformats.org/officeDocument/2006/relationships/hyperlink" Target="https://www.google.com/maps/%4018.5335983%2C73.8852976%2C17z/data%3D!10m1!1e1!12b1?source=apiv3&amp;rapsrc=apiv3" TargetMode="External"/><Relationship Id="rId206" Type="http://schemas.openxmlformats.org/officeDocument/2006/relationships/image" Target="media/image29.jpeg"/><Relationship Id="rId413" Type="http://schemas.openxmlformats.org/officeDocument/2006/relationships/hyperlink" Target="https://enrichenergy.com/projects/" TargetMode="External"/><Relationship Id="rId858" Type="http://schemas.openxmlformats.org/officeDocument/2006/relationships/hyperlink" Target="https://enrichenergy.com/contact-us" TargetMode="External"/><Relationship Id="rId1043" Type="http://schemas.openxmlformats.org/officeDocument/2006/relationships/image" Target="media/image100.png"/><Relationship Id="rId620" Type="http://schemas.openxmlformats.org/officeDocument/2006/relationships/hyperlink" Target="https://enrichenergy.com/project/midc-shiroli-sangli-maharashtra/" TargetMode="External"/><Relationship Id="rId718" Type="http://schemas.openxmlformats.org/officeDocument/2006/relationships/hyperlink" Target="https://enrichenergy.com/projects/" TargetMode="External"/><Relationship Id="rId925" Type="http://schemas.openxmlformats.org/officeDocument/2006/relationships/hyperlink" Target="https://enrichenergy.com/promoters" TargetMode="External"/><Relationship Id="rId1250" Type="http://schemas.openxmlformats.org/officeDocument/2006/relationships/hyperlink" Target="https://enrichenergy.com/business_offerings/epc-solutions/" TargetMode="External"/><Relationship Id="rId1348" Type="http://schemas.openxmlformats.org/officeDocument/2006/relationships/hyperlink" Target="https://enrichenergy.com/wp-content/uploads/2017/12/Enrich-Energy_Corp-Brochure_2017.pdf" TargetMode="External"/><Relationship Id="rId1110" Type="http://schemas.openxmlformats.org/officeDocument/2006/relationships/hyperlink" Target="https://enrichenergy.com/business_offerings/value-added-services/" TargetMode="External"/><Relationship Id="rId1208" Type="http://schemas.openxmlformats.org/officeDocument/2006/relationships/hyperlink" Target="https://enrichenergy.com/projects/" TargetMode="External"/><Relationship Id="rId1415" Type="http://schemas.openxmlformats.org/officeDocument/2006/relationships/hyperlink" Target="https://enrichenergy.com/business_offerings/epc-solutions/" TargetMode="External"/><Relationship Id="rId54" Type="http://schemas.openxmlformats.org/officeDocument/2006/relationships/hyperlink" Target="https://enrichenergy.com/projects/" TargetMode="External"/><Relationship Id="rId270" Type="http://schemas.openxmlformats.org/officeDocument/2006/relationships/image" Target="media/image36.jpeg"/><Relationship Id="rId130" Type="http://schemas.openxmlformats.org/officeDocument/2006/relationships/hyperlink" Target="https://enrichenergy.com/copyright" TargetMode="External"/><Relationship Id="rId368" Type="http://schemas.openxmlformats.org/officeDocument/2006/relationships/hyperlink" Target="https://enrichenergy.com/blogs" TargetMode="External"/><Relationship Id="rId575" Type="http://schemas.openxmlformats.org/officeDocument/2006/relationships/image" Target="media/image74.jpeg"/><Relationship Id="rId782" Type="http://schemas.openxmlformats.org/officeDocument/2006/relationships/hyperlink" Target="https://www.linkedin.com/company/9316416/" TargetMode="External"/><Relationship Id="rId228" Type="http://schemas.openxmlformats.org/officeDocument/2006/relationships/hyperlink" Target="https://enrichenergy.com/business_offerings/end-to-end-solutions" TargetMode="External"/><Relationship Id="rId435" Type="http://schemas.openxmlformats.org/officeDocument/2006/relationships/hyperlink" Target="https://enrichenergy.com/career" TargetMode="External"/><Relationship Id="rId642" Type="http://schemas.openxmlformats.org/officeDocument/2006/relationships/hyperlink" Target="https://enrichenergy.com/business_offerings/epc-solutions/" TargetMode="External"/><Relationship Id="rId1065" Type="http://schemas.openxmlformats.org/officeDocument/2006/relationships/hyperlink" Target="https://enrichenergy.com/achievements" TargetMode="External"/><Relationship Id="rId1272" Type="http://schemas.openxmlformats.org/officeDocument/2006/relationships/hyperlink" Target="https://enrichenergy.com/business_offerings/rooftop-solutions/" TargetMode="External"/><Relationship Id="rId502" Type="http://schemas.openxmlformats.org/officeDocument/2006/relationships/hyperlink" Target="https://enrichenergy.com/project/warangal-telangana/" TargetMode="External"/><Relationship Id="rId947" Type="http://schemas.openxmlformats.org/officeDocument/2006/relationships/hyperlink" Target="https://enrichenergy.com/wp-content/uploads/2017/12/Enrich-Energy_Corp-Brochure_2017.pdf" TargetMode="External"/><Relationship Id="rId1132" Type="http://schemas.openxmlformats.org/officeDocument/2006/relationships/hyperlink" Target="https://enrichenergy.com/video" TargetMode="External"/><Relationship Id="rId76" Type="http://schemas.openxmlformats.org/officeDocument/2006/relationships/hyperlink" Target="https://enrichenergy.com/projects/" TargetMode="External"/><Relationship Id="rId807" Type="http://schemas.openxmlformats.org/officeDocument/2006/relationships/hyperlink" Target="https://enrichenergy.com/business_offerings/epc-solutions/" TargetMode="External"/><Relationship Id="rId1437" Type="http://schemas.openxmlformats.org/officeDocument/2006/relationships/hyperlink" Target="https://enrichenergy.com/business_offerings/rooftop-solutions/" TargetMode="External"/><Relationship Id="rId292" Type="http://schemas.openxmlformats.org/officeDocument/2006/relationships/hyperlink" Target="https://enrichenergy.com/projects/" TargetMode="External"/><Relationship Id="rId597" Type="http://schemas.openxmlformats.org/officeDocument/2006/relationships/hyperlink" Target="https://enrichenergy.com/project/120-kw-oakwood-premier-pune-maharashtra/" TargetMode="External"/><Relationship Id="rId152" Type="http://schemas.openxmlformats.org/officeDocument/2006/relationships/hyperlink" Target="https://enrichenergy.com/video" TargetMode="External"/><Relationship Id="rId457" Type="http://schemas.openxmlformats.org/officeDocument/2006/relationships/hyperlink" Target="https://enrichenergy.com/project/100-mw-solar-park-zaheerabad/" TargetMode="External"/><Relationship Id="rId1087" Type="http://schemas.openxmlformats.org/officeDocument/2006/relationships/hyperlink" Target="https://enrichenergy.com/projects/" TargetMode="External"/><Relationship Id="rId1294" Type="http://schemas.openxmlformats.org/officeDocument/2006/relationships/image" Target="media/image119.jpeg"/><Relationship Id="rId664" Type="http://schemas.openxmlformats.org/officeDocument/2006/relationships/hyperlink" Target="https://enrichenergy.com/business_offerings/om-services/" TargetMode="External"/><Relationship Id="rId871" Type="http://schemas.openxmlformats.org/officeDocument/2006/relationships/hyperlink" Target="https://enrichenergy.com/business_offerings/epc-solutions/" TargetMode="External"/><Relationship Id="rId969" Type="http://schemas.openxmlformats.org/officeDocument/2006/relationships/hyperlink" Target="https://enrichenergy.com/business_offerings/value-added-services/" TargetMode="External"/><Relationship Id="rId317" Type="http://schemas.openxmlformats.org/officeDocument/2006/relationships/hyperlink" Target="https://enrichenergy.com/projects/" TargetMode="External"/><Relationship Id="rId524" Type="http://schemas.openxmlformats.org/officeDocument/2006/relationships/hyperlink" Target="https://enrichenergy.com/project/turmamidi/" TargetMode="External"/><Relationship Id="rId731" Type="http://schemas.openxmlformats.org/officeDocument/2006/relationships/hyperlink" Target="https://enrichenergy.com/business_offerings/value-added-services/" TargetMode="External"/><Relationship Id="rId1154" Type="http://schemas.openxmlformats.org/officeDocument/2006/relationships/hyperlink" Target="https://enrichenergy.com/career" TargetMode="External"/><Relationship Id="rId1361" Type="http://schemas.openxmlformats.org/officeDocument/2006/relationships/hyperlink" Target="https://enrichenergy.com/business_offerings/energystorage/" TargetMode="External"/><Relationship Id="rId1459" Type="http://schemas.openxmlformats.org/officeDocument/2006/relationships/hyperlink" Target="https://enrichenergy.com/career" TargetMode="External"/><Relationship Id="rId98" Type="http://schemas.openxmlformats.org/officeDocument/2006/relationships/hyperlink" Target="https://enrichenergy.com/projects/" TargetMode="External"/><Relationship Id="rId829" Type="http://schemas.openxmlformats.org/officeDocument/2006/relationships/hyperlink" Target="https://enrichenergy.com/video" TargetMode="External"/><Relationship Id="rId1014" Type="http://schemas.openxmlformats.org/officeDocument/2006/relationships/hyperlink" Target="https://enrichenergy.com/business_offerings/rooftop-solutions/" TargetMode="External"/><Relationship Id="rId1221" Type="http://schemas.openxmlformats.org/officeDocument/2006/relationships/hyperlink" Target="https://www.linkedin.com/company/9316416/" TargetMode="External"/><Relationship Id="rId1319" Type="http://schemas.openxmlformats.org/officeDocument/2006/relationships/hyperlink" Target="https://enrichenergy.com/promoters" TargetMode="External"/><Relationship Id="rId25" Type="http://schemas.openxmlformats.org/officeDocument/2006/relationships/hyperlink" Target="https://enrichenergy.com/projects" TargetMode="External"/><Relationship Id="rId174" Type="http://schemas.openxmlformats.org/officeDocument/2006/relationships/hyperlink" Target="https://enrichenergy.com/wp-content/uploads/2017/12/Enrich-Energy_Corp-Brochure_2017.pdf" TargetMode="External"/><Relationship Id="rId381" Type="http://schemas.openxmlformats.org/officeDocument/2006/relationships/hyperlink" Target="https://enrichenergy.com/business_offerings/om-services/" TargetMode="External"/><Relationship Id="rId241" Type="http://schemas.openxmlformats.org/officeDocument/2006/relationships/hyperlink" Target="https://enrichenergy.com/wp-content/uploads/2017/12/Enrich-Energy_Corp-Brochure_2017.pdf" TargetMode="External"/><Relationship Id="rId479" Type="http://schemas.openxmlformats.org/officeDocument/2006/relationships/hyperlink" Target="https://enrichenergy.com/project/warangal-telangana/" TargetMode="External"/><Relationship Id="rId686" Type="http://schemas.openxmlformats.org/officeDocument/2006/relationships/hyperlink" Target="https://enrichenergy.com/achievements" TargetMode="External"/><Relationship Id="rId893" Type="http://schemas.openxmlformats.org/officeDocument/2006/relationships/hyperlink" Target="https://enrichenergy.com/projects/" TargetMode="External"/><Relationship Id="rId339" Type="http://schemas.openxmlformats.org/officeDocument/2006/relationships/hyperlink" Target="https://enrichenergy.com/clientele" TargetMode="External"/><Relationship Id="rId546" Type="http://schemas.openxmlformats.org/officeDocument/2006/relationships/hyperlink" Target="https://enrichenergy.com/project/642-kw-mumbai-airport-mumbai-maharashtra/" TargetMode="External"/><Relationship Id="rId753" Type="http://schemas.openxmlformats.org/officeDocument/2006/relationships/hyperlink" Target="https://enrichenergy.com/achievements" TargetMode="External"/><Relationship Id="rId1176" Type="http://schemas.openxmlformats.org/officeDocument/2006/relationships/hyperlink" Target="http://sysweave.com/beta/enrich-wp/wp-content/uploads/2017/12/Enrich-Energy_Corp-Brochure_2017.pdf" TargetMode="External"/><Relationship Id="rId1383" Type="http://schemas.openxmlformats.org/officeDocument/2006/relationships/image" Target="media/image129.png"/><Relationship Id="rId101" Type="http://schemas.openxmlformats.org/officeDocument/2006/relationships/hyperlink" Target="https://enrichenergy.com/projects/" TargetMode="External"/><Relationship Id="rId406" Type="http://schemas.openxmlformats.org/officeDocument/2006/relationships/hyperlink" Target="https://enrichenergy.com/business_offerings/epc-solutions/" TargetMode="External"/><Relationship Id="rId960" Type="http://schemas.openxmlformats.org/officeDocument/2006/relationships/hyperlink" Target="https://enrichenergy.com/career" TargetMode="External"/><Relationship Id="rId1036" Type="http://schemas.openxmlformats.org/officeDocument/2006/relationships/image" Target="media/image93.png"/><Relationship Id="rId1243" Type="http://schemas.openxmlformats.org/officeDocument/2006/relationships/hyperlink" Target="https://enrichenergy.com/projects" TargetMode="External"/><Relationship Id="rId613" Type="http://schemas.openxmlformats.org/officeDocument/2006/relationships/hyperlink" Target="https://enrichenergy.com/project/chitale-group-kolhapur-maharashtra/" TargetMode="External"/><Relationship Id="rId820" Type="http://schemas.openxmlformats.org/officeDocument/2006/relationships/hyperlink" Target="https://enrichenergy.com/projects/" TargetMode="External"/><Relationship Id="rId918" Type="http://schemas.openxmlformats.org/officeDocument/2006/relationships/hyperlink" Target="https://enrichenergy.com/copyright" TargetMode="External"/><Relationship Id="rId1450" Type="http://schemas.openxmlformats.org/officeDocument/2006/relationships/hyperlink" Target="https://enrichenergy.com/business_offerings/om-services/" TargetMode="External"/><Relationship Id="rId1103" Type="http://schemas.openxmlformats.org/officeDocument/2006/relationships/hyperlink" Target="https://www.linkedin.com/company/9316416/" TargetMode="External"/><Relationship Id="rId1310" Type="http://schemas.openxmlformats.org/officeDocument/2006/relationships/hyperlink" Target="https://enrichenergy.com/iscm-bestows-enrich-energy-with-best-practice-in-supply-chain-risk-management-2017-award/" TargetMode="External"/><Relationship Id="rId1408" Type="http://schemas.openxmlformats.org/officeDocument/2006/relationships/hyperlink" Target="https://enrichenergy.com/projects" TargetMode="External"/><Relationship Id="rId47" Type="http://schemas.openxmlformats.org/officeDocument/2006/relationships/image" Target="media/image7.jpeg"/><Relationship Id="rId196" Type="http://schemas.openxmlformats.org/officeDocument/2006/relationships/hyperlink" Target="https://enrichenergy.com/contact-us" TargetMode="External"/><Relationship Id="rId263" Type="http://schemas.openxmlformats.org/officeDocument/2006/relationships/hyperlink" Target="https://enrichenergy.com/business_offerings/value-added-services/" TargetMode="External"/><Relationship Id="rId470" Type="http://schemas.openxmlformats.org/officeDocument/2006/relationships/hyperlink" Target="https://enrichenergy.com/project/100-mw-solar-park-zaheerabad/" TargetMode="External"/><Relationship Id="rId123" Type="http://schemas.openxmlformats.org/officeDocument/2006/relationships/hyperlink" Target="https://enrichenergy.com/business_offerings/energystorage/" TargetMode="External"/><Relationship Id="rId330" Type="http://schemas.openxmlformats.org/officeDocument/2006/relationships/hyperlink" Target="https://enrichenergy.com/contact-us" TargetMode="External"/><Relationship Id="rId568" Type="http://schemas.openxmlformats.org/officeDocument/2006/relationships/image" Target="media/image72.jpeg"/><Relationship Id="rId775" Type="http://schemas.openxmlformats.org/officeDocument/2006/relationships/hyperlink" Target="https://enrichenergy.com/wp-content/uploads/2017/12/Enrich-Energy_Corp-Brochure_2017.pdf" TargetMode="External"/><Relationship Id="rId982" Type="http://schemas.openxmlformats.org/officeDocument/2006/relationships/hyperlink" Target="https://enrichenergy.com/clientele" TargetMode="External"/><Relationship Id="rId1198" Type="http://schemas.openxmlformats.org/officeDocument/2006/relationships/hyperlink" Target="https://enrichenergy.com/projects/" TargetMode="External"/><Relationship Id="rId428" Type="http://schemas.openxmlformats.org/officeDocument/2006/relationships/hyperlink" Target="https://enrichenergy.com/business_offerings/rooftop-solutions/" TargetMode="External"/><Relationship Id="rId635" Type="http://schemas.openxmlformats.org/officeDocument/2006/relationships/hyperlink" Target="https://enrichenergy.com/business_offerings/epc-solutions/" TargetMode="External"/><Relationship Id="rId842" Type="http://schemas.openxmlformats.org/officeDocument/2006/relationships/hyperlink" Target="https://enrichenergy.com/business_offerings/rooftop-solutions/" TargetMode="External"/><Relationship Id="rId1058" Type="http://schemas.openxmlformats.org/officeDocument/2006/relationships/image" Target="media/image115.jpeg"/><Relationship Id="rId1265" Type="http://schemas.openxmlformats.org/officeDocument/2006/relationships/hyperlink" Target="https://enrichenergy.com/business_offerings/end-to-end-solutions" TargetMode="External"/><Relationship Id="rId1472" Type="http://schemas.microsoft.com/office/2011/relationships/people" Target="people.xml"/><Relationship Id="rId702" Type="http://schemas.openxmlformats.org/officeDocument/2006/relationships/hyperlink" Target="https://enrichenergy.com/business_offerings/end-to-end-solutions" TargetMode="External"/><Relationship Id="rId1125" Type="http://schemas.openxmlformats.org/officeDocument/2006/relationships/hyperlink" Target="https://enrichenergy.com/achievements" TargetMode="External"/><Relationship Id="rId1332" Type="http://schemas.openxmlformats.org/officeDocument/2006/relationships/hyperlink" Target="https://enrichenergy.com/video" TargetMode="External"/><Relationship Id="rId69" Type="http://schemas.openxmlformats.org/officeDocument/2006/relationships/hyperlink" Target="https://enrichenergy.com/projects" TargetMode="External"/><Relationship Id="rId285" Type="http://schemas.openxmlformats.org/officeDocument/2006/relationships/hyperlink" Target="https://enrichenergy.com/business_offerings/epc-solutions/" TargetMode="External"/><Relationship Id="rId492" Type="http://schemas.openxmlformats.org/officeDocument/2006/relationships/image" Target="media/image55.jpeg"/><Relationship Id="rId797" Type="http://schemas.openxmlformats.org/officeDocument/2006/relationships/hyperlink" Target="https://enrichenergy.com/projects" TargetMode="External"/><Relationship Id="rId145" Type="http://schemas.openxmlformats.org/officeDocument/2006/relationships/hyperlink" Target="https://enrichenergy.com/projects" TargetMode="External"/><Relationship Id="rId352" Type="http://schemas.openxmlformats.org/officeDocument/2006/relationships/hyperlink" Target="https://enrichenergy.com/business_offerings/end-to-end-solutions" TargetMode="External"/><Relationship Id="rId1287" Type="http://schemas.openxmlformats.org/officeDocument/2006/relationships/hyperlink" Target="https://enrichenergy.com/business_offerings/value-added-services/" TargetMode="External"/><Relationship Id="rId212" Type="http://schemas.openxmlformats.org/officeDocument/2006/relationships/hyperlink" Target="https://enrichenergy.com/projects" TargetMode="External"/><Relationship Id="rId657" Type="http://schemas.openxmlformats.org/officeDocument/2006/relationships/hyperlink" Target="https://enrichenergy.com/business_offerings/rooftop-solutions/" TargetMode="External"/><Relationship Id="rId864" Type="http://schemas.openxmlformats.org/officeDocument/2006/relationships/hyperlink" Target="https://enrichenergy.com/business_offerings/epc-solutions/" TargetMode="External"/><Relationship Id="rId517" Type="http://schemas.openxmlformats.org/officeDocument/2006/relationships/hyperlink" Target="https://enrichenergy.com/project/mundargi-karnataka/" TargetMode="External"/><Relationship Id="rId724" Type="http://schemas.openxmlformats.org/officeDocument/2006/relationships/hyperlink" Target="https://www.linkedin.com/company/9316416/" TargetMode="External"/><Relationship Id="rId931" Type="http://schemas.openxmlformats.org/officeDocument/2006/relationships/hyperlink" Target="https://enrichenergy.com/video" TargetMode="External"/><Relationship Id="rId1147" Type="http://schemas.openxmlformats.org/officeDocument/2006/relationships/hyperlink" Target="https://enrichenergy.com/business_offerings/rooftop-solutions/" TargetMode="External"/><Relationship Id="rId1354" Type="http://schemas.openxmlformats.org/officeDocument/2006/relationships/hyperlink" Target="https://enrichenergy.com/career" TargetMode="External"/><Relationship Id="rId60" Type="http://schemas.openxmlformats.org/officeDocument/2006/relationships/hyperlink" Target="https://enrichenergy.com/projects/" TargetMode="External"/><Relationship Id="rId1007" Type="http://schemas.openxmlformats.org/officeDocument/2006/relationships/hyperlink" Target="https://enrichenergy.com/business_offerings/end-to-end-solutions" TargetMode="External"/><Relationship Id="rId1214" Type="http://schemas.openxmlformats.org/officeDocument/2006/relationships/hyperlink" Target="https://enrichenergy.com/wp-content/uploads/2017/12/Enrich-Energy_Corp-Brochure_2017.pdf" TargetMode="External"/><Relationship Id="rId1421" Type="http://schemas.openxmlformats.org/officeDocument/2006/relationships/hyperlink" Target="https://enrichenergy.com/csr" TargetMode="External"/><Relationship Id="rId18" Type="http://schemas.openxmlformats.org/officeDocument/2006/relationships/hyperlink" Target="https://enrichenergy.com/contact-us" TargetMode="External"/><Relationship Id="rId167" Type="http://schemas.openxmlformats.org/officeDocument/2006/relationships/hyperlink" Target="https://enrichenergy.com/wp-content/uploads/2017/12/Enrich-Energy_Corp-Brochure_2017.pdf" TargetMode="External"/><Relationship Id="rId374" Type="http://schemas.openxmlformats.org/officeDocument/2006/relationships/hyperlink" Target="https://enrichenergy.com/business_offerings/rooftop-solutions/" TargetMode="External"/><Relationship Id="rId581" Type="http://schemas.openxmlformats.org/officeDocument/2006/relationships/hyperlink" Target="https://enrichenergy.com/project/80-kw-the-chambers-pune-maharashtra/" TargetMode="External"/><Relationship Id="rId234" Type="http://schemas.openxmlformats.org/officeDocument/2006/relationships/hyperlink" Target="https://enrichenergy.com/business_offerings/end-to-end-solutions" TargetMode="External"/><Relationship Id="rId679" Type="http://schemas.openxmlformats.org/officeDocument/2006/relationships/image" Target="media/image86.jpeg"/><Relationship Id="rId886" Type="http://schemas.openxmlformats.org/officeDocument/2006/relationships/hyperlink" Target="https://enrichenergy.com/blogs" TargetMode="External"/><Relationship Id="rId2" Type="http://schemas.openxmlformats.org/officeDocument/2006/relationships/styles" Target="styles.xml"/><Relationship Id="rId441" Type="http://schemas.openxmlformats.org/officeDocument/2006/relationships/hyperlink" Target="https://enrichenergy.com/business_offerings/value-added-services/" TargetMode="External"/><Relationship Id="rId539" Type="http://schemas.openxmlformats.org/officeDocument/2006/relationships/hyperlink" Target="https://enrichenergy.com/project/bellary/" TargetMode="External"/><Relationship Id="rId746" Type="http://schemas.openxmlformats.org/officeDocument/2006/relationships/hyperlink" Target="https://enrichenergy.com/projects/" TargetMode="External"/><Relationship Id="rId1071" Type="http://schemas.openxmlformats.org/officeDocument/2006/relationships/hyperlink" Target="https://enrichenergy.com/business_offerings/epc-solutions/" TargetMode="External"/><Relationship Id="rId1169" Type="http://schemas.openxmlformats.org/officeDocument/2006/relationships/hyperlink" Target="http://sysweave.com/beta/enrich-wp/wp-content/uploads/2017/12/Enrich-Energy_Corp-Brochure_2017.pdf" TargetMode="External"/><Relationship Id="rId1376" Type="http://schemas.openxmlformats.org/officeDocument/2006/relationships/hyperlink" Target="https://goo.gl/maps/sQf2ruMdy9q" TargetMode="External"/><Relationship Id="rId301" Type="http://schemas.openxmlformats.org/officeDocument/2006/relationships/hyperlink" Target="https://enrichenergy.com/business_offerings/end-to-end-solutions" TargetMode="External"/><Relationship Id="rId953" Type="http://schemas.openxmlformats.org/officeDocument/2006/relationships/hyperlink" Target="https://enrichenergy.com/blogs" TargetMode="External"/><Relationship Id="rId1029" Type="http://schemas.openxmlformats.org/officeDocument/2006/relationships/hyperlink" Target="https://enrichenergy.com/business_offerings/value-added-services/" TargetMode="External"/><Relationship Id="rId1236" Type="http://schemas.openxmlformats.org/officeDocument/2006/relationships/hyperlink" Target="https://enrichenergy.com/promoters" TargetMode="External"/><Relationship Id="rId82" Type="http://schemas.openxmlformats.org/officeDocument/2006/relationships/hyperlink" Target="https://enrichenergy.com/video" TargetMode="External"/><Relationship Id="rId606" Type="http://schemas.openxmlformats.org/officeDocument/2006/relationships/hyperlink" Target="https://enrichenergy.com/project/pudhari-corporate-office-kolhapur-maharashtra/" TargetMode="External"/><Relationship Id="rId813" Type="http://schemas.openxmlformats.org/officeDocument/2006/relationships/hyperlink" Target="https://enrichenergy.com/business_offerings/epc-solutions/" TargetMode="External"/><Relationship Id="rId1443" Type="http://schemas.openxmlformats.org/officeDocument/2006/relationships/hyperlink" Target="https://enrichenergy.com/business_offerings/rooftop-solutions/" TargetMode="External"/><Relationship Id="rId1303" Type="http://schemas.openxmlformats.org/officeDocument/2006/relationships/hyperlink" Target="https://enrichenergy.com/team-enrich-celebrates-its-7th-foundation-day-03rd-sep-2017/" TargetMode="External"/><Relationship Id="rId189" Type="http://schemas.openxmlformats.org/officeDocument/2006/relationships/hyperlink" Target="https://enrichenergy.com/business_offerings/energystorage/" TargetMode="External"/><Relationship Id="rId396" Type="http://schemas.openxmlformats.org/officeDocument/2006/relationships/hyperlink" Target="https://enrichenergy.com/clientele" TargetMode="External"/><Relationship Id="rId256" Type="http://schemas.openxmlformats.org/officeDocument/2006/relationships/hyperlink" Target="https://enrichenergy.com/career" TargetMode="External"/><Relationship Id="rId463" Type="http://schemas.openxmlformats.org/officeDocument/2006/relationships/hyperlink" Target="https://enrichenergy.com/project/50-mw-solar-park-karajagi/" TargetMode="External"/><Relationship Id="rId670" Type="http://schemas.openxmlformats.org/officeDocument/2006/relationships/hyperlink" Target="https://enrichenergy.com/business_offerings/energystorage/" TargetMode="External"/><Relationship Id="rId1093" Type="http://schemas.openxmlformats.org/officeDocument/2006/relationships/hyperlink" Target="https://enrichenergy.com/wp-content/uploads/2017/12/Enrich-Energy_Corp-Brochure_2017.pdf" TargetMode="External"/><Relationship Id="rId116" Type="http://schemas.openxmlformats.org/officeDocument/2006/relationships/hyperlink" Target="https://enrichenergy.com/projects/" TargetMode="External"/><Relationship Id="rId323" Type="http://schemas.openxmlformats.org/officeDocument/2006/relationships/hyperlink" Target="https://enrichenergy.com/business_offerings/energystorage/" TargetMode="External"/><Relationship Id="rId530" Type="http://schemas.openxmlformats.org/officeDocument/2006/relationships/hyperlink" Target="https://enrichenergy.com/project/3-mw-bellary-karnataka/" TargetMode="External"/><Relationship Id="rId768" Type="http://schemas.openxmlformats.org/officeDocument/2006/relationships/hyperlink" Target="https://enrichenergy.com/wp-content/uploads/2017/12/Enrich-Energy_Corp-Brochure_2017.pdf" TargetMode="External"/><Relationship Id="rId975" Type="http://schemas.openxmlformats.org/officeDocument/2006/relationships/hyperlink" Target="https://enrichenergy.com/copyright" TargetMode="External"/><Relationship Id="rId1160" Type="http://schemas.openxmlformats.org/officeDocument/2006/relationships/hyperlink" Target="https://enrichenergy.com/business_offerings/value-added-services/" TargetMode="External"/><Relationship Id="rId1398" Type="http://schemas.openxmlformats.org/officeDocument/2006/relationships/hyperlink" Target="https://search.google.com/local/reviews?placeid=ChIJbUQVDf_AwjsRRuscld6wxkQ&amp;q=Enrich%2BEnergy%2BPvt.%2BLtd.&amp;hl=en&amp;gl=IN" TargetMode="External"/><Relationship Id="rId628" Type="http://schemas.openxmlformats.org/officeDocument/2006/relationships/hyperlink" Target="https://enrichenergy.com/project/pudhari-corporate-office-kolhapur-maharashtra/" TargetMode="External"/><Relationship Id="rId835" Type="http://schemas.openxmlformats.org/officeDocument/2006/relationships/hyperlink" Target="https://enrichenergy.com/business_offerings/rooftop-solutions/" TargetMode="External"/><Relationship Id="rId1258" Type="http://schemas.openxmlformats.org/officeDocument/2006/relationships/hyperlink" Target="https://enrichenergy.com/business_offerings/end-to-end-solutions" TargetMode="External"/><Relationship Id="rId1465" Type="http://schemas.openxmlformats.org/officeDocument/2006/relationships/hyperlink" Target="https://enrichenergy.com/business_offerings/value-added-services/" TargetMode="External"/><Relationship Id="rId1020" Type="http://schemas.openxmlformats.org/officeDocument/2006/relationships/hyperlink" Target="https://enrichenergy.com/business_offerings/om-services/" TargetMode="External"/><Relationship Id="rId1118" Type="http://schemas.openxmlformats.org/officeDocument/2006/relationships/hyperlink" Target="https://enrichenergy.com/projects" TargetMode="External"/><Relationship Id="rId1325" Type="http://schemas.openxmlformats.org/officeDocument/2006/relationships/hyperlink" Target="https://enrichenergy.com/video" TargetMode="External"/><Relationship Id="rId902" Type="http://schemas.openxmlformats.org/officeDocument/2006/relationships/hyperlink" Target="https://enrichenergy.com/career" TargetMode="External"/><Relationship Id="rId31" Type="http://schemas.openxmlformats.org/officeDocument/2006/relationships/hyperlink" Target="https://enrichenergy.com/about-us/" TargetMode="External"/><Relationship Id="rId180" Type="http://schemas.openxmlformats.org/officeDocument/2006/relationships/hyperlink" Target="https://enrichenergy.com/career" TargetMode="External"/><Relationship Id="rId278" Type="http://schemas.openxmlformats.org/officeDocument/2006/relationships/hyperlink" Target="https://enrichenergy.com/business_offerings/epc-solutions/" TargetMode="External"/><Relationship Id="rId485" Type="http://schemas.openxmlformats.org/officeDocument/2006/relationships/image" Target="media/image53.jpeg"/><Relationship Id="rId692" Type="http://schemas.openxmlformats.org/officeDocument/2006/relationships/hyperlink" Target="https://enrichenergy.com/business_offerings/epc-solutions/" TargetMode="External"/><Relationship Id="rId138" Type="http://schemas.openxmlformats.org/officeDocument/2006/relationships/hyperlink" Target="https://enrichenergy.com/promoters" TargetMode="External"/><Relationship Id="rId345" Type="http://schemas.openxmlformats.org/officeDocument/2006/relationships/hyperlink" Target="https://enrichenergy.com/business_offerings/epc-solutions/" TargetMode="External"/><Relationship Id="rId552" Type="http://schemas.openxmlformats.org/officeDocument/2006/relationships/hyperlink" Target="https://enrichenergy.com/project/40-kw-world-trade-centre-pune-maharashtra/" TargetMode="External"/><Relationship Id="rId997" Type="http://schemas.openxmlformats.org/officeDocument/2006/relationships/hyperlink" Target="https://enrichenergy.com/csr" TargetMode="External"/><Relationship Id="rId1182" Type="http://schemas.openxmlformats.org/officeDocument/2006/relationships/hyperlink" Target="https://enrichenergy.com/promoters" TargetMode="External"/><Relationship Id="rId205" Type="http://schemas.openxmlformats.org/officeDocument/2006/relationships/image" Target="media/image28.jpeg"/><Relationship Id="rId412" Type="http://schemas.openxmlformats.org/officeDocument/2006/relationships/hyperlink" Target="https://enrichenergy.com/csr" TargetMode="External"/><Relationship Id="rId857" Type="http://schemas.openxmlformats.org/officeDocument/2006/relationships/hyperlink" Target="https://enrichenergy.com/disclaimer" TargetMode="External"/><Relationship Id="rId1042" Type="http://schemas.openxmlformats.org/officeDocument/2006/relationships/image" Target="media/image99.png"/><Relationship Id="rId717" Type="http://schemas.openxmlformats.org/officeDocument/2006/relationships/hyperlink" Target="https://enrichenergy.com/wp-content/uploads/2017/12/Enrich-Energy_Corp-Brochure_2017.pdf" TargetMode="External"/><Relationship Id="rId924" Type="http://schemas.openxmlformats.org/officeDocument/2006/relationships/hyperlink" Target="https://enrichenergy.com/clientele" TargetMode="External"/><Relationship Id="rId1347" Type="http://schemas.openxmlformats.org/officeDocument/2006/relationships/hyperlink" Target="https://enrichenergy.com/blogs" TargetMode="External"/><Relationship Id="rId53" Type="http://schemas.openxmlformats.org/officeDocument/2006/relationships/hyperlink" Target="https://enrichenergy.com/projects/" TargetMode="External"/><Relationship Id="rId1207" Type="http://schemas.openxmlformats.org/officeDocument/2006/relationships/hyperlink" Target="https://enrichenergy.com/wp-content/uploads/2017/12/Enrich-Energy_Corp-Brochure_2017.pdf" TargetMode="External"/><Relationship Id="rId1414" Type="http://schemas.openxmlformats.org/officeDocument/2006/relationships/hyperlink" Target="https://enrichenergy.com/video" TargetMode="External"/><Relationship Id="rId367" Type="http://schemas.openxmlformats.org/officeDocument/2006/relationships/hyperlink" Target="https://enrichenergy.com/business_offerings/rooftop-solutions/" TargetMode="External"/><Relationship Id="rId574" Type="http://schemas.openxmlformats.org/officeDocument/2006/relationships/hyperlink" Target="https://enrichenergy.com/project/60-kw-hotel-courtyard-marriot-pune-maharashtra/" TargetMode="External"/><Relationship Id="rId227" Type="http://schemas.openxmlformats.org/officeDocument/2006/relationships/hyperlink" Target="https://enrichenergy.com/projects/" TargetMode="External"/><Relationship Id="rId781" Type="http://schemas.openxmlformats.org/officeDocument/2006/relationships/hyperlink" Target="https://enrichenergy.com/career" TargetMode="External"/><Relationship Id="rId879" Type="http://schemas.openxmlformats.org/officeDocument/2006/relationships/hyperlink" Target="https://enrichenergy.com/business_offerings/end-to-end-solutions" TargetMode="External"/><Relationship Id="rId434" Type="http://schemas.openxmlformats.org/officeDocument/2006/relationships/hyperlink" Target="https://enrichenergy.com/business_offerings/om-services/" TargetMode="External"/><Relationship Id="rId641" Type="http://schemas.openxmlformats.org/officeDocument/2006/relationships/hyperlink" Target="https://enrichenergy.com/business_offerings/epc-solutions/" TargetMode="External"/><Relationship Id="rId739" Type="http://schemas.openxmlformats.org/officeDocument/2006/relationships/hyperlink" Target="https://enrichenergy.com/projects" TargetMode="External"/><Relationship Id="rId1064" Type="http://schemas.openxmlformats.org/officeDocument/2006/relationships/hyperlink" Target="https://enrichenergy.com/promoters" TargetMode="External"/><Relationship Id="rId1271" Type="http://schemas.openxmlformats.org/officeDocument/2006/relationships/hyperlink" Target="https://enrichenergy.com/projects/" TargetMode="External"/><Relationship Id="rId1369" Type="http://schemas.openxmlformats.org/officeDocument/2006/relationships/hyperlink" Target="https://enrichenergy.com/copyright" TargetMode="External"/><Relationship Id="rId501" Type="http://schemas.openxmlformats.org/officeDocument/2006/relationships/hyperlink" Target="https://enrichenergy.com/project/3-mw-bellary-karnataka/" TargetMode="External"/><Relationship Id="rId946" Type="http://schemas.openxmlformats.org/officeDocument/2006/relationships/hyperlink" Target="https://enrichenergy.com/blogs" TargetMode="External"/><Relationship Id="rId1131" Type="http://schemas.openxmlformats.org/officeDocument/2006/relationships/hyperlink" Target="https://enrichenergy.com/video" TargetMode="External"/><Relationship Id="rId1229" Type="http://schemas.openxmlformats.org/officeDocument/2006/relationships/hyperlink" Target="https://enrichenergy.com/privacy-policy/" TargetMode="External"/><Relationship Id="rId75" Type="http://schemas.openxmlformats.org/officeDocument/2006/relationships/hyperlink" Target="https://enrichenergy.com/projects" TargetMode="External"/><Relationship Id="rId806" Type="http://schemas.openxmlformats.org/officeDocument/2006/relationships/hyperlink" Target="https://enrichenergy.com/clientele" TargetMode="External"/><Relationship Id="rId1436" Type="http://schemas.openxmlformats.org/officeDocument/2006/relationships/hyperlink" Target="https://enrichenergy.com/blogs" TargetMode="External"/><Relationship Id="rId291" Type="http://schemas.openxmlformats.org/officeDocument/2006/relationships/hyperlink" Target="https://enrichenergy.com/achievements" TargetMode="External"/><Relationship Id="rId151" Type="http://schemas.openxmlformats.org/officeDocument/2006/relationships/hyperlink" Target="https://enrichenergy.com/business_offerings/epc-solutions/" TargetMode="External"/><Relationship Id="rId389" Type="http://schemas.openxmlformats.org/officeDocument/2006/relationships/hyperlink" Target="https://enrichenergy.com/contact-us" TargetMode="External"/><Relationship Id="rId596" Type="http://schemas.openxmlformats.org/officeDocument/2006/relationships/hyperlink" Target="https://enrichenergy.com/project/80-kw-the-chambers-pune-maharashtra/" TargetMode="External"/><Relationship Id="rId249" Type="http://schemas.openxmlformats.org/officeDocument/2006/relationships/hyperlink" Target="https://enrichenergy.com/projects/" TargetMode="External"/><Relationship Id="rId456" Type="http://schemas.openxmlformats.org/officeDocument/2006/relationships/hyperlink" Target="https://enrichenergy.com/project/100-mw-solar-park-zaheerabad/" TargetMode="External"/><Relationship Id="rId663" Type="http://schemas.openxmlformats.org/officeDocument/2006/relationships/hyperlink" Target="https://enrichenergy.com/career" TargetMode="External"/><Relationship Id="rId870" Type="http://schemas.openxmlformats.org/officeDocument/2006/relationships/hyperlink" Target="https://enrichenergy.com/projects/" TargetMode="External"/><Relationship Id="rId1086" Type="http://schemas.openxmlformats.org/officeDocument/2006/relationships/hyperlink" Target="https://enrichenergy.com/wp-content/uploads/2017/12/Enrich-Energy_Corp-Brochure_2017.pdf" TargetMode="External"/><Relationship Id="rId1293" Type="http://schemas.openxmlformats.org/officeDocument/2006/relationships/hyperlink" Target="https://enrichenergy.com/enrich-energy-listed-amongst-fastest-growing-solar-energy-companies/" TargetMode="External"/><Relationship Id="rId109" Type="http://schemas.openxmlformats.org/officeDocument/2006/relationships/hyperlink" Target="https://enrichenergy.com/business_offerings/rooftop-solutions/" TargetMode="External"/><Relationship Id="rId316" Type="http://schemas.openxmlformats.org/officeDocument/2006/relationships/hyperlink" Target="https://enrichenergy.com/career" TargetMode="External"/><Relationship Id="rId523" Type="http://schemas.openxmlformats.org/officeDocument/2006/relationships/image" Target="media/image62.jpeg"/><Relationship Id="rId968" Type="http://schemas.openxmlformats.org/officeDocument/2006/relationships/hyperlink" Target="https://enrichenergy.com/business_offerings/energystorage/" TargetMode="External"/><Relationship Id="rId1153" Type="http://schemas.openxmlformats.org/officeDocument/2006/relationships/hyperlink" Target="https://enrichenergy.com/business_offerings/om-services/" TargetMode="External"/><Relationship Id="rId97" Type="http://schemas.openxmlformats.org/officeDocument/2006/relationships/hyperlink" Target="https://enrichenergy.com/wp-content/uploads/2017/12/Enrich-Energy_Corp-Brochure_2017.pdf" TargetMode="External"/><Relationship Id="rId730" Type="http://schemas.openxmlformats.org/officeDocument/2006/relationships/hyperlink" Target="https://enrichenergy.com/business_offerings/value-added-services/" TargetMode="External"/><Relationship Id="rId828" Type="http://schemas.openxmlformats.org/officeDocument/2006/relationships/hyperlink" Target="https://enrichenergy.com/business_offerings/end-to-end-solutions" TargetMode="External"/><Relationship Id="rId1013" Type="http://schemas.openxmlformats.org/officeDocument/2006/relationships/hyperlink" Target="https://enrichenergy.com/projects/" TargetMode="External"/><Relationship Id="rId1360" Type="http://schemas.openxmlformats.org/officeDocument/2006/relationships/hyperlink" Target="https://enrichenergy.com/business_offerings/om-services/" TargetMode="External"/><Relationship Id="rId1458" Type="http://schemas.openxmlformats.org/officeDocument/2006/relationships/hyperlink" Target="https://enrichenergy.com/business_offerings/om-services/" TargetMode="External"/><Relationship Id="rId1220" Type="http://schemas.openxmlformats.org/officeDocument/2006/relationships/hyperlink" Target="https://enrichenergy.com/career" TargetMode="External"/><Relationship Id="rId1318" Type="http://schemas.openxmlformats.org/officeDocument/2006/relationships/hyperlink" Target="https://enrichenergy.com/clientele" TargetMode="External"/><Relationship Id="rId24" Type="http://schemas.openxmlformats.org/officeDocument/2006/relationships/hyperlink" Target="https://enrichenergy.com/about-us/" TargetMode="External"/><Relationship Id="rId173" Type="http://schemas.openxmlformats.org/officeDocument/2006/relationships/hyperlink" Target="https://enrichenergy.com/blogs" TargetMode="External"/><Relationship Id="rId380" Type="http://schemas.openxmlformats.org/officeDocument/2006/relationships/hyperlink" Target="https://enrichenergy.com/business_offerings/om-services/" TargetMode="External"/><Relationship Id="rId240" Type="http://schemas.openxmlformats.org/officeDocument/2006/relationships/hyperlink" Target="https://enrichenergy.com/business_offerings/end-to-end-solutions" TargetMode="External"/><Relationship Id="rId478" Type="http://schemas.openxmlformats.org/officeDocument/2006/relationships/image" Target="media/image51.jpeg"/><Relationship Id="rId685" Type="http://schemas.openxmlformats.org/officeDocument/2006/relationships/hyperlink" Target="https://enrichenergy.com/promoters" TargetMode="External"/><Relationship Id="rId892" Type="http://schemas.openxmlformats.org/officeDocument/2006/relationships/hyperlink" Target="https://enrichenergy.com/wp-content/uploads/2017/12/Enrich-Energy_Corp-Brochure_2017.pdf" TargetMode="External"/><Relationship Id="rId100" Type="http://schemas.openxmlformats.org/officeDocument/2006/relationships/hyperlink" Target="https://enrichenergy.com/wp-content/uploads/2017/12/Enrich-Energy_Corp-Brochure_2017.pdf" TargetMode="External"/><Relationship Id="rId338" Type="http://schemas.openxmlformats.org/officeDocument/2006/relationships/hyperlink" Target="https://enrichenergy.com/clientele" TargetMode="External"/><Relationship Id="rId545" Type="http://schemas.openxmlformats.org/officeDocument/2006/relationships/hyperlink" Target="https://enrichenergy.com/project/642-kw-mumbai-airport-mumbai-maharashtra/" TargetMode="External"/><Relationship Id="rId752" Type="http://schemas.openxmlformats.org/officeDocument/2006/relationships/hyperlink" Target="https://enrichenergy.com/business_offerings/epc-solutions/" TargetMode="External"/><Relationship Id="rId1175" Type="http://schemas.openxmlformats.org/officeDocument/2006/relationships/image" Target="media/image118.jpeg"/><Relationship Id="rId1382" Type="http://schemas.openxmlformats.org/officeDocument/2006/relationships/image" Target="media/image128.jpeg"/><Relationship Id="rId405" Type="http://schemas.openxmlformats.org/officeDocument/2006/relationships/hyperlink" Target="https://enrichenergy.com/video" TargetMode="External"/><Relationship Id="rId612" Type="http://schemas.openxmlformats.org/officeDocument/2006/relationships/image" Target="media/image82.jpeg"/><Relationship Id="rId1035" Type="http://schemas.openxmlformats.org/officeDocument/2006/relationships/image" Target="media/image92.png"/><Relationship Id="rId1242" Type="http://schemas.openxmlformats.org/officeDocument/2006/relationships/hyperlink" Target="https://enrichenergy.com/achievements" TargetMode="External"/><Relationship Id="rId917" Type="http://schemas.openxmlformats.org/officeDocument/2006/relationships/hyperlink" Target="https://enrichenergy.com/copyright" TargetMode="External"/><Relationship Id="rId1102" Type="http://schemas.openxmlformats.org/officeDocument/2006/relationships/hyperlink" Target="https://enrichenergy.com/career" TargetMode="External"/><Relationship Id="rId46" Type="http://schemas.openxmlformats.org/officeDocument/2006/relationships/hyperlink" Target="https://enrichenergy.com/clientele/" TargetMode="External"/><Relationship Id="rId1407" Type="http://schemas.openxmlformats.org/officeDocument/2006/relationships/hyperlink" Target="https://enrichenergy.com/achievements" TargetMode="External"/><Relationship Id="rId195" Type="http://schemas.openxmlformats.org/officeDocument/2006/relationships/hyperlink" Target="https://enrichenergy.com/disclaimer" TargetMode="External"/><Relationship Id="rId262" Type="http://schemas.openxmlformats.org/officeDocument/2006/relationships/hyperlink" Target="https://enrichenergy.com/business_offerings/value-added-services/" TargetMode="External"/><Relationship Id="rId567" Type="http://schemas.openxmlformats.org/officeDocument/2006/relationships/hyperlink" Target="https://enrichenergy.com/project/sudiva-spinner-bhilwara-rajasthan/" TargetMode="External"/><Relationship Id="rId1197" Type="http://schemas.openxmlformats.org/officeDocument/2006/relationships/hyperlink" Target="https://enrichenergy.com/csr" TargetMode="External"/><Relationship Id="rId122" Type="http://schemas.openxmlformats.org/officeDocument/2006/relationships/hyperlink" Target="https://enrichenergy.com/business_offerings/energystorage/" TargetMode="External"/><Relationship Id="rId774" Type="http://schemas.openxmlformats.org/officeDocument/2006/relationships/hyperlink" Target="https://enrichenergy.com/business_offerings/rooftop-solutions/" TargetMode="External"/><Relationship Id="rId981" Type="http://schemas.openxmlformats.org/officeDocument/2006/relationships/hyperlink" Target="https://enrichenergy.com/clientele" TargetMode="External"/><Relationship Id="rId1057" Type="http://schemas.openxmlformats.org/officeDocument/2006/relationships/image" Target="media/image114.jpeg"/><Relationship Id="rId427" Type="http://schemas.openxmlformats.org/officeDocument/2006/relationships/hyperlink" Target="https://enrichenergy.com/projects/" TargetMode="External"/><Relationship Id="rId634" Type="http://schemas.openxmlformats.org/officeDocument/2006/relationships/hyperlink" Target="https://enrichenergy.com/projects" TargetMode="External"/><Relationship Id="rId841" Type="http://schemas.openxmlformats.org/officeDocument/2006/relationships/hyperlink" Target="https://enrichenergy.com/projects/" TargetMode="External"/><Relationship Id="rId1264" Type="http://schemas.openxmlformats.org/officeDocument/2006/relationships/hyperlink" Target="https://enrichenergy.com/projects/" TargetMode="External"/><Relationship Id="rId1471" Type="http://schemas.openxmlformats.org/officeDocument/2006/relationships/fontTable" Target="fontTable.xml"/><Relationship Id="rId701" Type="http://schemas.openxmlformats.org/officeDocument/2006/relationships/hyperlink" Target="https://enrichenergy.com/projects/" TargetMode="External"/><Relationship Id="rId939" Type="http://schemas.openxmlformats.org/officeDocument/2006/relationships/hyperlink" Target="https://enrichenergy.com/csr" TargetMode="External"/><Relationship Id="rId1124" Type="http://schemas.openxmlformats.org/officeDocument/2006/relationships/hyperlink" Target="https://enrichenergy.com/business_offerings/epc-solutions/" TargetMode="External"/><Relationship Id="rId1331" Type="http://schemas.openxmlformats.org/officeDocument/2006/relationships/hyperlink" Target="https://enrichenergy.com/business_offerings/end-to-end-solutions" TargetMode="External"/><Relationship Id="rId68" Type="http://schemas.openxmlformats.org/officeDocument/2006/relationships/hyperlink" Target="https://enrichenergy.com/promoters" TargetMode="External"/><Relationship Id="rId1429" Type="http://schemas.openxmlformats.org/officeDocument/2006/relationships/hyperlink" Target="https://enrichenergy.com/blogs" TargetMode="External"/><Relationship Id="rId284" Type="http://schemas.openxmlformats.org/officeDocument/2006/relationships/hyperlink" Target="https://enrichenergy.com/projects/" TargetMode="External"/><Relationship Id="rId491" Type="http://schemas.openxmlformats.org/officeDocument/2006/relationships/hyperlink" Target="https://enrichenergy.com/project/15-mw-nalgonda-telangana/" TargetMode="External"/><Relationship Id="rId144" Type="http://schemas.openxmlformats.org/officeDocument/2006/relationships/hyperlink" Target="https://enrichenergy.com/achievements" TargetMode="External"/><Relationship Id="rId589" Type="http://schemas.openxmlformats.org/officeDocument/2006/relationships/hyperlink" Target="https://enrichenergy.com/project/40-kw-world-trade-centre-pune-maharashtra/" TargetMode="External"/><Relationship Id="rId796" Type="http://schemas.openxmlformats.org/officeDocument/2006/relationships/hyperlink" Target="https://enrichenergy.com/promoters" TargetMode="External"/><Relationship Id="rId351" Type="http://schemas.openxmlformats.org/officeDocument/2006/relationships/hyperlink" Target="https://enrichenergy.com/projects/" TargetMode="External"/><Relationship Id="rId449" Type="http://schemas.openxmlformats.org/officeDocument/2006/relationships/hyperlink" Target="https://enrichenergy.com/project/solar-park-mandrup/" TargetMode="External"/><Relationship Id="rId656" Type="http://schemas.openxmlformats.org/officeDocument/2006/relationships/hyperlink" Target="https://enrichenergy.com/wp-content/uploads/2017/12/Enrich-Energy_Corp-Brochure_2017.pdf" TargetMode="External"/><Relationship Id="rId863" Type="http://schemas.openxmlformats.org/officeDocument/2006/relationships/hyperlink" Target="https://enrichenergy.com/projects" TargetMode="External"/><Relationship Id="rId1079" Type="http://schemas.openxmlformats.org/officeDocument/2006/relationships/hyperlink" Target="https://enrichenergy.com/csr" TargetMode="External"/><Relationship Id="rId1286" Type="http://schemas.openxmlformats.org/officeDocument/2006/relationships/hyperlink" Target="https://enrichenergy.com/business_offerings/value-added-services/" TargetMode="External"/><Relationship Id="rId211" Type="http://schemas.openxmlformats.org/officeDocument/2006/relationships/hyperlink" Target="https://enrichenergy.com/promoters" TargetMode="External"/><Relationship Id="rId309" Type="http://schemas.openxmlformats.org/officeDocument/2006/relationships/hyperlink" Target="https://enrichenergy.com/blogs" TargetMode="External"/><Relationship Id="rId516" Type="http://schemas.openxmlformats.org/officeDocument/2006/relationships/image" Target="media/image60.jpeg"/><Relationship Id="rId1146" Type="http://schemas.openxmlformats.org/officeDocument/2006/relationships/hyperlink" Target="https://enrichenergy.com/projects/" TargetMode="External"/><Relationship Id="rId723" Type="http://schemas.openxmlformats.org/officeDocument/2006/relationships/hyperlink" Target="https://enrichenergy.com/career" TargetMode="External"/><Relationship Id="rId930" Type="http://schemas.openxmlformats.org/officeDocument/2006/relationships/hyperlink" Target="https://enrichenergy.com/business_offerings/epc-solutions/" TargetMode="External"/><Relationship Id="rId1006" Type="http://schemas.openxmlformats.org/officeDocument/2006/relationships/hyperlink" Target="https://enrichenergy.com/projects/" TargetMode="External"/><Relationship Id="rId1353" Type="http://schemas.openxmlformats.org/officeDocument/2006/relationships/hyperlink" Target="https://enrichenergy.com/business_offerings/rooftop-solutions/" TargetMode="External"/><Relationship Id="rId1213" Type="http://schemas.openxmlformats.org/officeDocument/2006/relationships/hyperlink" Target="https://enrichenergy.com/business_offerings/rooftop-solutions/" TargetMode="External"/><Relationship Id="rId1420" Type="http://schemas.openxmlformats.org/officeDocument/2006/relationships/hyperlink" Target="https://enrichenergy.com/csr" TargetMode="External"/><Relationship Id="rId17" Type="http://schemas.openxmlformats.org/officeDocument/2006/relationships/hyperlink" Target="https://enrichenergy.com/clientele" TargetMode="External"/><Relationship Id="rId166" Type="http://schemas.openxmlformats.org/officeDocument/2006/relationships/hyperlink" Target="https://enrichenergy.com/blogs" TargetMode="External"/><Relationship Id="rId373" Type="http://schemas.openxmlformats.org/officeDocument/2006/relationships/hyperlink" Target="https://enrichenergy.com/projects/" TargetMode="External"/><Relationship Id="rId580" Type="http://schemas.openxmlformats.org/officeDocument/2006/relationships/hyperlink" Target="https://enrichenergy.com/project/60-kw-hotel-courtyard-marriot-pune-maharashtra/" TargetMode="External"/><Relationship Id="rId1" Type="http://schemas.openxmlformats.org/officeDocument/2006/relationships/numbering" Target="numbering.xml"/><Relationship Id="rId233" Type="http://schemas.openxmlformats.org/officeDocument/2006/relationships/hyperlink" Target="https://enrichenergy.com/business_offerings/end-to-end-solutions" TargetMode="External"/><Relationship Id="rId440" Type="http://schemas.openxmlformats.org/officeDocument/2006/relationships/hyperlink" Target="https://enrichenergy.com/business_offerings/energystorage/" TargetMode="External"/><Relationship Id="rId678" Type="http://schemas.openxmlformats.org/officeDocument/2006/relationships/hyperlink" Target="https://enrichenergy.com/copyright" TargetMode="External"/><Relationship Id="rId885" Type="http://schemas.openxmlformats.org/officeDocument/2006/relationships/hyperlink" Target="https://enrichenergy.com/business_offerings/end-to-end-solutions" TargetMode="External"/><Relationship Id="rId1070" Type="http://schemas.openxmlformats.org/officeDocument/2006/relationships/hyperlink" Target="https://enrichenergy.com/video" TargetMode="External"/><Relationship Id="rId300" Type="http://schemas.openxmlformats.org/officeDocument/2006/relationships/hyperlink" Target="https://enrichenergy.com/blogs" TargetMode="External"/><Relationship Id="rId538" Type="http://schemas.openxmlformats.org/officeDocument/2006/relationships/hyperlink" Target="https://enrichenergy.com/project/bellary/" TargetMode="External"/><Relationship Id="rId745" Type="http://schemas.openxmlformats.org/officeDocument/2006/relationships/hyperlink" Target="https://enrichenergy.com/projects" TargetMode="External"/><Relationship Id="rId952" Type="http://schemas.openxmlformats.org/officeDocument/2006/relationships/hyperlink" Target="https://enrichenergy.com/business_offerings/rooftop-solutions/" TargetMode="External"/><Relationship Id="rId1168" Type="http://schemas.openxmlformats.org/officeDocument/2006/relationships/hyperlink" Target="http://sysweave.com/beta/enrich-wp/wp-content/uploads/2017/12/Enrich-Energy_Corp-Brochure_2017.pdf" TargetMode="External"/><Relationship Id="rId1375" Type="http://schemas.openxmlformats.org/officeDocument/2006/relationships/hyperlink" Target="https://goo.gl/maps/sQf2ruMdy9q" TargetMode="External"/><Relationship Id="rId81" Type="http://schemas.openxmlformats.org/officeDocument/2006/relationships/hyperlink" Target="https://enrichenergy.com/business_offerings/epc-solutions/" TargetMode="External"/><Relationship Id="rId605" Type="http://schemas.openxmlformats.org/officeDocument/2006/relationships/image" Target="media/image80.jpeg"/><Relationship Id="rId812" Type="http://schemas.openxmlformats.org/officeDocument/2006/relationships/hyperlink" Target="https://enrichenergy.com/clientele" TargetMode="External"/><Relationship Id="rId1028" Type="http://schemas.openxmlformats.org/officeDocument/2006/relationships/hyperlink" Target="https://enrichenergy.com/business_offerings/value-added-services/" TargetMode="External"/><Relationship Id="rId1235" Type="http://schemas.openxmlformats.org/officeDocument/2006/relationships/hyperlink" Target="https://www.youtube.com/watch?v=yXAVUywv3uM" TargetMode="External"/><Relationship Id="rId1442" Type="http://schemas.openxmlformats.org/officeDocument/2006/relationships/hyperlink" Target="https://enrichenergy.com/blogs" TargetMode="External"/><Relationship Id="rId1302" Type="http://schemas.openxmlformats.org/officeDocument/2006/relationships/hyperlink" Target="https://enrichenergy.com/team-enrich-celebrates-its-7th-foundation-day-03rd-sep-2017/" TargetMode="External"/><Relationship Id="rId39" Type="http://schemas.openxmlformats.org/officeDocument/2006/relationships/hyperlink" Target="https://enrichenergy.com/business_offerings/rooftop-solu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248</TotalTime>
  <Pages>57</Pages>
  <Words>19208</Words>
  <Characters>109486</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Shekhar Shirwalkar</cp:lastModifiedBy>
  <cp:revision>3</cp:revision>
  <dcterms:created xsi:type="dcterms:W3CDTF">2024-12-30T10:22:00Z</dcterms:created>
  <dcterms:modified xsi:type="dcterms:W3CDTF">2025-01-08T11:25:00Z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2024-12-30T00:00:00Z</vt:filetime>
  </property>
  <property fmtid="{D5CDD505-2E9C-101B-9397-08002B2CF9AE}" pid="3" name="LastSaved">
    <vt:filetime>2024-12-30T00:00:00Z</vt:filetime>
  </property>
  <property fmtid="{D5CDD505-2E9C-101B-9397-08002B2CF9AE}" pid="4" name="Producer">
    <vt:lpwstr>iLovePDF</vt:lpwstr>
  </property>
</Properties>
</file>